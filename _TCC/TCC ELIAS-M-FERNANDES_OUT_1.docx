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BB51E" w14:textId="391ABA90" w:rsidR="008034F9" w:rsidRPr="00F97842" w:rsidRDefault="00497FC5" w:rsidP="00AB308D">
      <w:pPr>
        <w:spacing w:after="120"/>
        <w:jc w:val="center"/>
        <w:outlineLvl w:val="0"/>
        <w:rPr>
          <w:rFonts w:cs="Arial"/>
        </w:rPr>
      </w:pPr>
      <w:ins w:id="0" w:author="Elias De Moraes Fernandes" w:date="2016-10-13T21:44:00Z">
        <w:del w:id="1" w:author="Elias De Moraes Fernandes" w:date="2016-10-15T01:08:00Z">
          <w:r w:rsidRPr="34F0479A" w:rsidDel="002D0996">
            <w:rPr>
              <w:rFonts w:eastAsia="Arial" w:cs="Arial"/>
              <w:highlight w:val="red"/>
              <w:rPrChange w:id="2" w:author="Convidado" w:date="2016-10-14T05:04:00Z">
                <w:rPr>
                  <w:rFonts w:eastAsia="Arial" w:cs="Arial"/>
                </w:rPr>
              </w:rPrChange>
            </w:rPr>
            <w:delText>er</w:delText>
          </w:r>
          <w:r w:rsidR="00702DAE" w:rsidRPr="34F0479A" w:rsidDel="002D0996">
            <w:rPr>
              <w:rFonts w:eastAsia="Arial" w:cs="Arial"/>
              <w:highlight w:val="red"/>
              <w:rPrChange w:id="3" w:author="Convidado" w:date="2016-10-14T05:04:00Z">
                <w:rPr>
                  <w:rFonts w:eastAsia="Arial" w:cs="Arial"/>
                </w:rPr>
              </w:rPrChange>
            </w:rPr>
            <w:delText>O</w:delText>
          </w:r>
        </w:del>
      </w:ins>
      <w:r w:rsidR="00034C38" w:rsidRPr="4A03C906">
        <w:rPr>
          <w:rFonts w:eastAsia="Arial" w:cs="Arial"/>
          <w:rPrChange w:id="4" w:author="Convidado" w:date="2016-10-14T04:54:00Z">
            <w:rPr>
              <w:rFonts w:cs="Arial"/>
            </w:rPr>
          </w:rPrChange>
        </w:rPr>
        <w:t>UNIVERSIDADE TECNOLÓGICA FEDERAL DO PARANÁ</w:t>
      </w:r>
    </w:p>
    <w:p w14:paraId="1AC00669" w14:textId="77777777" w:rsidR="00034C38" w:rsidRPr="00F97842" w:rsidRDefault="00034C38" w:rsidP="00AB308D">
      <w:pPr>
        <w:spacing w:after="120"/>
        <w:jc w:val="center"/>
        <w:outlineLvl w:val="0"/>
        <w:rPr>
          <w:rFonts w:cs="Arial"/>
        </w:rPr>
      </w:pPr>
      <w:r w:rsidRPr="4A03C906">
        <w:rPr>
          <w:rFonts w:eastAsia="Arial" w:cs="Arial"/>
          <w:rPrChange w:id="5" w:author="Convidado" w:date="2016-10-14T04:54:00Z">
            <w:rPr>
              <w:rFonts w:cs="Arial"/>
            </w:rPr>
          </w:rPrChange>
        </w:rPr>
        <w:t>CÂMPUS CORNÉLIO PROCÓPIO</w:t>
      </w:r>
    </w:p>
    <w:p w14:paraId="53C29AB2" w14:textId="77777777" w:rsidR="00034C38" w:rsidRPr="00F97842" w:rsidRDefault="0049447C" w:rsidP="00AB308D">
      <w:pPr>
        <w:spacing w:after="120"/>
        <w:jc w:val="center"/>
        <w:outlineLvl w:val="0"/>
        <w:rPr>
          <w:rFonts w:cs="Arial"/>
        </w:rPr>
      </w:pPr>
      <w:r w:rsidRPr="4A03C906">
        <w:rPr>
          <w:rFonts w:eastAsia="Arial" w:cs="Arial"/>
          <w:rPrChange w:id="6" w:author="Convidado" w:date="2016-10-14T04:54:00Z">
            <w:rPr>
              <w:rFonts w:cs="Arial"/>
            </w:rPr>
          </w:rPrChange>
        </w:rPr>
        <w:t>DIRETORIA DE GRADUAÇÃO E EDUCAÇÃO PROFISSIONAL</w:t>
      </w:r>
    </w:p>
    <w:p w14:paraId="6BB5937A" w14:textId="77777777" w:rsidR="0049447C" w:rsidRPr="00F97842" w:rsidRDefault="00B94441" w:rsidP="00AB308D">
      <w:pPr>
        <w:spacing w:after="120"/>
        <w:jc w:val="center"/>
        <w:outlineLvl w:val="0"/>
        <w:rPr>
          <w:rFonts w:cs="Arial"/>
        </w:rPr>
      </w:pPr>
      <w:r w:rsidRPr="4A03C906">
        <w:rPr>
          <w:rFonts w:eastAsia="Arial" w:cs="Arial"/>
          <w:rPrChange w:id="7" w:author="Convidado" w:date="2016-10-14T04:54:00Z">
            <w:rPr>
              <w:rFonts w:cs="Arial"/>
            </w:rPr>
          </w:rPrChange>
        </w:rPr>
        <w:t>TECNOLOGIA EM ANÁLISE E DESENVOLVIMENTO DE SISTEMAS</w:t>
      </w:r>
    </w:p>
    <w:p w14:paraId="2FE78FFB" w14:textId="77777777" w:rsidR="0049447C" w:rsidRPr="00F97842" w:rsidRDefault="0049447C" w:rsidP="00913F3D"/>
    <w:p w14:paraId="618B4FF2" w14:textId="77777777" w:rsidR="0049447C" w:rsidRPr="00F97842" w:rsidRDefault="0049447C" w:rsidP="00034C38">
      <w:pPr>
        <w:spacing w:after="120"/>
        <w:jc w:val="center"/>
        <w:rPr>
          <w:rFonts w:cs="Arial"/>
        </w:rPr>
      </w:pPr>
    </w:p>
    <w:p w14:paraId="3886E6DC" w14:textId="77777777" w:rsidR="0049447C" w:rsidRPr="00F97842" w:rsidRDefault="0049447C" w:rsidP="00034C38">
      <w:pPr>
        <w:spacing w:after="120"/>
        <w:jc w:val="center"/>
        <w:rPr>
          <w:rFonts w:cs="Arial"/>
        </w:rPr>
      </w:pPr>
    </w:p>
    <w:p w14:paraId="34E27459" w14:textId="77777777" w:rsidR="001073C3" w:rsidRPr="00F97842" w:rsidRDefault="001073C3" w:rsidP="00034C38">
      <w:pPr>
        <w:spacing w:after="120"/>
        <w:jc w:val="center"/>
        <w:rPr>
          <w:rFonts w:cs="Arial"/>
        </w:rPr>
      </w:pPr>
    </w:p>
    <w:p w14:paraId="2DA19FF9" w14:textId="77777777" w:rsidR="001073C3" w:rsidRPr="00F97842" w:rsidRDefault="001073C3" w:rsidP="00034C38">
      <w:pPr>
        <w:spacing w:after="120"/>
        <w:jc w:val="center"/>
        <w:rPr>
          <w:rFonts w:cs="Arial"/>
        </w:rPr>
      </w:pPr>
    </w:p>
    <w:p w14:paraId="2A5347A3" w14:textId="77777777" w:rsidR="0049447C" w:rsidRPr="00F97842" w:rsidRDefault="00B94441" w:rsidP="00AB308D">
      <w:pPr>
        <w:spacing w:after="120"/>
        <w:jc w:val="center"/>
        <w:outlineLvl w:val="0"/>
        <w:rPr>
          <w:rFonts w:cs="Arial"/>
        </w:rPr>
      </w:pPr>
      <w:r w:rsidRPr="4A03C906">
        <w:rPr>
          <w:rFonts w:eastAsia="Arial" w:cs="Arial"/>
          <w:rPrChange w:id="8" w:author="Convidado" w:date="2016-10-14T04:54:00Z">
            <w:rPr>
              <w:rFonts w:cs="Arial"/>
            </w:rPr>
          </w:rPrChange>
        </w:rPr>
        <w:t>ELIAS DE MORAES FERNANDES</w:t>
      </w:r>
    </w:p>
    <w:p w14:paraId="57EFF727" w14:textId="77777777" w:rsidR="0049447C" w:rsidRPr="00F97842" w:rsidRDefault="0049447C" w:rsidP="00034C38">
      <w:pPr>
        <w:spacing w:after="120"/>
        <w:jc w:val="center"/>
        <w:rPr>
          <w:rFonts w:cs="Arial"/>
        </w:rPr>
      </w:pPr>
    </w:p>
    <w:p w14:paraId="2BE98330" w14:textId="77777777" w:rsidR="0049447C" w:rsidRPr="00F97842" w:rsidRDefault="0049447C" w:rsidP="00034C38">
      <w:pPr>
        <w:spacing w:after="120"/>
        <w:jc w:val="center"/>
        <w:rPr>
          <w:rFonts w:cs="Arial"/>
        </w:rPr>
      </w:pPr>
    </w:p>
    <w:p w14:paraId="4FC8A8A8" w14:textId="77777777" w:rsidR="0049447C" w:rsidRPr="00F97842" w:rsidRDefault="0049447C" w:rsidP="00913F3D">
      <w:pPr>
        <w:spacing w:after="120"/>
        <w:jc w:val="center"/>
        <w:rPr>
          <w:rFonts w:cs="Arial"/>
        </w:rPr>
      </w:pPr>
    </w:p>
    <w:p w14:paraId="5FFB208D" w14:textId="77777777" w:rsidR="0049447C" w:rsidRPr="00F97842" w:rsidRDefault="0049447C" w:rsidP="00034C38">
      <w:pPr>
        <w:spacing w:after="120"/>
        <w:jc w:val="center"/>
        <w:rPr>
          <w:rFonts w:cs="Arial"/>
        </w:rPr>
      </w:pPr>
    </w:p>
    <w:p w14:paraId="401CB42A" w14:textId="77777777" w:rsidR="0049447C" w:rsidRPr="00F97842" w:rsidRDefault="0049447C" w:rsidP="00034C38">
      <w:pPr>
        <w:spacing w:after="120"/>
        <w:jc w:val="center"/>
        <w:rPr>
          <w:rFonts w:cs="Arial"/>
        </w:rPr>
      </w:pPr>
    </w:p>
    <w:p w14:paraId="28387B29" w14:textId="784719CA" w:rsidR="0049447C" w:rsidRPr="00F97842" w:rsidRDefault="006A7859" w:rsidP="00241DDC">
      <w:pPr>
        <w:spacing w:after="120"/>
        <w:jc w:val="center"/>
        <w:rPr>
          <w:rFonts w:cs="Arial"/>
          <w:b/>
          <w:sz w:val="28"/>
          <w:szCs w:val="28"/>
        </w:rPr>
      </w:pPr>
      <w:r w:rsidRPr="4A03C906">
        <w:rPr>
          <w:rFonts w:eastAsia="Arial" w:cs="Arial"/>
          <w:b/>
          <w:bCs/>
          <w:sz w:val="28"/>
          <w:szCs w:val="28"/>
          <w:rPrChange w:id="9" w:author="Convidado" w:date="2016-10-14T04:54:00Z">
            <w:rPr>
              <w:rFonts w:cs="Arial"/>
              <w:b/>
              <w:sz w:val="28"/>
              <w:szCs w:val="28"/>
            </w:rPr>
          </w:rPrChange>
        </w:rPr>
        <w:t xml:space="preserve">NONDA: </w:t>
      </w:r>
      <w:r w:rsidR="00B121B7" w:rsidRPr="4A03C906">
        <w:rPr>
          <w:rFonts w:eastAsia="Arial" w:cs="Arial"/>
          <w:b/>
          <w:bCs/>
          <w:sz w:val="28"/>
          <w:szCs w:val="28"/>
          <w:rPrChange w:id="10" w:author="Convidado" w:date="2016-10-14T04:54:00Z">
            <w:rPr>
              <w:rFonts w:cs="Arial"/>
              <w:b/>
              <w:sz w:val="28"/>
              <w:szCs w:val="28"/>
            </w:rPr>
          </w:rPrChange>
        </w:rPr>
        <w:t xml:space="preserve">SERIOUS GAME NA EDUCAÇÃO </w:t>
      </w:r>
      <w:r w:rsidR="00A51F16" w:rsidRPr="4A03C906">
        <w:rPr>
          <w:rFonts w:eastAsia="Arial" w:cs="Arial"/>
          <w:b/>
          <w:bCs/>
          <w:sz w:val="28"/>
          <w:szCs w:val="28"/>
          <w:rPrChange w:id="11" w:author="Convidado" w:date="2016-10-14T04:54:00Z">
            <w:rPr>
              <w:rFonts w:cs="Arial"/>
              <w:b/>
              <w:sz w:val="28"/>
              <w:szCs w:val="28"/>
              <w:lang w:val="en-CA"/>
            </w:rPr>
          </w:rPrChange>
        </w:rPr>
        <w:t>DE RESÍDUOS SÓLIDOS URBANOS</w:t>
      </w:r>
    </w:p>
    <w:p w14:paraId="19D9ADD0" w14:textId="77777777" w:rsidR="0049447C" w:rsidRPr="00F97842" w:rsidRDefault="0049447C" w:rsidP="00034C38">
      <w:pPr>
        <w:spacing w:after="120"/>
        <w:jc w:val="center"/>
        <w:rPr>
          <w:rFonts w:cs="Arial"/>
        </w:rPr>
      </w:pPr>
    </w:p>
    <w:p w14:paraId="41C26EB8" w14:textId="77777777" w:rsidR="00346184" w:rsidRPr="00F97842" w:rsidRDefault="00346184" w:rsidP="00034C38">
      <w:pPr>
        <w:spacing w:after="120"/>
        <w:jc w:val="center"/>
        <w:rPr>
          <w:rFonts w:cs="Arial"/>
        </w:rPr>
      </w:pPr>
    </w:p>
    <w:p w14:paraId="108C2B61" w14:textId="77777777" w:rsidR="0049447C" w:rsidRPr="00F97842" w:rsidRDefault="0049447C" w:rsidP="00034C38">
      <w:pPr>
        <w:spacing w:after="120"/>
        <w:jc w:val="center"/>
        <w:rPr>
          <w:rFonts w:cs="Arial"/>
        </w:rPr>
      </w:pPr>
    </w:p>
    <w:p w14:paraId="6C68D079" w14:textId="77777777" w:rsidR="0049447C" w:rsidRPr="00F97842" w:rsidRDefault="0049447C" w:rsidP="00034C38">
      <w:pPr>
        <w:spacing w:after="120"/>
        <w:jc w:val="center"/>
        <w:rPr>
          <w:rFonts w:cs="Arial"/>
        </w:rPr>
      </w:pPr>
    </w:p>
    <w:p w14:paraId="0C12A08E" w14:textId="77777777" w:rsidR="0049447C" w:rsidRPr="00F97842" w:rsidRDefault="0049447C" w:rsidP="00034C38">
      <w:pPr>
        <w:spacing w:after="120"/>
        <w:jc w:val="center"/>
        <w:rPr>
          <w:rFonts w:cs="Arial"/>
        </w:rPr>
      </w:pPr>
    </w:p>
    <w:p w14:paraId="41A61EF5" w14:textId="77777777" w:rsidR="0049447C" w:rsidRPr="00F97842" w:rsidRDefault="0049447C" w:rsidP="00034C38">
      <w:pPr>
        <w:spacing w:after="120"/>
        <w:jc w:val="center"/>
        <w:rPr>
          <w:rFonts w:cs="Arial"/>
        </w:rPr>
      </w:pPr>
    </w:p>
    <w:p w14:paraId="1CFE7FC3" w14:textId="77777777" w:rsidR="0049447C" w:rsidRPr="00F97842" w:rsidRDefault="0049447C" w:rsidP="00034C38">
      <w:pPr>
        <w:spacing w:after="120"/>
        <w:jc w:val="center"/>
        <w:rPr>
          <w:rFonts w:cs="Arial"/>
        </w:rPr>
      </w:pPr>
    </w:p>
    <w:p w14:paraId="6A781EC0" w14:textId="77777777" w:rsidR="0049447C" w:rsidRPr="00F97842" w:rsidRDefault="0049447C" w:rsidP="00034C38">
      <w:pPr>
        <w:spacing w:after="120"/>
        <w:jc w:val="center"/>
        <w:rPr>
          <w:rFonts w:cs="Arial"/>
        </w:rPr>
      </w:pPr>
    </w:p>
    <w:p w14:paraId="1D408D75" w14:textId="14DF506D" w:rsidR="0049447C" w:rsidRPr="00F97842" w:rsidRDefault="00C86C1A" w:rsidP="00AB308D">
      <w:pPr>
        <w:spacing w:after="120"/>
        <w:jc w:val="center"/>
        <w:outlineLvl w:val="0"/>
        <w:rPr>
          <w:rFonts w:cs="Arial"/>
        </w:rPr>
      </w:pPr>
      <w:del w:id="12" w:author="Elias De Moraes Fernandes" w:date="2016-10-03T21:34:00Z">
        <w:r w:rsidRPr="00F97842" w:rsidDel="002F4499">
          <w:rPr>
            <w:rFonts w:cs="Arial"/>
          </w:rPr>
          <w:delText xml:space="preserve">PROPOSTA DE </w:delText>
        </w:r>
      </w:del>
      <w:r w:rsidR="0049447C" w:rsidRPr="4A03C906">
        <w:rPr>
          <w:rFonts w:eastAsia="Arial" w:cs="Arial"/>
          <w:rPrChange w:id="13" w:author="Convidado" w:date="2016-10-14T04:54:00Z">
            <w:rPr>
              <w:rFonts w:cs="Arial"/>
            </w:rPr>
          </w:rPrChange>
        </w:rPr>
        <w:t>TRABALHO DE CONCLUSÃO DE CURSO</w:t>
      </w:r>
    </w:p>
    <w:p w14:paraId="507F95F3" w14:textId="77777777" w:rsidR="0049447C" w:rsidRPr="00F97842" w:rsidRDefault="0049447C" w:rsidP="00034C38">
      <w:pPr>
        <w:spacing w:after="120"/>
        <w:jc w:val="center"/>
        <w:rPr>
          <w:rFonts w:cs="Arial"/>
        </w:rPr>
      </w:pPr>
    </w:p>
    <w:p w14:paraId="49A859F4" w14:textId="77777777" w:rsidR="0049447C" w:rsidRPr="00F97842" w:rsidRDefault="0049447C" w:rsidP="00034C38">
      <w:pPr>
        <w:spacing w:after="120"/>
        <w:jc w:val="center"/>
        <w:rPr>
          <w:rFonts w:cs="Arial"/>
        </w:rPr>
      </w:pPr>
    </w:p>
    <w:p w14:paraId="5A8FB4D7" w14:textId="77777777" w:rsidR="0049447C" w:rsidRPr="00F97842" w:rsidRDefault="0049447C" w:rsidP="00034C38">
      <w:pPr>
        <w:spacing w:after="120"/>
        <w:jc w:val="center"/>
        <w:rPr>
          <w:rFonts w:cs="Arial"/>
        </w:rPr>
      </w:pPr>
    </w:p>
    <w:p w14:paraId="561975B8" w14:textId="77777777" w:rsidR="0049447C" w:rsidRPr="00F97842" w:rsidRDefault="0049447C" w:rsidP="00034C38">
      <w:pPr>
        <w:spacing w:after="120"/>
        <w:jc w:val="center"/>
        <w:rPr>
          <w:rFonts w:cs="Arial"/>
        </w:rPr>
      </w:pPr>
    </w:p>
    <w:p w14:paraId="29C5F6FA" w14:textId="77777777" w:rsidR="0049447C" w:rsidRPr="00F97842" w:rsidRDefault="0049447C" w:rsidP="00034C38">
      <w:pPr>
        <w:spacing w:after="120"/>
        <w:jc w:val="center"/>
        <w:rPr>
          <w:rFonts w:cs="Arial"/>
        </w:rPr>
      </w:pPr>
    </w:p>
    <w:p w14:paraId="7CEF7128" w14:textId="77777777" w:rsidR="00B94441" w:rsidRPr="00F97842" w:rsidRDefault="00B94441" w:rsidP="00C86C1A">
      <w:pPr>
        <w:spacing w:after="120"/>
        <w:rPr>
          <w:rFonts w:cs="Arial"/>
        </w:rPr>
      </w:pPr>
    </w:p>
    <w:p w14:paraId="0B127BA0" w14:textId="77777777" w:rsidR="004214F4" w:rsidRPr="00F97842" w:rsidRDefault="004214F4" w:rsidP="00034C38">
      <w:pPr>
        <w:spacing w:after="120"/>
        <w:jc w:val="center"/>
        <w:rPr>
          <w:rFonts w:cs="Arial"/>
        </w:rPr>
      </w:pPr>
    </w:p>
    <w:p w14:paraId="42595455" w14:textId="77777777" w:rsidR="0066571D" w:rsidRPr="00F97842" w:rsidRDefault="0066571D" w:rsidP="00AB308D">
      <w:pPr>
        <w:spacing w:after="120"/>
        <w:jc w:val="center"/>
        <w:outlineLvl w:val="0"/>
        <w:rPr>
          <w:rFonts w:cs="Arial"/>
        </w:rPr>
      </w:pPr>
    </w:p>
    <w:p w14:paraId="08D51554" w14:textId="77777777" w:rsidR="0049447C" w:rsidRPr="00F97842" w:rsidRDefault="0049447C" w:rsidP="00AB308D">
      <w:pPr>
        <w:spacing w:after="120"/>
        <w:jc w:val="center"/>
        <w:outlineLvl w:val="0"/>
        <w:rPr>
          <w:rFonts w:cs="Arial"/>
        </w:rPr>
      </w:pPr>
      <w:r w:rsidRPr="4A03C906">
        <w:rPr>
          <w:rFonts w:eastAsia="Arial" w:cs="Arial"/>
          <w:rPrChange w:id="14" w:author="Convidado" w:date="2016-10-14T04:54:00Z">
            <w:rPr>
              <w:rFonts w:cs="Arial"/>
            </w:rPr>
          </w:rPrChange>
        </w:rPr>
        <w:t>CORNÉLIO PROCÓPIO</w:t>
      </w:r>
    </w:p>
    <w:p w14:paraId="719FEC7D" w14:textId="77777777" w:rsidR="0049447C" w:rsidRPr="00F97842" w:rsidRDefault="0049447C" w:rsidP="00034C38">
      <w:pPr>
        <w:spacing w:after="120"/>
        <w:jc w:val="center"/>
        <w:rPr>
          <w:rFonts w:cs="Arial"/>
        </w:rPr>
      </w:pPr>
      <w:r w:rsidRPr="4A03C906">
        <w:rPr>
          <w:rFonts w:eastAsia="Arial" w:cs="Arial"/>
          <w:rPrChange w:id="15" w:author="Convidado" w:date="2016-10-14T04:54:00Z">
            <w:rPr>
              <w:rFonts w:cs="Arial"/>
            </w:rPr>
          </w:rPrChange>
        </w:rPr>
        <w:t>201</w:t>
      </w:r>
      <w:r w:rsidR="00B94441" w:rsidRPr="4A03C906">
        <w:rPr>
          <w:rFonts w:eastAsia="Arial" w:cs="Arial"/>
          <w:rPrChange w:id="16" w:author="Convidado" w:date="2016-10-14T04:54:00Z">
            <w:rPr>
              <w:rFonts w:cs="Arial"/>
            </w:rPr>
          </w:rPrChange>
        </w:rPr>
        <w:t>6</w:t>
      </w:r>
    </w:p>
    <w:p w14:paraId="1F2DCEFD" w14:textId="77777777" w:rsidR="00C86C1A" w:rsidRPr="00F97842" w:rsidRDefault="00C86C1A" w:rsidP="00C86C1A">
      <w:pPr>
        <w:spacing w:after="120"/>
        <w:jc w:val="center"/>
        <w:rPr>
          <w:rFonts w:cs="Arial"/>
        </w:rPr>
      </w:pPr>
      <w:r w:rsidRPr="4A03C906">
        <w:rPr>
          <w:rFonts w:eastAsia="Arial" w:cs="Arial"/>
          <w:rPrChange w:id="17" w:author="Convidado" w:date="2016-10-14T04:54:00Z">
            <w:rPr>
              <w:rFonts w:cs="Arial"/>
            </w:rPr>
          </w:rPrChange>
        </w:rPr>
        <w:lastRenderedPageBreak/>
        <w:t>ELIAS DE MORAES FERNANDES</w:t>
      </w:r>
    </w:p>
    <w:p w14:paraId="5739465B" w14:textId="77777777" w:rsidR="0049447C" w:rsidRPr="00F97842" w:rsidRDefault="0049447C" w:rsidP="00034C38">
      <w:pPr>
        <w:spacing w:after="120"/>
        <w:jc w:val="center"/>
        <w:rPr>
          <w:rFonts w:cs="Arial"/>
        </w:rPr>
      </w:pPr>
    </w:p>
    <w:p w14:paraId="4B4D013A" w14:textId="77777777" w:rsidR="0049447C" w:rsidRPr="00F97842" w:rsidRDefault="0049447C" w:rsidP="00034C38">
      <w:pPr>
        <w:spacing w:after="120"/>
        <w:jc w:val="center"/>
        <w:rPr>
          <w:rFonts w:cs="Arial"/>
        </w:rPr>
      </w:pPr>
    </w:p>
    <w:p w14:paraId="6434E4AF" w14:textId="77777777" w:rsidR="00983458" w:rsidRPr="00F97842" w:rsidRDefault="00983458" w:rsidP="00034C38">
      <w:pPr>
        <w:spacing w:after="120"/>
        <w:jc w:val="center"/>
        <w:rPr>
          <w:rFonts w:cs="Arial"/>
        </w:rPr>
      </w:pPr>
    </w:p>
    <w:p w14:paraId="5C360CE0" w14:textId="77777777" w:rsidR="0049447C" w:rsidRPr="00F97842" w:rsidRDefault="0049447C" w:rsidP="00034C38">
      <w:pPr>
        <w:spacing w:after="120"/>
        <w:jc w:val="center"/>
        <w:rPr>
          <w:rFonts w:cs="Arial"/>
        </w:rPr>
      </w:pPr>
    </w:p>
    <w:p w14:paraId="2098DE85" w14:textId="77777777" w:rsidR="0049447C" w:rsidRPr="00F97842" w:rsidRDefault="0049447C" w:rsidP="00034C38">
      <w:pPr>
        <w:spacing w:after="120"/>
        <w:jc w:val="center"/>
        <w:rPr>
          <w:rFonts w:cs="Arial"/>
        </w:rPr>
      </w:pPr>
    </w:p>
    <w:p w14:paraId="239D526F" w14:textId="77777777" w:rsidR="0049447C" w:rsidRPr="00F97842" w:rsidRDefault="0049447C" w:rsidP="00034C38">
      <w:pPr>
        <w:spacing w:after="120"/>
        <w:jc w:val="center"/>
        <w:rPr>
          <w:rFonts w:cs="Arial"/>
        </w:rPr>
      </w:pPr>
    </w:p>
    <w:p w14:paraId="6570360D" w14:textId="77777777" w:rsidR="0049447C" w:rsidRPr="00F97842" w:rsidRDefault="0049447C" w:rsidP="00034C38">
      <w:pPr>
        <w:spacing w:after="120"/>
        <w:jc w:val="center"/>
        <w:rPr>
          <w:rFonts w:cs="Arial"/>
        </w:rPr>
      </w:pPr>
    </w:p>
    <w:p w14:paraId="1CD686BD" w14:textId="77777777" w:rsidR="0049447C" w:rsidRPr="00F97842" w:rsidRDefault="0049447C" w:rsidP="00034C38">
      <w:pPr>
        <w:spacing w:after="120"/>
        <w:jc w:val="center"/>
        <w:rPr>
          <w:rFonts w:cs="Arial"/>
        </w:rPr>
      </w:pPr>
    </w:p>
    <w:p w14:paraId="6CFBB75B" w14:textId="77777777" w:rsidR="0049447C" w:rsidRPr="00F97842" w:rsidRDefault="0049447C" w:rsidP="00034C38">
      <w:pPr>
        <w:spacing w:after="120"/>
        <w:jc w:val="center"/>
        <w:rPr>
          <w:rFonts w:cs="Arial"/>
        </w:rPr>
      </w:pPr>
    </w:p>
    <w:p w14:paraId="0FB60ED4" w14:textId="77777777" w:rsidR="0049447C" w:rsidRPr="00F97842" w:rsidRDefault="0049447C" w:rsidP="00034C38">
      <w:pPr>
        <w:spacing w:after="120"/>
        <w:jc w:val="center"/>
        <w:rPr>
          <w:rFonts w:cs="Arial"/>
        </w:rPr>
      </w:pPr>
    </w:p>
    <w:p w14:paraId="56639CBA" w14:textId="77777777" w:rsidR="0049447C" w:rsidRPr="00F97842" w:rsidRDefault="0049447C" w:rsidP="00034C38">
      <w:pPr>
        <w:spacing w:after="120"/>
        <w:jc w:val="center"/>
        <w:rPr>
          <w:rFonts w:cs="Arial"/>
        </w:rPr>
      </w:pPr>
    </w:p>
    <w:p w14:paraId="468070E0" w14:textId="77777777" w:rsidR="0049447C" w:rsidRPr="00F97842" w:rsidRDefault="0049447C" w:rsidP="00034C38">
      <w:pPr>
        <w:spacing w:after="120"/>
        <w:jc w:val="center"/>
        <w:rPr>
          <w:rFonts w:cs="Arial"/>
        </w:rPr>
      </w:pPr>
    </w:p>
    <w:p w14:paraId="48770B08" w14:textId="77777777" w:rsidR="0049447C" w:rsidRPr="00F97842" w:rsidRDefault="0049447C" w:rsidP="00034C38">
      <w:pPr>
        <w:spacing w:after="120"/>
        <w:jc w:val="center"/>
        <w:rPr>
          <w:rFonts w:cs="Arial"/>
        </w:rPr>
      </w:pPr>
    </w:p>
    <w:p w14:paraId="19EEFA97" w14:textId="77777777" w:rsidR="0049447C" w:rsidRPr="00F97842" w:rsidRDefault="0049447C" w:rsidP="00034C38">
      <w:pPr>
        <w:spacing w:after="120"/>
        <w:jc w:val="center"/>
        <w:rPr>
          <w:rFonts w:cs="Arial"/>
        </w:rPr>
      </w:pPr>
    </w:p>
    <w:p w14:paraId="46561C03" w14:textId="4D3F7CAE" w:rsidR="00A51F16" w:rsidRPr="00F97842" w:rsidRDefault="006A7859" w:rsidP="00A51F16">
      <w:pPr>
        <w:spacing w:after="120"/>
        <w:jc w:val="center"/>
        <w:rPr>
          <w:rFonts w:cs="Arial"/>
          <w:b/>
          <w:sz w:val="28"/>
          <w:szCs w:val="28"/>
        </w:rPr>
      </w:pPr>
      <w:r w:rsidRPr="4A03C906">
        <w:rPr>
          <w:rFonts w:eastAsia="Arial" w:cs="Arial"/>
          <w:b/>
          <w:bCs/>
          <w:sz w:val="28"/>
          <w:szCs w:val="28"/>
          <w:rPrChange w:id="18" w:author="Convidado" w:date="2016-10-14T04:54:00Z">
            <w:rPr>
              <w:rFonts w:cs="Arial"/>
              <w:b/>
              <w:sz w:val="28"/>
              <w:szCs w:val="28"/>
            </w:rPr>
          </w:rPrChange>
        </w:rPr>
        <w:t xml:space="preserve">NONDA: </w:t>
      </w:r>
      <w:r w:rsidR="00A51F16" w:rsidRPr="4A03C906">
        <w:rPr>
          <w:rFonts w:eastAsia="Arial" w:cs="Arial"/>
          <w:b/>
          <w:bCs/>
          <w:sz w:val="28"/>
          <w:szCs w:val="28"/>
          <w:rPrChange w:id="19" w:author="Convidado" w:date="2016-10-14T04:54:00Z">
            <w:rPr>
              <w:rFonts w:cs="Arial"/>
              <w:b/>
              <w:sz w:val="28"/>
              <w:szCs w:val="28"/>
            </w:rPr>
          </w:rPrChange>
        </w:rPr>
        <w:t xml:space="preserve">SERIOUS GAME NA EDUCAÇÃO DE RESÍDUOS SÓLIDOS URBANOS </w:t>
      </w:r>
    </w:p>
    <w:p w14:paraId="07B50FE1" w14:textId="77777777" w:rsidR="0049447C" w:rsidRPr="00F97842" w:rsidRDefault="0049447C" w:rsidP="0049447C">
      <w:pPr>
        <w:spacing w:after="120"/>
        <w:jc w:val="center"/>
        <w:rPr>
          <w:rFonts w:cs="Arial"/>
          <w:b/>
          <w:sz w:val="28"/>
          <w:szCs w:val="28"/>
        </w:rPr>
      </w:pPr>
    </w:p>
    <w:p w14:paraId="482EEFE6" w14:textId="77777777" w:rsidR="0049447C" w:rsidRPr="00F97842" w:rsidRDefault="0049447C" w:rsidP="0049447C">
      <w:pPr>
        <w:spacing w:after="120"/>
        <w:jc w:val="center"/>
        <w:rPr>
          <w:rFonts w:cs="Arial"/>
          <w:b/>
          <w:sz w:val="28"/>
          <w:szCs w:val="28"/>
        </w:rPr>
      </w:pPr>
    </w:p>
    <w:p w14:paraId="4BB624C9" w14:textId="77777777" w:rsidR="0049447C" w:rsidRPr="00F97842" w:rsidRDefault="0049447C" w:rsidP="0049447C">
      <w:pPr>
        <w:spacing w:after="120"/>
        <w:jc w:val="center"/>
        <w:rPr>
          <w:rFonts w:cs="Arial"/>
          <w:b/>
          <w:sz w:val="28"/>
          <w:szCs w:val="28"/>
        </w:rPr>
      </w:pPr>
    </w:p>
    <w:p w14:paraId="25AE1FAB" w14:textId="77777777" w:rsidR="0049447C" w:rsidRPr="00F97842" w:rsidRDefault="0049447C" w:rsidP="0049447C">
      <w:pPr>
        <w:spacing w:after="120"/>
        <w:jc w:val="center"/>
        <w:rPr>
          <w:rFonts w:cs="Arial"/>
          <w:b/>
          <w:sz w:val="28"/>
          <w:szCs w:val="28"/>
        </w:rPr>
      </w:pPr>
    </w:p>
    <w:p w14:paraId="2401A523" w14:textId="77CA66E9" w:rsidR="0049447C" w:rsidRPr="00F97842" w:rsidRDefault="00EB1B6C" w:rsidP="00557DC1">
      <w:pPr>
        <w:ind w:left="4536"/>
        <w:jc w:val="both"/>
        <w:rPr>
          <w:rFonts w:cs="Arial"/>
          <w:sz w:val="20"/>
          <w:szCs w:val="20"/>
        </w:rPr>
      </w:pPr>
      <w:del w:id="20" w:author="Elias De Moraes Fernandes" w:date="2016-10-03T21:27:00Z">
        <w:r w:rsidRPr="00F97842" w:rsidDel="002A7746">
          <w:rPr>
            <w:rFonts w:cs="Arial"/>
            <w:sz w:val="20"/>
            <w:szCs w:val="20"/>
          </w:rPr>
          <w:delText xml:space="preserve">Proposta de </w:delText>
        </w:r>
      </w:del>
      <w:r w:rsidR="00F92795" w:rsidRPr="4A03C906">
        <w:rPr>
          <w:rFonts w:eastAsia="Arial" w:cs="Arial"/>
          <w:sz w:val="20"/>
          <w:szCs w:val="20"/>
          <w:rPrChange w:id="21" w:author="Convidado" w:date="2016-10-14T04:54:00Z">
            <w:rPr>
              <w:rFonts w:cs="Arial"/>
              <w:sz w:val="20"/>
              <w:szCs w:val="20"/>
            </w:rPr>
          </w:rPrChange>
        </w:rPr>
        <w:t xml:space="preserve">Trabalho de Conclusão de Curso de graduação, </w:t>
      </w:r>
      <w:r w:rsidR="00C86C1A" w:rsidRPr="4A03C906">
        <w:rPr>
          <w:rFonts w:eastAsia="Arial" w:cs="Arial"/>
          <w:sz w:val="20"/>
          <w:szCs w:val="20"/>
        </w:rPr>
        <w:t xml:space="preserve">do curso Superior de Tecnologia em Análise e Desenvolvimento de Sistemas da Coordenação de Informática – </w:t>
      </w:r>
      <w:r w:rsidRPr="4A03C906">
        <w:rPr>
          <w:rFonts w:eastAsia="Arial" w:cs="Arial"/>
          <w:sz w:val="20"/>
          <w:szCs w:val="20"/>
        </w:rPr>
        <w:t>TADS</w:t>
      </w:r>
      <w:r w:rsidR="00C86C1A" w:rsidRPr="4A03C906">
        <w:rPr>
          <w:rFonts w:eastAsia="Arial" w:cs="Arial"/>
          <w:sz w:val="20"/>
          <w:szCs w:val="20"/>
        </w:rPr>
        <w:t xml:space="preserve"> – da Universidade Tecnológica Federal do Paraná – UTFPR, como requisito parcial para a obtenção do título de Tecnólogo.</w:t>
      </w:r>
    </w:p>
    <w:p w14:paraId="6E28E42A" w14:textId="77777777" w:rsidR="006E5257" w:rsidRPr="00F97842" w:rsidRDefault="006E5257" w:rsidP="00557DC1">
      <w:pPr>
        <w:ind w:left="4536"/>
        <w:jc w:val="both"/>
        <w:rPr>
          <w:rFonts w:cs="Arial"/>
          <w:sz w:val="20"/>
          <w:szCs w:val="20"/>
        </w:rPr>
      </w:pPr>
    </w:p>
    <w:p w14:paraId="31C5FECB" w14:textId="20788876" w:rsidR="006E5257" w:rsidRPr="00F97842" w:rsidRDefault="00557DC1" w:rsidP="00AB308D">
      <w:pPr>
        <w:ind w:left="4536"/>
        <w:jc w:val="both"/>
        <w:outlineLvl w:val="0"/>
        <w:rPr>
          <w:rFonts w:cs="Arial"/>
          <w:sz w:val="20"/>
          <w:szCs w:val="20"/>
        </w:rPr>
      </w:pPr>
      <w:r w:rsidRPr="4A03C906">
        <w:rPr>
          <w:rFonts w:eastAsia="Arial" w:cs="Arial"/>
          <w:sz w:val="20"/>
          <w:szCs w:val="20"/>
          <w:rPrChange w:id="22" w:author="Convidado" w:date="2016-10-14T04:54:00Z">
            <w:rPr>
              <w:rFonts w:cs="Arial"/>
              <w:sz w:val="20"/>
              <w:szCs w:val="20"/>
            </w:rPr>
          </w:rPrChange>
        </w:rPr>
        <w:t xml:space="preserve">Orientador: Prof. Dr. </w:t>
      </w:r>
      <w:del w:id="23" w:author="Elias De Moraes Fernandes" w:date="2016-10-03T21:35:00Z">
        <w:r w:rsidR="00B94441" w:rsidRPr="00F97842" w:rsidDel="002F4499">
          <w:rPr>
            <w:rFonts w:cs="Arial"/>
            <w:sz w:val="20"/>
            <w:szCs w:val="20"/>
          </w:rPr>
          <w:delText>Alexandre Rossi Paschoal</w:delText>
        </w:r>
      </w:del>
      <w:ins w:id="24" w:author="Elias De Moraes Fernandes" w:date="2016-10-03T21:35:00Z">
        <w:r w:rsidR="002F4499" w:rsidRPr="4A03C906">
          <w:rPr>
            <w:rFonts w:eastAsia="Arial" w:cs="Arial"/>
            <w:sz w:val="20"/>
            <w:szCs w:val="20"/>
            <w:rPrChange w:id="25" w:author="Convidado" w:date="2016-10-14T04:54:00Z">
              <w:rPr>
                <w:rFonts w:cs="Arial"/>
                <w:sz w:val="20"/>
                <w:szCs w:val="20"/>
              </w:rPr>
            </w:rPrChange>
          </w:rPr>
          <w:t xml:space="preserve">Paulo </w:t>
        </w:r>
      </w:ins>
      <w:ins w:id="26" w:author="Convidado" w:date="2016-10-14T04:54:00Z">
        <w:r w:rsidR="1F64E18D" w:rsidRPr="1F64E18D">
          <w:rPr>
            <w:rFonts w:eastAsia="Arial" w:cs="Arial"/>
            <w:sz w:val="20"/>
            <w:szCs w:val="20"/>
            <w:highlight w:val="yellow"/>
            <w:rPrChange w:id="27" w:author="Convidado" w:date="2016-10-14T04:54:00Z">
              <w:rPr>
                <w:rFonts w:cs="Arial"/>
                <w:sz w:val="20"/>
                <w:szCs w:val="20"/>
              </w:rPr>
            </w:rPrChange>
          </w:rPr>
          <w:t>Augusto</w:t>
        </w:r>
        <w:r w:rsidR="1F64E18D" w:rsidRPr="4A03C906">
          <w:rPr>
            <w:rFonts w:eastAsia="Arial" w:cs="Arial"/>
            <w:sz w:val="20"/>
            <w:szCs w:val="20"/>
            <w:rPrChange w:id="28" w:author="Convidado" w:date="2016-10-14T04:54:00Z">
              <w:rPr>
                <w:rFonts w:cs="Arial"/>
                <w:sz w:val="20"/>
                <w:szCs w:val="20"/>
              </w:rPr>
            </w:rPrChange>
          </w:rPr>
          <w:t xml:space="preserve"> </w:t>
        </w:r>
      </w:ins>
      <w:proofErr w:type="spellStart"/>
      <w:ins w:id="29" w:author="Elias De Moraes Fernandes" w:date="2016-10-03T21:35:00Z">
        <w:r w:rsidR="002F4499" w:rsidRPr="4A03C906">
          <w:rPr>
            <w:rFonts w:eastAsia="Arial" w:cs="Arial"/>
            <w:sz w:val="20"/>
            <w:szCs w:val="20"/>
            <w:rPrChange w:id="30" w:author="Convidado" w:date="2016-10-14T04:54:00Z">
              <w:rPr>
                <w:rFonts w:cs="Arial"/>
                <w:sz w:val="20"/>
                <w:szCs w:val="20"/>
              </w:rPr>
            </w:rPrChange>
          </w:rPr>
          <w:t>Nardi</w:t>
        </w:r>
      </w:ins>
      <w:proofErr w:type="spellEnd"/>
    </w:p>
    <w:p w14:paraId="13CC7C01" w14:textId="77777777" w:rsidR="00F92795" w:rsidRPr="00F97842" w:rsidRDefault="00F92795" w:rsidP="00F92795">
      <w:pPr>
        <w:spacing w:after="120"/>
        <w:jc w:val="center"/>
        <w:rPr>
          <w:rFonts w:cs="Arial"/>
        </w:rPr>
      </w:pPr>
    </w:p>
    <w:p w14:paraId="26BDE611" w14:textId="77777777" w:rsidR="00F92795" w:rsidRPr="00F97842" w:rsidRDefault="00F92795" w:rsidP="00F92795">
      <w:pPr>
        <w:spacing w:after="120"/>
        <w:jc w:val="center"/>
        <w:rPr>
          <w:rFonts w:cs="Arial"/>
        </w:rPr>
      </w:pPr>
    </w:p>
    <w:p w14:paraId="5E2FDA63" w14:textId="77777777" w:rsidR="00F92795" w:rsidRPr="00F97842" w:rsidRDefault="00F92795" w:rsidP="00F92795">
      <w:pPr>
        <w:spacing w:after="120"/>
        <w:jc w:val="center"/>
        <w:rPr>
          <w:rFonts w:cs="Arial"/>
        </w:rPr>
      </w:pPr>
    </w:p>
    <w:p w14:paraId="6CD9FB5A" w14:textId="77777777" w:rsidR="00F92795" w:rsidRPr="00F97842" w:rsidRDefault="00F92795" w:rsidP="00F92795">
      <w:pPr>
        <w:spacing w:after="120"/>
        <w:jc w:val="center"/>
        <w:rPr>
          <w:rFonts w:cs="Arial"/>
        </w:rPr>
      </w:pPr>
    </w:p>
    <w:p w14:paraId="018CA169" w14:textId="77777777" w:rsidR="00557DC1" w:rsidRPr="00F97842" w:rsidRDefault="00557DC1" w:rsidP="00B94441">
      <w:pPr>
        <w:spacing w:after="120"/>
        <w:rPr>
          <w:rFonts w:cs="Arial"/>
        </w:rPr>
      </w:pPr>
    </w:p>
    <w:p w14:paraId="0B18FA69" w14:textId="77777777" w:rsidR="00983458" w:rsidRPr="00F97842" w:rsidRDefault="00983458" w:rsidP="00F92795">
      <w:pPr>
        <w:spacing w:after="120"/>
        <w:jc w:val="center"/>
        <w:rPr>
          <w:rFonts w:cs="Arial"/>
        </w:rPr>
      </w:pPr>
    </w:p>
    <w:p w14:paraId="636CA568" w14:textId="77777777" w:rsidR="002F4499" w:rsidRPr="00F97842" w:rsidRDefault="002F4499" w:rsidP="00AB308D">
      <w:pPr>
        <w:spacing w:after="120"/>
        <w:jc w:val="center"/>
        <w:outlineLvl w:val="0"/>
        <w:rPr>
          <w:ins w:id="31" w:author="Elias De Moraes Fernandes" w:date="2016-10-03T21:35:00Z"/>
          <w:rFonts w:cs="Arial"/>
        </w:rPr>
      </w:pPr>
    </w:p>
    <w:p w14:paraId="584B49A3" w14:textId="77777777" w:rsidR="00F92795" w:rsidRPr="00F97842" w:rsidRDefault="00F92795" w:rsidP="00AB308D">
      <w:pPr>
        <w:spacing w:after="120"/>
        <w:jc w:val="center"/>
        <w:outlineLvl w:val="0"/>
        <w:rPr>
          <w:rFonts w:cs="Arial"/>
        </w:rPr>
      </w:pPr>
      <w:r w:rsidRPr="4A03C906">
        <w:rPr>
          <w:rFonts w:eastAsia="Arial" w:cs="Arial"/>
          <w:rPrChange w:id="32" w:author="Convidado" w:date="2016-10-14T04:54:00Z">
            <w:rPr>
              <w:rFonts w:cs="Arial"/>
            </w:rPr>
          </w:rPrChange>
        </w:rPr>
        <w:t>CORNÉLIO PROCÓPIO</w:t>
      </w:r>
    </w:p>
    <w:p w14:paraId="0E21EF34" w14:textId="3CF6D02C" w:rsidR="003F3C5F" w:rsidRPr="00F97842" w:rsidRDefault="00B94441" w:rsidP="00C02C81">
      <w:pPr>
        <w:spacing w:after="120"/>
        <w:jc w:val="center"/>
        <w:rPr>
          <w:rFonts w:cs="Arial"/>
        </w:rPr>
      </w:pPr>
      <w:r w:rsidRPr="4A03C906">
        <w:rPr>
          <w:rFonts w:eastAsia="Arial" w:cs="Arial"/>
          <w:rPrChange w:id="33" w:author="Convidado" w:date="2016-10-14T04:54:00Z">
            <w:rPr>
              <w:rFonts w:cs="Arial"/>
            </w:rPr>
          </w:rPrChange>
        </w:rPr>
        <w:t>201</w:t>
      </w:r>
      <w:ins w:id="34" w:author="Elias De Moraes Fernandes" w:date="2016-10-03T21:09:00Z">
        <w:r w:rsidR="003F6C43" w:rsidRPr="4A03C906">
          <w:rPr>
            <w:rFonts w:eastAsia="Arial" w:cs="Arial"/>
            <w:rPrChange w:id="35" w:author="Convidado" w:date="2016-10-14T04:54:00Z">
              <w:rPr>
                <w:rFonts w:cs="Arial"/>
              </w:rPr>
            </w:rPrChange>
          </w:rPr>
          <w:t>6</w:t>
        </w:r>
      </w:ins>
      <w:del w:id="36" w:author="Elias De Moraes Fernandes" w:date="2016-10-03T21:09:00Z">
        <w:r w:rsidRPr="00F97842" w:rsidDel="003F6C43">
          <w:rPr>
            <w:rFonts w:cs="Arial"/>
          </w:rPr>
          <w:delText>6</w:delText>
        </w:r>
      </w:del>
    </w:p>
    <w:p w14:paraId="503318F8" w14:textId="77777777" w:rsidR="009658D2" w:rsidRPr="00F97842" w:rsidRDefault="009658D2">
      <w:pPr>
        <w:spacing w:after="200" w:line="276" w:lineRule="auto"/>
        <w:rPr>
          <w:rFonts w:cs="Arial"/>
          <w:b/>
        </w:rPr>
      </w:pPr>
      <w:r w:rsidRPr="00F97842">
        <w:rPr>
          <w:rFonts w:cs="Arial"/>
          <w:b/>
        </w:rPr>
        <w:lastRenderedPageBreak/>
        <w:br w:type="page"/>
      </w:r>
    </w:p>
    <w:p w14:paraId="6031318E" w14:textId="77777777" w:rsidR="00A737F1" w:rsidRPr="00F97842" w:rsidRDefault="00A737F1" w:rsidP="00A737F1">
      <w:pPr>
        <w:spacing w:after="120"/>
        <w:ind w:left="2268"/>
        <w:rPr>
          <w:rFonts w:cs="Arial"/>
        </w:rPr>
      </w:pPr>
    </w:p>
    <w:p w14:paraId="5A46FF22" w14:textId="77777777" w:rsidR="00A737F1" w:rsidRPr="00F97842" w:rsidRDefault="00A737F1" w:rsidP="00A737F1">
      <w:pPr>
        <w:spacing w:after="120"/>
        <w:ind w:left="2268"/>
        <w:rPr>
          <w:rFonts w:cs="Arial"/>
        </w:rPr>
      </w:pPr>
    </w:p>
    <w:p w14:paraId="70B6A06D" w14:textId="77777777" w:rsidR="00A737F1" w:rsidRPr="00F97842" w:rsidRDefault="00A737F1" w:rsidP="00A737F1">
      <w:pPr>
        <w:spacing w:after="120"/>
        <w:ind w:left="2268"/>
        <w:rPr>
          <w:rFonts w:cs="Arial"/>
        </w:rPr>
      </w:pPr>
    </w:p>
    <w:p w14:paraId="29357713" w14:textId="77777777" w:rsidR="00A737F1" w:rsidRPr="00F97842" w:rsidRDefault="00A737F1" w:rsidP="00A737F1">
      <w:pPr>
        <w:spacing w:after="120"/>
        <w:ind w:left="2268"/>
        <w:rPr>
          <w:rFonts w:cs="Arial"/>
        </w:rPr>
      </w:pPr>
    </w:p>
    <w:p w14:paraId="0325E8F3" w14:textId="77777777" w:rsidR="00A737F1" w:rsidRPr="00F97842" w:rsidRDefault="00A737F1" w:rsidP="00A737F1">
      <w:pPr>
        <w:spacing w:after="120"/>
        <w:ind w:left="2268"/>
        <w:rPr>
          <w:rFonts w:cs="Arial"/>
        </w:rPr>
      </w:pPr>
    </w:p>
    <w:p w14:paraId="60666BF8" w14:textId="77777777" w:rsidR="00A737F1" w:rsidRPr="00F97842" w:rsidRDefault="00A737F1" w:rsidP="00A737F1">
      <w:pPr>
        <w:spacing w:after="120"/>
        <w:ind w:left="2268"/>
        <w:rPr>
          <w:rFonts w:cs="Arial"/>
        </w:rPr>
      </w:pPr>
    </w:p>
    <w:p w14:paraId="5449040D" w14:textId="77777777" w:rsidR="00A737F1" w:rsidRPr="00F97842" w:rsidRDefault="00A737F1" w:rsidP="00A737F1">
      <w:pPr>
        <w:spacing w:after="120"/>
        <w:ind w:left="2268"/>
        <w:rPr>
          <w:rFonts w:cs="Arial"/>
        </w:rPr>
      </w:pPr>
    </w:p>
    <w:p w14:paraId="102D5A57" w14:textId="77777777" w:rsidR="00A737F1" w:rsidRPr="00F97842" w:rsidRDefault="00A737F1" w:rsidP="00A737F1">
      <w:pPr>
        <w:spacing w:after="120"/>
        <w:ind w:left="2268"/>
        <w:rPr>
          <w:rFonts w:cs="Arial"/>
        </w:rPr>
      </w:pPr>
    </w:p>
    <w:p w14:paraId="6ECE8E22" w14:textId="052F94DB" w:rsidR="00A737F1" w:rsidRPr="00F97842" w:rsidRDefault="00A737F1" w:rsidP="00A737F1">
      <w:pPr>
        <w:spacing w:after="120"/>
        <w:ind w:left="2268"/>
        <w:rPr>
          <w:rFonts w:cs="Arial"/>
        </w:rPr>
      </w:pPr>
      <w:r w:rsidRPr="4A03C906">
        <w:rPr>
          <w:rFonts w:eastAsia="Arial" w:cs="Arial"/>
          <w:rPrChange w:id="37" w:author="Convidado" w:date="2016-10-14T04:54:00Z">
            <w:rPr>
              <w:rFonts w:cs="Arial"/>
            </w:rPr>
          </w:rPrChange>
        </w:rPr>
        <w:t>Dedico este trabalho à minha família.</w:t>
      </w:r>
    </w:p>
    <w:p w14:paraId="2DFB12A1" w14:textId="77777777" w:rsidR="00A737F1" w:rsidRPr="00F97842" w:rsidRDefault="00A737F1">
      <w:pPr>
        <w:spacing w:after="200" w:line="276" w:lineRule="auto"/>
        <w:rPr>
          <w:rFonts w:cs="Arial"/>
          <w:b/>
        </w:rPr>
      </w:pPr>
    </w:p>
    <w:p w14:paraId="0D6E5B9F" w14:textId="77777777" w:rsidR="00A737F1" w:rsidRPr="00F97842" w:rsidRDefault="00A737F1" w:rsidP="00AB308D">
      <w:pPr>
        <w:jc w:val="center"/>
        <w:outlineLvl w:val="0"/>
        <w:rPr>
          <w:rFonts w:cs="Arial"/>
          <w:b/>
        </w:rPr>
      </w:pPr>
    </w:p>
    <w:p w14:paraId="5DBD8FDE" w14:textId="77777777" w:rsidR="00A737F1" w:rsidRPr="00F97842" w:rsidRDefault="00A737F1" w:rsidP="00AB308D">
      <w:pPr>
        <w:jc w:val="center"/>
        <w:outlineLvl w:val="0"/>
        <w:rPr>
          <w:rFonts w:cs="Arial"/>
          <w:b/>
        </w:rPr>
      </w:pPr>
    </w:p>
    <w:p w14:paraId="2EA18E7E" w14:textId="77777777" w:rsidR="00B318C3" w:rsidRPr="00F97842" w:rsidRDefault="00B318C3">
      <w:pPr>
        <w:spacing w:after="200" w:line="276" w:lineRule="auto"/>
        <w:rPr>
          <w:rFonts w:cs="Arial"/>
          <w:b/>
        </w:rPr>
      </w:pPr>
      <w:r w:rsidRPr="4A03C906">
        <w:rPr>
          <w:rFonts w:eastAsia="Arial" w:cs="Arial"/>
          <w:b/>
          <w:bCs/>
          <w:rPrChange w:id="38" w:author="Convidado" w:date="2016-10-14T04:54:00Z">
            <w:rPr>
              <w:rFonts w:cs="Arial"/>
              <w:b/>
            </w:rPr>
          </w:rPrChange>
        </w:rPr>
        <w:br w:type="page"/>
      </w:r>
    </w:p>
    <w:p w14:paraId="471A4B67" w14:textId="35E1B31F" w:rsidR="00A737F1" w:rsidRPr="00F97842" w:rsidRDefault="00A737F1" w:rsidP="00A737F1">
      <w:pPr>
        <w:spacing w:line="360" w:lineRule="auto"/>
        <w:jc w:val="center"/>
        <w:rPr>
          <w:rFonts w:cs="Arial"/>
          <w:b/>
        </w:rPr>
      </w:pPr>
      <w:r w:rsidRPr="4A03C906">
        <w:rPr>
          <w:rFonts w:eastAsia="Arial" w:cs="Arial"/>
          <w:b/>
          <w:bCs/>
          <w:rPrChange w:id="39" w:author="Convidado" w:date="2016-10-14T04:54:00Z">
            <w:rPr>
              <w:rFonts w:cs="Arial"/>
              <w:b/>
            </w:rPr>
          </w:rPrChange>
        </w:rPr>
        <w:lastRenderedPageBreak/>
        <w:t>AGRADECIMENTOS</w:t>
      </w:r>
    </w:p>
    <w:p w14:paraId="59371DA6" w14:textId="77777777" w:rsidR="00A737F1" w:rsidRPr="00F97842" w:rsidRDefault="00A737F1" w:rsidP="00A737F1">
      <w:pPr>
        <w:spacing w:line="360" w:lineRule="auto"/>
        <w:jc w:val="center"/>
        <w:rPr>
          <w:rFonts w:cs="Arial"/>
          <w:b/>
        </w:rPr>
      </w:pPr>
    </w:p>
    <w:p w14:paraId="3F1C32BD" w14:textId="7BA8691F" w:rsidR="00C279E0" w:rsidRPr="00F97842" w:rsidRDefault="00A737F1" w:rsidP="00A737F1">
      <w:pPr>
        <w:spacing w:line="360" w:lineRule="auto"/>
        <w:ind w:firstLine="1134"/>
        <w:jc w:val="both"/>
        <w:rPr>
          <w:rFonts w:cs="Arial"/>
        </w:rPr>
      </w:pPr>
      <w:r w:rsidRPr="4A03C906">
        <w:rPr>
          <w:rFonts w:eastAsia="Arial" w:cs="Arial"/>
          <w:rPrChange w:id="40" w:author="Convidado" w:date="2016-10-14T04:54:00Z">
            <w:rPr>
              <w:rFonts w:cs="Arial"/>
            </w:rPr>
          </w:rPrChange>
        </w:rPr>
        <w:t xml:space="preserve">Agradeço </w:t>
      </w:r>
      <w:r w:rsidR="00C279E0" w:rsidRPr="4A03C906">
        <w:rPr>
          <w:rFonts w:eastAsia="Arial" w:cs="Arial"/>
          <w:rPrChange w:id="41" w:author="Convidado" w:date="2016-10-14T04:54:00Z">
            <w:rPr>
              <w:rFonts w:cs="Arial"/>
            </w:rPr>
          </w:rPrChange>
        </w:rPr>
        <w:t>primeiramente à Deus, por ter me dado inteligência e conhecimento para realização desse TCC.</w:t>
      </w:r>
    </w:p>
    <w:p w14:paraId="327942B2" w14:textId="43454BAE" w:rsidR="00A737F1" w:rsidRPr="00F97842" w:rsidRDefault="00C279E0" w:rsidP="00A737F1">
      <w:pPr>
        <w:spacing w:line="360" w:lineRule="auto"/>
        <w:ind w:firstLine="1134"/>
        <w:jc w:val="both"/>
        <w:rPr>
          <w:rFonts w:cs="Arial"/>
        </w:rPr>
      </w:pPr>
      <w:r w:rsidRPr="4A03C906">
        <w:rPr>
          <w:rFonts w:eastAsia="Arial" w:cs="Arial"/>
          <w:rPrChange w:id="42" w:author="Convidado" w:date="2016-10-14T04:54:00Z">
            <w:rPr>
              <w:rFonts w:cs="Arial"/>
            </w:rPr>
          </w:rPrChange>
        </w:rPr>
        <w:t>A</w:t>
      </w:r>
      <w:r w:rsidR="00A737F1" w:rsidRPr="4A03C906">
        <w:rPr>
          <w:rFonts w:eastAsia="Arial" w:cs="Arial"/>
          <w:rPrChange w:id="43" w:author="Convidado" w:date="2016-10-14T04:54:00Z">
            <w:rPr>
              <w:rFonts w:cs="Arial"/>
            </w:rPr>
          </w:rPrChange>
        </w:rPr>
        <w:t xml:space="preserve">o meu orientador Prof. Dr. </w:t>
      </w:r>
      <w:r w:rsidRPr="4A03C906">
        <w:rPr>
          <w:rFonts w:eastAsia="Arial" w:cs="Arial"/>
          <w:rPrChange w:id="44" w:author="Convidado" w:date="2016-10-14T04:54:00Z">
            <w:rPr>
              <w:rFonts w:cs="Arial"/>
            </w:rPr>
          </w:rPrChange>
        </w:rPr>
        <w:t xml:space="preserve">Paulo Augusto </w:t>
      </w:r>
      <w:proofErr w:type="spellStart"/>
      <w:r w:rsidRPr="4A03C906">
        <w:rPr>
          <w:rFonts w:eastAsia="Arial" w:cs="Arial"/>
          <w:rPrChange w:id="45" w:author="Convidado" w:date="2016-10-14T04:54:00Z">
            <w:rPr>
              <w:rFonts w:cs="Arial"/>
            </w:rPr>
          </w:rPrChange>
        </w:rPr>
        <w:t>Nardi</w:t>
      </w:r>
      <w:proofErr w:type="spellEnd"/>
      <w:r w:rsidRPr="4A03C906">
        <w:rPr>
          <w:rFonts w:eastAsia="Arial" w:cs="Arial"/>
          <w:rPrChange w:id="46" w:author="Convidado" w:date="2016-10-14T04:54:00Z">
            <w:rPr>
              <w:rFonts w:cs="Arial"/>
            </w:rPr>
          </w:rPrChange>
        </w:rPr>
        <w:t xml:space="preserve">, </w:t>
      </w:r>
      <w:r w:rsidR="00A737F1" w:rsidRPr="4A03C906">
        <w:rPr>
          <w:rFonts w:eastAsia="Arial" w:cs="Arial"/>
          <w:rPrChange w:id="47" w:author="Convidado" w:date="2016-10-14T04:54:00Z">
            <w:rPr>
              <w:rFonts w:cs="Arial"/>
            </w:rPr>
          </w:rPrChange>
        </w:rPr>
        <w:t>pela sabedoria com que me guiou nesta trajetória.</w:t>
      </w:r>
    </w:p>
    <w:p w14:paraId="710074E3" w14:textId="77777777" w:rsidR="00A737F1" w:rsidRPr="00F97842" w:rsidRDefault="00A737F1" w:rsidP="00A737F1">
      <w:pPr>
        <w:spacing w:line="360" w:lineRule="auto"/>
        <w:ind w:firstLine="1134"/>
        <w:jc w:val="both"/>
        <w:rPr>
          <w:rFonts w:cs="Arial"/>
        </w:rPr>
      </w:pPr>
      <w:r w:rsidRPr="4A03C906">
        <w:rPr>
          <w:rFonts w:eastAsia="Arial" w:cs="Arial"/>
          <w:rPrChange w:id="48" w:author="Convidado" w:date="2016-10-14T04:54:00Z">
            <w:rPr>
              <w:rFonts w:cs="Arial"/>
            </w:rPr>
          </w:rPrChange>
        </w:rPr>
        <w:t>Aos meus colegas de sala.</w:t>
      </w:r>
    </w:p>
    <w:p w14:paraId="39911A95" w14:textId="77777777" w:rsidR="00A737F1" w:rsidRPr="00F97842" w:rsidRDefault="00A737F1" w:rsidP="00A737F1">
      <w:pPr>
        <w:spacing w:line="360" w:lineRule="auto"/>
        <w:ind w:firstLine="1134"/>
        <w:jc w:val="both"/>
        <w:rPr>
          <w:rFonts w:cs="Arial"/>
        </w:rPr>
      </w:pPr>
      <w:r w:rsidRPr="4A03C906">
        <w:rPr>
          <w:rFonts w:eastAsia="Arial" w:cs="Arial"/>
          <w:rPrChange w:id="49" w:author="Convidado" w:date="2016-10-14T04:54:00Z">
            <w:rPr>
              <w:rFonts w:cs="Arial"/>
            </w:rPr>
          </w:rPrChange>
        </w:rPr>
        <w:t>A Secretaria do Curso, pela cooperação.</w:t>
      </w:r>
    </w:p>
    <w:p w14:paraId="0EB5922F" w14:textId="77777777" w:rsidR="00A737F1" w:rsidRPr="00F97842" w:rsidRDefault="00A737F1" w:rsidP="00A737F1">
      <w:pPr>
        <w:spacing w:line="360" w:lineRule="auto"/>
        <w:ind w:firstLine="1134"/>
        <w:jc w:val="both"/>
        <w:rPr>
          <w:rFonts w:cs="Arial"/>
        </w:rPr>
      </w:pPr>
      <w:r w:rsidRPr="4A03C906">
        <w:rPr>
          <w:rFonts w:eastAsia="Arial" w:cs="Arial"/>
          <w:rPrChange w:id="50" w:author="Convidado" w:date="2016-10-14T04:54:00Z">
            <w:rPr>
              <w:rFonts w:cs="Arial"/>
            </w:rPr>
          </w:rPrChange>
        </w:rPr>
        <w:t xml:space="preserve">Gostaria de deixar registrado também, o meu reconhecimento à minha família, pois acredito que sem o apoio deles seria muito difícil vencer esse desafio. </w:t>
      </w:r>
    </w:p>
    <w:p w14:paraId="06D5D0E9" w14:textId="73C100C8" w:rsidR="00C279E0" w:rsidRPr="00F97842" w:rsidRDefault="00C279E0" w:rsidP="00A737F1">
      <w:pPr>
        <w:spacing w:line="360" w:lineRule="auto"/>
        <w:ind w:firstLine="1134"/>
        <w:jc w:val="both"/>
        <w:rPr>
          <w:rFonts w:cs="Arial"/>
        </w:rPr>
      </w:pPr>
      <w:r w:rsidRPr="4A03C906">
        <w:rPr>
          <w:rFonts w:eastAsia="Arial" w:cs="Arial"/>
          <w:rPrChange w:id="51" w:author="Convidado" w:date="2016-10-14T04:54:00Z">
            <w:rPr>
              <w:rFonts w:cs="Arial"/>
            </w:rPr>
          </w:rPrChange>
        </w:rPr>
        <w:t xml:space="preserve">Agradeço também à minha noiva, pela ajuda e </w:t>
      </w:r>
      <w:proofErr w:type="spellStart"/>
      <w:r w:rsidRPr="4A03C906">
        <w:rPr>
          <w:rFonts w:eastAsia="Arial" w:cs="Arial"/>
          <w:rPrChange w:id="52" w:author="Convidado" w:date="2016-10-14T04:54:00Z">
            <w:rPr>
              <w:rFonts w:cs="Arial"/>
            </w:rPr>
          </w:rPrChange>
        </w:rPr>
        <w:t>companherismo</w:t>
      </w:r>
      <w:proofErr w:type="spellEnd"/>
      <w:r w:rsidRPr="4A03C906">
        <w:rPr>
          <w:rFonts w:eastAsia="Arial" w:cs="Arial"/>
          <w:rPrChange w:id="53" w:author="Convidado" w:date="2016-10-14T04:54:00Z">
            <w:rPr>
              <w:rFonts w:cs="Arial"/>
            </w:rPr>
          </w:rPrChange>
        </w:rPr>
        <w:t xml:space="preserve"> em todas etapas da minha graduação.</w:t>
      </w:r>
    </w:p>
    <w:p w14:paraId="66B5D68F" w14:textId="77777777" w:rsidR="00A737F1" w:rsidRPr="00F97842" w:rsidRDefault="00A737F1" w:rsidP="00A737F1">
      <w:pPr>
        <w:spacing w:line="360" w:lineRule="auto"/>
        <w:ind w:firstLine="1134"/>
        <w:jc w:val="both"/>
        <w:rPr>
          <w:rFonts w:cs="Arial"/>
        </w:rPr>
      </w:pPr>
      <w:r w:rsidRPr="4A03C906">
        <w:rPr>
          <w:rFonts w:eastAsia="Arial" w:cs="Arial"/>
          <w:rPrChange w:id="54" w:author="Convidado" w:date="2016-10-14T04:54:00Z">
            <w:rPr>
              <w:rFonts w:cs="Arial"/>
            </w:rPr>
          </w:rPrChange>
        </w:rPr>
        <w:t>Enfim, a todos os que por algum motivo contribuíram para a realização desta pesquisa.</w:t>
      </w:r>
    </w:p>
    <w:p w14:paraId="68F522B5" w14:textId="77777777" w:rsidR="00A737F1" w:rsidRPr="00F97842" w:rsidRDefault="00A737F1" w:rsidP="00A737F1">
      <w:pPr>
        <w:spacing w:line="360" w:lineRule="auto"/>
        <w:ind w:firstLine="1134"/>
        <w:jc w:val="both"/>
        <w:rPr>
          <w:rFonts w:cs="Arial"/>
        </w:rPr>
      </w:pPr>
    </w:p>
    <w:p w14:paraId="1F417623" w14:textId="77777777" w:rsidR="00A737F1" w:rsidRPr="00F97842" w:rsidRDefault="00A737F1" w:rsidP="00A737F1">
      <w:pPr>
        <w:spacing w:line="360" w:lineRule="auto"/>
        <w:ind w:firstLine="1134"/>
        <w:jc w:val="both"/>
        <w:rPr>
          <w:rFonts w:cs="Arial"/>
        </w:rPr>
      </w:pPr>
    </w:p>
    <w:p w14:paraId="2D5DE446" w14:textId="77777777" w:rsidR="00A737F1" w:rsidRPr="00F97842" w:rsidRDefault="00A737F1" w:rsidP="00A737F1">
      <w:pPr>
        <w:spacing w:line="360" w:lineRule="auto"/>
        <w:ind w:firstLine="1134"/>
        <w:jc w:val="both"/>
        <w:rPr>
          <w:rFonts w:cs="Arial"/>
        </w:rPr>
      </w:pPr>
    </w:p>
    <w:p w14:paraId="060B16D1" w14:textId="77777777" w:rsidR="00A737F1" w:rsidRPr="00F97842" w:rsidRDefault="00A737F1" w:rsidP="00A737F1">
      <w:pPr>
        <w:spacing w:line="360" w:lineRule="auto"/>
        <w:ind w:firstLine="1134"/>
        <w:jc w:val="both"/>
        <w:rPr>
          <w:rFonts w:cs="Arial"/>
        </w:rPr>
      </w:pPr>
    </w:p>
    <w:p w14:paraId="72770B0B" w14:textId="77777777" w:rsidR="00A737F1" w:rsidRPr="00F97842" w:rsidRDefault="00A737F1" w:rsidP="00A737F1">
      <w:pPr>
        <w:spacing w:line="360" w:lineRule="auto"/>
        <w:ind w:firstLine="1134"/>
        <w:jc w:val="both"/>
        <w:rPr>
          <w:rFonts w:cs="Arial"/>
        </w:rPr>
      </w:pPr>
    </w:p>
    <w:p w14:paraId="5BEF8AE6" w14:textId="77777777" w:rsidR="00A737F1" w:rsidRPr="00F97842" w:rsidRDefault="00A737F1" w:rsidP="00A737F1">
      <w:pPr>
        <w:spacing w:line="360" w:lineRule="auto"/>
        <w:ind w:firstLine="1134"/>
        <w:jc w:val="both"/>
        <w:rPr>
          <w:rFonts w:cs="Arial"/>
        </w:rPr>
      </w:pPr>
    </w:p>
    <w:p w14:paraId="0FB07499" w14:textId="77777777" w:rsidR="00A737F1" w:rsidRPr="00F97842" w:rsidRDefault="00A737F1" w:rsidP="00A737F1">
      <w:pPr>
        <w:spacing w:line="360" w:lineRule="auto"/>
        <w:ind w:firstLine="1134"/>
        <w:jc w:val="both"/>
        <w:rPr>
          <w:rFonts w:cs="Arial"/>
        </w:rPr>
      </w:pPr>
    </w:p>
    <w:p w14:paraId="7F75B94A" w14:textId="77777777" w:rsidR="00A737F1" w:rsidRPr="00F97842" w:rsidRDefault="00A737F1" w:rsidP="00A737F1">
      <w:pPr>
        <w:spacing w:line="360" w:lineRule="auto"/>
        <w:ind w:firstLine="1134"/>
        <w:jc w:val="both"/>
        <w:rPr>
          <w:rFonts w:cs="Arial"/>
        </w:rPr>
      </w:pPr>
    </w:p>
    <w:p w14:paraId="6252566C" w14:textId="77777777" w:rsidR="00A737F1" w:rsidRPr="00F97842" w:rsidRDefault="00A737F1" w:rsidP="00A737F1">
      <w:pPr>
        <w:spacing w:line="360" w:lineRule="auto"/>
        <w:ind w:firstLine="1134"/>
        <w:jc w:val="both"/>
        <w:rPr>
          <w:rFonts w:cs="Arial"/>
        </w:rPr>
      </w:pPr>
    </w:p>
    <w:p w14:paraId="0BCA67E5" w14:textId="77777777" w:rsidR="00A737F1" w:rsidRPr="00F97842" w:rsidRDefault="00A737F1" w:rsidP="00A737F1">
      <w:pPr>
        <w:spacing w:line="360" w:lineRule="auto"/>
        <w:ind w:firstLine="1134"/>
        <w:jc w:val="both"/>
        <w:rPr>
          <w:rFonts w:cs="Arial"/>
        </w:rPr>
      </w:pPr>
    </w:p>
    <w:p w14:paraId="6F007CED" w14:textId="77777777" w:rsidR="00A737F1" w:rsidRPr="00F97842" w:rsidRDefault="00A737F1" w:rsidP="00A737F1">
      <w:pPr>
        <w:spacing w:line="360" w:lineRule="auto"/>
        <w:ind w:firstLine="1134"/>
        <w:jc w:val="both"/>
        <w:rPr>
          <w:rFonts w:cs="Arial"/>
        </w:rPr>
      </w:pPr>
    </w:p>
    <w:p w14:paraId="00C58DE8" w14:textId="77777777" w:rsidR="00A737F1" w:rsidRPr="00F97842" w:rsidRDefault="00A737F1" w:rsidP="00A737F1">
      <w:pPr>
        <w:spacing w:line="360" w:lineRule="auto"/>
        <w:ind w:firstLine="1134"/>
        <w:jc w:val="both"/>
        <w:rPr>
          <w:rFonts w:cs="Arial"/>
        </w:rPr>
      </w:pPr>
    </w:p>
    <w:p w14:paraId="35E1AFDC" w14:textId="77777777" w:rsidR="00A737F1" w:rsidRPr="00F97842" w:rsidRDefault="00A737F1" w:rsidP="00A737F1">
      <w:pPr>
        <w:spacing w:line="360" w:lineRule="auto"/>
        <w:ind w:firstLine="1134"/>
        <w:jc w:val="both"/>
        <w:rPr>
          <w:rFonts w:cs="Arial"/>
        </w:rPr>
      </w:pPr>
    </w:p>
    <w:p w14:paraId="2E2455B4" w14:textId="77777777" w:rsidR="00A737F1" w:rsidRPr="00F97842" w:rsidRDefault="00A737F1" w:rsidP="00A737F1">
      <w:pPr>
        <w:spacing w:line="360" w:lineRule="auto"/>
        <w:ind w:firstLine="1134"/>
        <w:jc w:val="both"/>
        <w:rPr>
          <w:rFonts w:cs="Arial"/>
        </w:rPr>
      </w:pPr>
    </w:p>
    <w:p w14:paraId="42F8A3F8" w14:textId="77777777" w:rsidR="00A737F1" w:rsidRPr="00F97842" w:rsidRDefault="00A737F1" w:rsidP="00A737F1">
      <w:pPr>
        <w:spacing w:line="360" w:lineRule="auto"/>
        <w:ind w:firstLine="1134"/>
        <w:jc w:val="both"/>
        <w:rPr>
          <w:rFonts w:cs="Arial"/>
        </w:rPr>
      </w:pPr>
    </w:p>
    <w:p w14:paraId="57B7492B" w14:textId="77777777" w:rsidR="00A737F1" w:rsidRPr="00F97842" w:rsidRDefault="00A737F1" w:rsidP="00A737F1">
      <w:pPr>
        <w:spacing w:line="360" w:lineRule="auto"/>
        <w:ind w:firstLine="1134"/>
        <w:jc w:val="both"/>
        <w:rPr>
          <w:rFonts w:cs="Arial"/>
        </w:rPr>
      </w:pPr>
    </w:p>
    <w:p w14:paraId="2D7EDBED" w14:textId="77777777" w:rsidR="00A737F1" w:rsidRPr="00F97842" w:rsidRDefault="00A737F1" w:rsidP="00A737F1">
      <w:pPr>
        <w:spacing w:line="360" w:lineRule="auto"/>
        <w:ind w:firstLine="1134"/>
        <w:jc w:val="both"/>
        <w:rPr>
          <w:rFonts w:cs="Arial"/>
        </w:rPr>
      </w:pPr>
    </w:p>
    <w:p w14:paraId="76C7DCC0" w14:textId="77777777" w:rsidR="00A737F1" w:rsidRPr="00F97842" w:rsidRDefault="00A737F1" w:rsidP="00A737F1">
      <w:pPr>
        <w:spacing w:line="360" w:lineRule="auto"/>
        <w:ind w:firstLine="1134"/>
        <w:jc w:val="both"/>
        <w:rPr>
          <w:rFonts w:cs="Arial"/>
        </w:rPr>
      </w:pPr>
    </w:p>
    <w:p w14:paraId="1E616D15" w14:textId="77777777" w:rsidR="00A737F1" w:rsidRPr="00F97842" w:rsidRDefault="00A737F1">
      <w:pPr>
        <w:spacing w:line="360" w:lineRule="auto"/>
        <w:jc w:val="both"/>
        <w:rPr>
          <w:rFonts w:cs="Arial"/>
        </w:rPr>
        <w:pPrChange w:id="55" w:author="Elias De Moraes Fernandes" w:date="2016-10-03T21:46:00Z">
          <w:pPr>
            <w:spacing w:line="360" w:lineRule="auto"/>
            <w:ind w:firstLine="1134"/>
            <w:jc w:val="both"/>
          </w:pPr>
        </w:pPrChange>
      </w:pPr>
    </w:p>
    <w:p w14:paraId="1AA2704F" w14:textId="77777777" w:rsidR="00A737F1" w:rsidRPr="00F97842" w:rsidRDefault="00A737F1" w:rsidP="00A737F1">
      <w:pPr>
        <w:spacing w:line="360" w:lineRule="auto"/>
        <w:ind w:firstLine="1134"/>
        <w:jc w:val="both"/>
        <w:rPr>
          <w:rFonts w:cs="Arial"/>
        </w:rPr>
      </w:pPr>
    </w:p>
    <w:p w14:paraId="64BB4A95" w14:textId="77777777" w:rsidR="00A737F1" w:rsidRPr="00F97842" w:rsidRDefault="00A737F1" w:rsidP="00A737F1">
      <w:pPr>
        <w:spacing w:line="360" w:lineRule="auto"/>
        <w:ind w:firstLine="1134"/>
        <w:jc w:val="both"/>
        <w:rPr>
          <w:rFonts w:cs="Arial"/>
        </w:rPr>
      </w:pPr>
    </w:p>
    <w:p w14:paraId="002925B4" w14:textId="77777777" w:rsidR="00A737F1" w:rsidRPr="00F97842" w:rsidRDefault="00A737F1" w:rsidP="00A737F1">
      <w:pPr>
        <w:spacing w:line="360" w:lineRule="auto"/>
        <w:ind w:firstLine="1134"/>
        <w:jc w:val="both"/>
        <w:rPr>
          <w:rFonts w:cs="Arial"/>
        </w:rPr>
      </w:pPr>
    </w:p>
    <w:p w14:paraId="45980943" w14:textId="77777777" w:rsidR="00A737F1" w:rsidRPr="00F97842" w:rsidRDefault="00A737F1" w:rsidP="00A737F1">
      <w:pPr>
        <w:spacing w:after="120"/>
        <w:jc w:val="center"/>
        <w:rPr>
          <w:rFonts w:cs="Arial"/>
          <w:color w:val="FF0000"/>
        </w:rPr>
      </w:pPr>
      <w:r w:rsidRPr="4A03C906">
        <w:rPr>
          <w:rFonts w:eastAsia="Arial" w:cs="Arial"/>
          <w:color w:val="FF0000"/>
          <w:rPrChange w:id="56" w:author="Convidado" w:date="2016-10-14T04:54:00Z">
            <w:rPr>
              <w:rFonts w:cs="Arial"/>
              <w:color w:val="FF0000"/>
            </w:rPr>
          </w:rPrChange>
        </w:rPr>
        <w:t>Epígrafe – elemento opcional</w:t>
      </w:r>
    </w:p>
    <w:p w14:paraId="74A822E2" w14:textId="77777777" w:rsidR="00A737F1" w:rsidRPr="00F97842" w:rsidRDefault="00A737F1" w:rsidP="00A737F1">
      <w:pPr>
        <w:spacing w:line="360" w:lineRule="auto"/>
        <w:ind w:firstLine="1134"/>
        <w:jc w:val="both"/>
        <w:rPr>
          <w:rFonts w:cs="Arial"/>
        </w:rPr>
      </w:pPr>
    </w:p>
    <w:p w14:paraId="714F34A1" w14:textId="77777777" w:rsidR="00A737F1" w:rsidRPr="00F97842" w:rsidRDefault="00A737F1" w:rsidP="00A737F1">
      <w:pPr>
        <w:spacing w:line="360" w:lineRule="auto"/>
        <w:ind w:firstLine="1134"/>
        <w:jc w:val="both"/>
        <w:rPr>
          <w:rFonts w:cs="Arial"/>
        </w:rPr>
      </w:pPr>
    </w:p>
    <w:p w14:paraId="06A30080" w14:textId="77777777" w:rsidR="00A737F1" w:rsidRPr="00F97842" w:rsidRDefault="00A737F1" w:rsidP="00A737F1">
      <w:pPr>
        <w:spacing w:line="360" w:lineRule="auto"/>
        <w:ind w:firstLine="1134"/>
        <w:jc w:val="both"/>
        <w:rPr>
          <w:rFonts w:cs="Arial"/>
        </w:rPr>
      </w:pPr>
    </w:p>
    <w:p w14:paraId="3656D34A" w14:textId="77777777" w:rsidR="00A737F1" w:rsidRPr="00F97842" w:rsidRDefault="00A737F1" w:rsidP="00A737F1">
      <w:pPr>
        <w:spacing w:line="360" w:lineRule="auto"/>
        <w:ind w:firstLine="1134"/>
        <w:jc w:val="both"/>
        <w:rPr>
          <w:rFonts w:cs="Arial"/>
        </w:rPr>
      </w:pPr>
    </w:p>
    <w:p w14:paraId="3BF49ED7" w14:textId="77777777" w:rsidR="00A737F1" w:rsidRPr="00F97842" w:rsidRDefault="00A737F1" w:rsidP="00A737F1">
      <w:pPr>
        <w:spacing w:line="360" w:lineRule="auto"/>
        <w:ind w:firstLine="1134"/>
        <w:jc w:val="both"/>
        <w:rPr>
          <w:rFonts w:cs="Arial"/>
        </w:rPr>
      </w:pPr>
    </w:p>
    <w:p w14:paraId="327E7998" w14:textId="77777777" w:rsidR="00A737F1" w:rsidRPr="00F97842" w:rsidRDefault="00A737F1" w:rsidP="00A737F1">
      <w:pPr>
        <w:spacing w:line="360" w:lineRule="auto"/>
        <w:ind w:firstLine="1134"/>
        <w:jc w:val="both"/>
        <w:rPr>
          <w:rFonts w:cs="Arial"/>
        </w:rPr>
      </w:pPr>
    </w:p>
    <w:p w14:paraId="390B8DBE" w14:textId="77777777" w:rsidR="00A737F1" w:rsidRPr="00F97842" w:rsidRDefault="00A737F1" w:rsidP="00A737F1">
      <w:pPr>
        <w:spacing w:line="360" w:lineRule="auto"/>
        <w:ind w:firstLine="1134"/>
        <w:jc w:val="both"/>
        <w:rPr>
          <w:rFonts w:cs="Arial"/>
        </w:rPr>
      </w:pPr>
    </w:p>
    <w:p w14:paraId="0B497D7B" w14:textId="77777777" w:rsidR="00A737F1" w:rsidRPr="00F97842" w:rsidRDefault="00A737F1" w:rsidP="00A737F1">
      <w:pPr>
        <w:spacing w:line="360" w:lineRule="auto"/>
        <w:ind w:firstLine="1134"/>
        <w:jc w:val="both"/>
        <w:rPr>
          <w:rFonts w:cs="Arial"/>
        </w:rPr>
      </w:pPr>
    </w:p>
    <w:p w14:paraId="1D5F87CA" w14:textId="77777777" w:rsidR="00A737F1" w:rsidRPr="00F97842" w:rsidRDefault="00A737F1" w:rsidP="00A737F1">
      <w:pPr>
        <w:spacing w:line="360" w:lineRule="auto"/>
        <w:ind w:firstLine="1134"/>
        <w:jc w:val="both"/>
        <w:rPr>
          <w:rFonts w:cs="Arial"/>
        </w:rPr>
      </w:pPr>
    </w:p>
    <w:p w14:paraId="74E91B62" w14:textId="77777777" w:rsidR="00A737F1" w:rsidRPr="00F97842" w:rsidRDefault="00A737F1" w:rsidP="00A737F1">
      <w:pPr>
        <w:spacing w:line="360" w:lineRule="auto"/>
        <w:ind w:firstLine="1134"/>
        <w:jc w:val="both"/>
        <w:rPr>
          <w:rFonts w:cs="Arial"/>
        </w:rPr>
      </w:pPr>
    </w:p>
    <w:p w14:paraId="2DCC77FD" w14:textId="77777777" w:rsidR="00A737F1" w:rsidRPr="00F97842" w:rsidRDefault="00A737F1" w:rsidP="00A737F1">
      <w:pPr>
        <w:spacing w:line="360" w:lineRule="auto"/>
        <w:ind w:firstLine="1134"/>
        <w:jc w:val="both"/>
        <w:rPr>
          <w:rFonts w:cs="Arial"/>
        </w:rPr>
      </w:pPr>
    </w:p>
    <w:p w14:paraId="1823E247" w14:textId="77777777" w:rsidR="00A737F1" w:rsidRPr="00F97842" w:rsidRDefault="00A737F1" w:rsidP="00A737F1">
      <w:pPr>
        <w:spacing w:line="360" w:lineRule="auto"/>
        <w:ind w:firstLine="1134"/>
        <w:jc w:val="both"/>
        <w:rPr>
          <w:rFonts w:cs="Arial"/>
        </w:rPr>
      </w:pPr>
    </w:p>
    <w:p w14:paraId="33AC8E91" w14:textId="77777777" w:rsidR="00A737F1" w:rsidRPr="00F97842" w:rsidRDefault="00A737F1" w:rsidP="00A737F1">
      <w:pPr>
        <w:spacing w:line="360" w:lineRule="auto"/>
        <w:ind w:firstLine="1134"/>
        <w:jc w:val="both"/>
        <w:rPr>
          <w:rFonts w:cs="Arial"/>
        </w:rPr>
      </w:pPr>
    </w:p>
    <w:p w14:paraId="7DE6232B" w14:textId="77777777" w:rsidR="00A737F1" w:rsidRPr="00F97842" w:rsidRDefault="00A737F1" w:rsidP="00A737F1">
      <w:pPr>
        <w:spacing w:line="360" w:lineRule="auto"/>
        <w:ind w:firstLine="1134"/>
        <w:jc w:val="both"/>
        <w:rPr>
          <w:rFonts w:cs="Arial"/>
        </w:rPr>
      </w:pPr>
    </w:p>
    <w:p w14:paraId="00E0284E" w14:textId="77777777" w:rsidR="00A737F1" w:rsidRPr="00F97842" w:rsidRDefault="00A737F1" w:rsidP="00A737F1">
      <w:pPr>
        <w:spacing w:line="360" w:lineRule="auto"/>
        <w:ind w:firstLine="1134"/>
        <w:jc w:val="both"/>
        <w:rPr>
          <w:rFonts w:cs="Arial"/>
        </w:rPr>
      </w:pPr>
    </w:p>
    <w:p w14:paraId="3276D93B" w14:textId="77777777" w:rsidR="00A737F1" w:rsidRPr="00F97842" w:rsidRDefault="00A737F1" w:rsidP="00A737F1">
      <w:pPr>
        <w:spacing w:line="360" w:lineRule="auto"/>
        <w:ind w:firstLine="1134"/>
        <w:jc w:val="both"/>
        <w:rPr>
          <w:rFonts w:cs="Arial"/>
        </w:rPr>
      </w:pPr>
    </w:p>
    <w:p w14:paraId="14787C50" w14:textId="77777777" w:rsidR="00A737F1" w:rsidRPr="00F97842" w:rsidRDefault="00A737F1" w:rsidP="00A737F1">
      <w:pPr>
        <w:spacing w:line="360" w:lineRule="auto"/>
        <w:ind w:firstLine="1134"/>
        <w:jc w:val="both"/>
        <w:rPr>
          <w:rFonts w:cs="Arial"/>
        </w:rPr>
      </w:pPr>
    </w:p>
    <w:p w14:paraId="6D45B9CD" w14:textId="77777777" w:rsidR="00A737F1" w:rsidRPr="00F97842" w:rsidRDefault="00A737F1" w:rsidP="00A737F1">
      <w:pPr>
        <w:spacing w:line="360" w:lineRule="auto"/>
        <w:ind w:firstLine="1134"/>
        <w:jc w:val="both"/>
        <w:rPr>
          <w:rFonts w:cs="Arial"/>
        </w:rPr>
      </w:pPr>
    </w:p>
    <w:p w14:paraId="26F5E087" w14:textId="77777777" w:rsidR="00A737F1" w:rsidRPr="00F97842" w:rsidRDefault="00A737F1" w:rsidP="00A737F1">
      <w:pPr>
        <w:spacing w:line="360" w:lineRule="auto"/>
        <w:ind w:firstLine="1134"/>
        <w:jc w:val="both"/>
        <w:rPr>
          <w:rFonts w:cs="Arial"/>
        </w:rPr>
      </w:pPr>
    </w:p>
    <w:p w14:paraId="41B35E41" w14:textId="77777777" w:rsidR="00A737F1" w:rsidRPr="00F97842" w:rsidRDefault="00A737F1" w:rsidP="00A737F1">
      <w:pPr>
        <w:spacing w:line="360" w:lineRule="auto"/>
        <w:ind w:firstLine="1134"/>
        <w:jc w:val="both"/>
        <w:rPr>
          <w:rFonts w:cs="Arial"/>
        </w:rPr>
      </w:pPr>
    </w:p>
    <w:p w14:paraId="1933BAD5" w14:textId="77777777" w:rsidR="00A737F1" w:rsidRPr="00F97842" w:rsidRDefault="00A737F1" w:rsidP="00A737F1">
      <w:pPr>
        <w:spacing w:line="360" w:lineRule="auto"/>
        <w:ind w:firstLine="1134"/>
        <w:jc w:val="both"/>
        <w:rPr>
          <w:rFonts w:cs="Arial"/>
        </w:rPr>
      </w:pPr>
    </w:p>
    <w:p w14:paraId="70934156" w14:textId="77777777" w:rsidR="00A737F1" w:rsidRPr="00F97842" w:rsidRDefault="00A737F1" w:rsidP="00A737F1">
      <w:pPr>
        <w:spacing w:line="360" w:lineRule="auto"/>
        <w:ind w:firstLine="1134"/>
        <w:jc w:val="both"/>
        <w:rPr>
          <w:rFonts w:cs="Arial"/>
        </w:rPr>
      </w:pPr>
    </w:p>
    <w:p w14:paraId="52F74223" w14:textId="58CD9EC4" w:rsidR="00545667" w:rsidRPr="00F97842" w:rsidRDefault="00A737F1" w:rsidP="00545667">
      <w:pPr>
        <w:spacing w:line="360" w:lineRule="auto"/>
        <w:ind w:left="2268"/>
        <w:jc w:val="both"/>
        <w:rPr>
          <w:rFonts w:cs="Arial"/>
        </w:rPr>
      </w:pPr>
      <w:r w:rsidRPr="4A03C906">
        <w:rPr>
          <w:rFonts w:eastAsia="Arial" w:cs="Arial"/>
          <w:rPrChange w:id="57" w:author="Convidado" w:date="2016-10-14T04:54:00Z">
            <w:rPr>
              <w:rFonts w:cs="Arial"/>
            </w:rPr>
          </w:rPrChange>
        </w:rPr>
        <w:t>Espaço destinado à epígrafe (elemento opcional). Nesta folha, o autor usa uma citação, seguida de indicação de autoria e ano, relacionada com a matéria tratada no corpo do trabalho.</w:t>
      </w:r>
    </w:p>
    <w:p w14:paraId="6350A423" w14:textId="77777777" w:rsidR="00545667" w:rsidRPr="00F97842" w:rsidRDefault="00545667">
      <w:pPr>
        <w:spacing w:after="200" w:line="276" w:lineRule="auto"/>
        <w:rPr>
          <w:rFonts w:cs="Arial"/>
        </w:rPr>
      </w:pPr>
      <w:r w:rsidRPr="4A03C906">
        <w:rPr>
          <w:rFonts w:eastAsia="Arial" w:cs="Arial"/>
          <w:rPrChange w:id="58" w:author="Convidado" w:date="2016-10-14T04:54:00Z">
            <w:rPr>
              <w:rFonts w:cs="Arial"/>
            </w:rPr>
          </w:rPrChange>
        </w:rPr>
        <w:br w:type="page"/>
      </w:r>
    </w:p>
    <w:p w14:paraId="27B5B1E0" w14:textId="77777777" w:rsidR="00545667" w:rsidRPr="00F97842" w:rsidRDefault="00545667" w:rsidP="00545667">
      <w:pPr>
        <w:pStyle w:val="Palavras-chave"/>
        <w:spacing w:after="0"/>
        <w:jc w:val="center"/>
        <w:rPr>
          <w:rFonts w:cs="Arial"/>
          <w:b/>
        </w:rPr>
      </w:pPr>
      <w:r w:rsidRPr="4A03C906">
        <w:rPr>
          <w:rFonts w:eastAsia="Arial" w:cs="Arial"/>
          <w:b/>
          <w:bCs/>
          <w:rPrChange w:id="59" w:author="Convidado" w:date="2016-10-14T04:54:00Z">
            <w:rPr>
              <w:rFonts w:cs="Arial"/>
              <w:b/>
            </w:rPr>
          </w:rPrChange>
        </w:rPr>
        <w:lastRenderedPageBreak/>
        <w:t>LISTA DE GRÁFICOS</w:t>
      </w:r>
    </w:p>
    <w:p w14:paraId="0075AC14" w14:textId="77777777" w:rsidR="00545667" w:rsidRPr="00F97842" w:rsidRDefault="00545667" w:rsidP="00545667">
      <w:pPr>
        <w:jc w:val="center"/>
        <w:rPr>
          <w:rFonts w:cs="Arial"/>
          <w:color w:val="FF0000"/>
        </w:rPr>
      </w:pPr>
      <w:r w:rsidRPr="4A03C906">
        <w:rPr>
          <w:rFonts w:eastAsia="Arial" w:cs="Arial"/>
          <w:color w:val="FF0000"/>
          <w:rPrChange w:id="60" w:author="Convidado" w:date="2016-10-14T04:54:00Z">
            <w:rPr>
              <w:rFonts w:cs="Arial"/>
              <w:color w:val="FF0000"/>
            </w:rPr>
          </w:rPrChange>
        </w:rPr>
        <w:t>Elemento opcional</w:t>
      </w:r>
    </w:p>
    <w:p w14:paraId="3D573C9B" w14:textId="77777777" w:rsidR="00545667" w:rsidRPr="00F97842" w:rsidRDefault="00545667" w:rsidP="00545667">
      <w:pPr>
        <w:pStyle w:val="Palavras-chave"/>
        <w:spacing w:after="0"/>
        <w:jc w:val="center"/>
        <w:rPr>
          <w:rFonts w:cs="Arial"/>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483"/>
        <w:tblGridChange w:id="61">
          <w:tblGrid>
            <w:gridCol w:w="8613"/>
            <w:gridCol w:w="483"/>
          </w:tblGrid>
        </w:tblGridChange>
      </w:tblGrid>
      <w:tr w:rsidR="00545667" w:rsidRPr="00F97842" w14:paraId="77DD5708" w14:textId="77777777" w:rsidTr="5B0B99E4">
        <w:trPr>
          <w:trHeight w:val="397"/>
        </w:trPr>
        <w:tc>
          <w:tcPr>
            <w:tcW w:w="8613" w:type="dxa"/>
          </w:tcPr>
          <w:p w14:paraId="56BCC8C5" w14:textId="77777777" w:rsidR="00545667" w:rsidRPr="00F97842" w:rsidRDefault="00545667" w:rsidP="00DD1B6A">
            <w:pPr>
              <w:pStyle w:val="Palavras-chave"/>
              <w:spacing w:after="120"/>
              <w:rPr>
                <w:rFonts w:cs="Arial"/>
              </w:rPr>
            </w:pPr>
            <w:r w:rsidRPr="4A03C906">
              <w:rPr>
                <w:rFonts w:eastAsia="Arial" w:cs="Arial"/>
                <w:rPrChange w:id="62" w:author="Convidado" w:date="2016-10-14T04:54:00Z">
                  <w:rPr>
                    <w:rFonts w:cs="Arial"/>
                  </w:rPr>
                </w:rPrChange>
              </w:rPr>
              <w:t>GRÁFICO 1 – CULTURA DA INFORMAÇÃO NAS INSTITUIÇÕES...................</w:t>
            </w:r>
          </w:p>
        </w:tc>
        <w:tc>
          <w:tcPr>
            <w:tcW w:w="465" w:type="dxa"/>
          </w:tcPr>
          <w:p w14:paraId="236F174B" w14:textId="77777777" w:rsidR="00545667" w:rsidRPr="00F97842" w:rsidRDefault="00545667" w:rsidP="00DD1B6A">
            <w:pPr>
              <w:pStyle w:val="Palavras-chave"/>
              <w:spacing w:after="120"/>
              <w:jc w:val="both"/>
              <w:rPr>
                <w:rFonts w:cs="Arial"/>
              </w:rPr>
            </w:pPr>
            <w:r w:rsidRPr="4A03C906">
              <w:rPr>
                <w:rFonts w:eastAsia="Arial" w:cs="Arial"/>
                <w:rPrChange w:id="63" w:author="Convidado" w:date="2016-10-14T04:54:00Z">
                  <w:rPr>
                    <w:rFonts w:cs="Arial"/>
                  </w:rPr>
                </w:rPrChange>
              </w:rPr>
              <w:t>80</w:t>
            </w:r>
          </w:p>
        </w:tc>
      </w:tr>
      <w:tr w:rsidR="00545667" w:rsidRPr="00F97842" w14:paraId="18296CB5" w14:textId="77777777" w:rsidTr="5B0B99E4">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64" w:author="Convidado" w:date="2016-10-14T04:5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39"/>
          <w:trPrChange w:id="65" w:author="Convidado" w:date="2016-10-14T04:57:00Z">
            <w:trPr>
              <w:trHeight w:val="397"/>
            </w:trPr>
          </w:trPrChange>
        </w:trPr>
        <w:tc>
          <w:tcPr>
            <w:tcW w:w="8613" w:type="dxa"/>
            <w:tcBorders>
              <w:top w:val="single" w:sz="0" w:space="0" w:color="000000" w:themeColor="text1"/>
              <w:left w:val="single" w:sz="0" w:space="0" w:color="000000" w:themeColor="text1"/>
              <w:bottom w:val="single" w:sz="0" w:space="0" w:color="000000" w:themeColor="text1"/>
              <w:right w:val="single" w:sz="0" w:space="0" w:color="000000" w:themeColor="text1"/>
            </w:tcBorders>
            <w:tcPrChange w:id="66" w:author="Convidado" w:date="2016-10-14T04:57:00Z">
              <w:tcPr>
                <w:tcW w:w="8613" w:type="dxa"/>
              </w:tcPr>
            </w:tcPrChange>
          </w:tcPr>
          <w:p w14:paraId="0160D65B" w14:textId="77777777" w:rsidR="00545667" w:rsidRPr="00F97842" w:rsidRDefault="00545667" w:rsidP="00DD1B6A">
            <w:pPr>
              <w:pStyle w:val="Palavras-chave"/>
              <w:spacing w:after="120"/>
              <w:jc w:val="both"/>
              <w:rPr>
                <w:rFonts w:cs="Arial"/>
              </w:rPr>
            </w:pPr>
            <w:r w:rsidRPr="4A03C906">
              <w:rPr>
                <w:rFonts w:eastAsia="Arial" w:cs="Arial"/>
                <w:rPrChange w:id="67" w:author="Convidado" w:date="2016-10-14T04:54:00Z">
                  <w:rPr>
                    <w:rFonts w:cs="Arial"/>
                  </w:rPr>
                </w:rPrChange>
              </w:rPr>
              <w:t>GRÁFICO 2 – OBTENÇÃO E COLETA DE INFORMAÇÕES.............................</w:t>
            </w:r>
          </w:p>
        </w:tc>
        <w:tc>
          <w:tcPr>
            <w:tcW w:w="46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Change w:id="68" w:author="Convidado" w:date="2016-10-14T04:57:00Z">
              <w:tcPr>
                <w:tcW w:w="465" w:type="dxa"/>
              </w:tcPr>
            </w:tcPrChange>
          </w:tcPr>
          <w:p w14:paraId="7B0C0BB1" w14:textId="77777777" w:rsidR="00545667" w:rsidRPr="00F97842" w:rsidRDefault="00545667" w:rsidP="00DD1B6A">
            <w:pPr>
              <w:pStyle w:val="Palavras-chave"/>
              <w:spacing w:after="120"/>
              <w:jc w:val="both"/>
              <w:rPr>
                <w:rFonts w:cs="Arial"/>
              </w:rPr>
            </w:pPr>
            <w:r w:rsidRPr="4A03C906">
              <w:rPr>
                <w:rFonts w:eastAsia="Arial" w:cs="Arial"/>
                <w:rPrChange w:id="69" w:author="Convidado" w:date="2016-10-14T04:54:00Z">
                  <w:rPr>
                    <w:rFonts w:cs="Arial"/>
                  </w:rPr>
                </w:rPrChange>
              </w:rPr>
              <w:t>82</w:t>
            </w:r>
          </w:p>
        </w:tc>
      </w:tr>
      <w:tr w:rsidR="00545667" w:rsidRPr="00F97842" w14:paraId="0182FC1C" w14:textId="77777777" w:rsidTr="5B0B99E4">
        <w:trPr>
          <w:trHeight w:val="397"/>
        </w:trPr>
        <w:tc>
          <w:tcPr>
            <w:tcW w:w="8613" w:type="dxa"/>
          </w:tcPr>
          <w:p w14:paraId="083C0DE2" w14:textId="77777777" w:rsidR="00545667" w:rsidRPr="00F97842" w:rsidRDefault="00545667" w:rsidP="00DD1B6A">
            <w:pPr>
              <w:pStyle w:val="Palavras-chave"/>
              <w:spacing w:after="120"/>
              <w:ind w:left="1560" w:hanging="1560"/>
              <w:rPr>
                <w:rFonts w:cs="Arial"/>
              </w:rPr>
            </w:pPr>
            <w:r w:rsidRPr="4A03C906">
              <w:rPr>
                <w:rFonts w:eastAsia="Arial" w:cs="Arial"/>
                <w:rPrChange w:id="70" w:author="Convidado" w:date="2016-10-14T04:54:00Z">
                  <w:rPr>
                    <w:rFonts w:cs="Arial"/>
                  </w:rPr>
                </w:rPrChange>
              </w:rPr>
              <w:t>GRÁFICO 3 – UTILIZAÇÃO DE SISTEMAS EM TEMPO REAL E A DISPONI-BILIDADE DE COMPUTADORES................................................</w:t>
            </w:r>
          </w:p>
        </w:tc>
        <w:tc>
          <w:tcPr>
            <w:tcW w:w="465" w:type="dxa"/>
          </w:tcPr>
          <w:p w14:paraId="02ED5E70" w14:textId="77777777" w:rsidR="00545667" w:rsidRPr="00F97842" w:rsidRDefault="00545667" w:rsidP="00DD1B6A">
            <w:pPr>
              <w:pStyle w:val="Palavras-chave"/>
              <w:spacing w:after="120"/>
              <w:jc w:val="both"/>
              <w:rPr>
                <w:rFonts w:cs="Arial"/>
                <w:sz w:val="12"/>
                <w:szCs w:val="12"/>
              </w:rPr>
            </w:pPr>
          </w:p>
          <w:p w14:paraId="674C9F2A" w14:textId="77777777" w:rsidR="00545667" w:rsidRPr="00F97842" w:rsidRDefault="00545667" w:rsidP="00DD1B6A">
            <w:pPr>
              <w:pStyle w:val="Palavras-chave"/>
              <w:spacing w:after="120"/>
              <w:jc w:val="both"/>
              <w:rPr>
                <w:rFonts w:cs="Arial"/>
              </w:rPr>
            </w:pPr>
            <w:r w:rsidRPr="4A03C906">
              <w:rPr>
                <w:rFonts w:eastAsia="Arial" w:cs="Arial"/>
                <w:rPrChange w:id="71" w:author="Convidado" w:date="2016-10-14T04:54:00Z">
                  <w:rPr>
                    <w:rFonts w:cs="Arial"/>
                  </w:rPr>
                </w:rPrChange>
              </w:rPr>
              <w:t>86</w:t>
            </w:r>
          </w:p>
        </w:tc>
      </w:tr>
      <w:tr w:rsidR="00545667" w:rsidRPr="00F97842" w14:paraId="4F33E3FD" w14:textId="77777777" w:rsidTr="5B0B99E4">
        <w:trPr>
          <w:trHeight w:val="397"/>
        </w:trPr>
        <w:tc>
          <w:tcPr>
            <w:tcW w:w="8613" w:type="dxa"/>
          </w:tcPr>
          <w:p w14:paraId="190E6D3B" w14:textId="77777777" w:rsidR="00545667" w:rsidRPr="00F97842" w:rsidRDefault="00545667" w:rsidP="00DD1B6A">
            <w:pPr>
              <w:pStyle w:val="Palavras-chave"/>
              <w:spacing w:after="0"/>
              <w:ind w:left="1560" w:hanging="1560"/>
              <w:rPr>
                <w:rFonts w:cs="Arial"/>
              </w:rPr>
            </w:pPr>
            <w:r w:rsidRPr="4A03C906">
              <w:rPr>
                <w:rFonts w:eastAsia="Arial" w:cs="Arial"/>
                <w:rPrChange w:id="72" w:author="Convidado" w:date="2016-10-14T04:54:00Z">
                  <w:rPr>
                    <w:rFonts w:cs="Arial"/>
                  </w:rPr>
                </w:rPrChange>
              </w:rPr>
              <w:t>GRÁFICO 4 – FLUXO E COMPARTILHAMENTO DE INFORMAÇÕES E CO-NHECIMENTO..............................................................................</w:t>
            </w:r>
          </w:p>
        </w:tc>
        <w:tc>
          <w:tcPr>
            <w:tcW w:w="465" w:type="dxa"/>
          </w:tcPr>
          <w:p w14:paraId="5981269B" w14:textId="77777777" w:rsidR="00545667" w:rsidRPr="00F97842" w:rsidRDefault="00545667" w:rsidP="00DD1B6A">
            <w:pPr>
              <w:pStyle w:val="Palavras-chave"/>
              <w:spacing w:after="120"/>
              <w:jc w:val="both"/>
              <w:rPr>
                <w:rFonts w:cs="Arial"/>
                <w:sz w:val="12"/>
                <w:szCs w:val="12"/>
              </w:rPr>
            </w:pPr>
          </w:p>
          <w:p w14:paraId="4AB2FA29" w14:textId="77777777" w:rsidR="00545667" w:rsidRPr="00F97842" w:rsidRDefault="00545667" w:rsidP="00DD1B6A">
            <w:pPr>
              <w:pStyle w:val="Palavras-chave"/>
              <w:spacing w:after="120"/>
              <w:jc w:val="both"/>
              <w:rPr>
                <w:rFonts w:cs="Arial"/>
              </w:rPr>
            </w:pPr>
            <w:r w:rsidRPr="4A03C906">
              <w:rPr>
                <w:rFonts w:eastAsia="Arial" w:cs="Arial"/>
                <w:rPrChange w:id="73" w:author="Convidado" w:date="2016-10-14T04:54:00Z">
                  <w:rPr>
                    <w:rFonts w:cs="Arial"/>
                  </w:rPr>
                </w:rPrChange>
              </w:rPr>
              <w:t>92</w:t>
            </w:r>
          </w:p>
        </w:tc>
      </w:tr>
      <w:tr w:rsidR="00545667" w:rsidRPr="00F97842" w14:paraId="07D3B363" w14:textId="77777777" w:rsidTr="5B0B99E4">
        <w:trPr>
          <w:trHeight w:val="397"/>
        </w:trPr>
        <w:tc>
          <w:tcPr>
            <w:tcW w:w="8613" w:type="dxa"/>
          </w:tcPr>
          <w:p w14:paraId="14BE4CBC" w14:textId="77777777" w:rsidR="00545667" w:rsidRPr="00F97842" w:rsidRDefault="00545667" w:rsidP="00DD1B6A">
            <w:pPr>
              <w:pStyle w:val="Palavras-chave"/>
              <w:spacing w:after="120"/>
              <w:jc w:val="both"/>
              <w:rPr>
                <w:rFonts w:cs="Arial"/>
              </w:rPr>
            </w:pPr>
          </w:p>
        </w:tc>
        <w:tc>
          <w:tcPr>
            <w:tcW w:w="465" w:type="dxa"/>
          </w:tcPr>
          <w:p w14:paraId="63928A62" w14:textId="77777777" w:rsidR="00545667" w:rsidRPr="00F97842" w:rsidRDefault="00545667" w:rsidP="00DD1B6A">
            <w:pPr>
              <w:pStyle w:val="Palavras-chave"/>
              <w:spacing w:after="120"/>
              <w:jc w:val="both"/>
              <w:rPr>
                <w:rFonts w:cs="Arial"/>
              </w:rPr>
            </w:pPr>
          </w:p>
        </w:tc>
      </w:tr>
      <w:tr w:rsidR="00545667" w:rsidRPr="00F97842" w14:paraId="52FC124D" w14:textId="77777777" w:rsidTr="5B0B99E4">
        <w:trPr>
          <w:trHeight w:val="397"/>
        </w:trPr>
        <w:tc>
          <w:tcPr>
            <w:tcW w:w="8613" w:type="dxa"/>
          </w:tcPr>
          <w:p w14:paraId="5F959203" w14:textId="77777777" w:rsidR="00545667" w:rsidRPr="00F97842" w:rsidRDefault="00545667" w:rsidP="00DD1B6A">
            <w:pPr>
              <w:pStyle w:val="Palavras-chave"/>
              <w:spacing w:after="120"/>
              <w:jc w:val="both"/>
              <w:rPr>
                <w:rFonts w:cs="Arial"/>
              </w:rPr>
            </w:pPr>
          </w:p>
        </w:tc>
        <w:tc>
          <w:tcPr>
            <w:tcW w:w="465" w:type="dxa"/>
          </w:tcPr>
          <w:p w14:paraId="080F6E03" w14:textId="77777777" w:rsidR="00545667" w:rsidRPr="00F97842" w:rsidRDefault="00545667" w:rsidP="00DD1B6A">
            <w:pPr>
              <w:pStyle w:val="Palavras-chave"/>
              <w:spacing w:after="120"/>
              <w:jc w:val="both"/>
              <w:rPr>
                <w:rFonts w:cs="Arial"/>
              </w:rPr>
            </w:pPr>
          </w:p>
        </w:tc>
      </w:tr>
      <w:tr w:rsidR="00545667" w:rsidRPr="00F97842" w14:paraId="7F1726A6" w14:textId="77777777" w:rsidTr="5B0B99E4">
        <w:trPr>
          <w:trHeight w:val="397"/>
        </w:trPr>
        <w:tc>
          <w:tcPr>
            <w:tcW w:w="8613" w:type="dxa"/>
          </w:tcPr>
          <w:p w14:paraId="2B56EA11" w14:textId="77777777" w:rsidR="00545667" w:rsidRPr="00F97842" w:rsidRDefault="00545667" w:rsidP="00DD1B6A">
            <w:pPr>
              <w:pStyle w:val="Palavras-chave"/>
              <w:spacing w:after="120"/>
              <w:jc w:val="both"/>
              <w:rPr>
                <w:rFonts w:cs="Arial"/>
              </w:rPr>
            </w:pPr>
          </w:p>
        </w:tc>
        <w:tc>
          <w:tcPr>
            <w:tcW w:w="465" w:type="dxa"/>
          </w:tcPr>
          <w:p w14:paraId="405E5CB3" w14:textId="77777777" w:rsidR="00545667" w:rsidRPr="00F97842" w:rsidRDefault="00545667" w:rsidP="00DD1B6A">
            <w:pPr>
              <w:pStyle w:val="Palavras-chave"/>
              <w:spacing w:after="120"/>
              <w:jc w:val="both"/>
              <w:rPr>
                <w:rFonts w:cs="Arial"/>
              </w:rPr>
            </w:pPr>
          </w:p>
        </w:tc>
      </w:tr>
      <w:tr w:rsidR="00545667" w:rsidRPr="00F97842" w14:paraId="22E78CFD" w14:textId="77777777" w:rsidTr="5B0B99E4">
        <w:trPr>
          <w:trHeight w:val="397"/>
        </w:trPr>
        <w:tc>
          <w:tcPr>
            <w:tcW w:w="8613" w:type="dxa"/>
          </w:tcPr>
          <w:p w14:paraId="3632B686" w14:textId="77777777" w:rsidR="00545667" w:rsidRPr="00F97842" w:rsidRDefault="00545667" w:rsidP="00DD1B6A">
            <w:pPr>
              <w:pStyle w:val="Palavras-chave"/>
              <w:spacing w:after="120"/>
              <w:jc w:val="both"/>
              <w:rPr>
                <w:rFonts w:cs="Arial"/>
              </w:rPr>
            </w:pPr>
          </w:p>
        </w:tc>
        <w:tc>
          <w:tcPr>
            <w:tcW w:w="465" w:type="dxa"/>
          </w:tcPr>
          <w:p w14:paraId="52911536" w14:textId="77777777" w:rsidR="00545667" w:rsidRPr="00F97842" w:rsidRDefault="00545667" w:rsidP="00DD1B6A">
            <w:pPr>
              <w:pStyle w:val="Palavras-chave"/>
              <w:spacing w:after="120"/>
              <w:jc w:val="both"/>
              <w:rPr>
                <w:rFonts w:cs="Arial"/>
              </w:rPr>
            </w:pPr>
          </w:p>
        </w:tc>
      </w:tr>
      <w:tr w:rsidR="00545667" w:rsidRPr="00F97842" w14:paraId="30CAA116" w14:textId="77777777" w:rsidTr="5B0B99E4">
        <w:trPr>
          <w:trHeight w:val="397"/>
        </w:trPr>
        <w:tc>
          <w:tcPr>
            <w:tcW w:w="8613" w:type="dxa"/>
          </w:tcPr>
          <w:p w14:paraId="28188D9E" w14:textId="77777777" w:rsidR="00545667" w:rsidRPr="00F97842" w:rsidRDefault="00545667" w:rsidP="00DD1B6A">
            <w:pPr>
              <w:pStyle w:val="Palavras-chave"/>
              <w:spacing w:after="120"/>
              <w:jc w:val="both"/>
              <w:rPr>
                <w:rFonts w:cs="Arial"/>
              </w:rPr>
            </w:pPr>
          </w:p>
        </w:tc>
        <w:tc>
          <w:tcPr>
            <w:tcW w:w="465" w:type="dxa"/>
          </w:tcPr>
          <w:p w14:paraId="50FDB9B8" w14:textId="77777777" w:rsidR="00545667" w:rsidRPr="00F97842" w:rsidRDefault="00545667" w:rsidP="00DD1B6A">
            <w:pPr>
              <w:pStyle w:val="Palavras-chave"/>
              <w:spacing w:after="120"/>
              <w:jc w:val="both"/>
              <w:rPr>
                <w:rFonts w:cs="Arial"/>
              </w:rPr>
            </w:pPr>
          </w:p>
        </w:tc>
      </w:tr>
      <w:tr w:rsidR="00545667" w:rsidRPr="00F97842" w14:paraId="754D9A65" w14:textId="77777777" w:rsidTr="5B0B99E4">
        <w:trPr>
          <w:trHeight w:val="397"/>
        </w:trPr>
        <w:tc>
          <w:tcPr>
            <w:tcW w:w="8613" w:type="dxa"/>
          </w:tcPr>
          <w:p w14:paraId="68928947" w14:textId="77777777" w:rsidR="00545667" w:rsidRPr="00F97842" w:rsidRDefault="00545667" w:rsidP="00DD1B6A">
            <w:pPr>
              <w:pStyle w:val="Palavras-chave"/>
              <w:spacing w:after="120"/>
              <w:jc w:val="both"/>
              <w:rPr>
                <w:rFonts w:cs="Arial"/>
              </w:rPr>
            </w:pPr>
          </w:p>
        </w:tc>
        <w:tc>
          <w:tcPr>
            <w:tcW w:w="465" w:type="dxa"/>
          </w:tcPr>
          <w:p w14:paraId="58A96326" w14:textId="77777777" w:rsidR="00545667" w:rsidRPr="00F97842" w:rsidRDefault="00545667" w:rsidP="00DD1B6A">
            <w:pPr>
              <w:pStyle w:val="Palavras-chave"/>
              <w:spacing w:after="120"/>
              <w:jc w:val="both"/>
              <w:rPr>
                <w:rFonts w:cs="Arial"/>
              </w:rPr>
            </w:pPr>
          </w:p>
        </w:tc>
      </w:tr>
    </w:tbl>
    <w:p w14:paraId="3D28FC9E" w14:textId="77777777" w:rsidR="00545667" w:rsidRPr="00F97842" w:rsidRDefault="00545667" w:rsidP="00545667">
      <w:pPr>
        <w:pStyle w:val="Palavras-chave"/>
        <w:spacing w:after="0"/>
        <w:jc w:val="center"/>
        <w:rPr>
          <w:rFonts w:cs="Arial"/>
          <w:b/>
        </w:rPr>
      </w:pPr>
    </w:p>
    <w:p w14:paraId="687010D6" w14:textId="77777777" w:rsidR="00545667" w:rsidRPr="00F97842" w:rsidRDefault="00545667" w:rsidP="00545667">
      <w:pPr>
        <w:rPr>
          <w:rFonts w:eastAsia="Times New Roman" w:cs="Arial"/>
          <w:b/>
          <w:color w:val="000000"/>
        </w:rPr>
      </w:pPr>
      <w:r w:rsidRPr="4A03C906">
        <w:rPr>
          <w:rFonts w:eastAsia="Arial" w:cs="Arial"/>
          <w:b/>
          <w:bCs/>
          <w:rPrChange w:id="74" w:author="Convidado" w:date="2016-10-14T04:54:00Z">
            <w:rPr>
              <w:rFonts w:cs="Arial"/>
              <w:b/>
            </w:rPr>
          </w:rPrChange>
        </w:rPr>
        <w:br w:type="page"/>
      </w:r>
    </w:p>
    <w:p w14:paraId="2E42E0F9" w14:textId="78CC65AA" w:rsidR="00545667" w:rsidRPr="00F97842" w:rsidRDefault="00545667" w:rsidP="00545667">
      <w:pPr>
        <w:pStyle w:val="Palavras-chave"/>
        <w:spacing w:after="0"/>
        <w:jc w:val="center"/>
        <w:rPr>
          <w:rFonts w:cs="Arial"/>
          <w:b/>
        </w:rPr>
      </w:pPr>
      <w:r w:rsidRPr="4A03C906">
        <w:rPr>
          <w:rFonts w:eastAsia="Arial" w:cs="Arial"/>
          <w:b/>
          <w:bCs/>
          <w:rPrChange w:id="75" w:author="Convidado" w:date="2016-10-14T04:54:00Z">
            <w:rPr>
              <w:rFonts w:cs="Arial"/>
              <w:b/>
            </w:rPr>
          </w:rPrChange>
        </w:rPr>
        <w:lastRenderedPageBreak/>
        <w:t xml:space="preserve">LISTA DE </w:t>
      </w:r>
      <w:del w:id="76" w:author="Elias De Moraes Fernandes" w:date="2016-10-12T19:31:00Z">
        <w:r w:rsidRPr="2784BFBC" w:rsidDel="00C83611">
          <w:rPr>
            <w:rFonts w:eastAsia="Arial" w:cs="Arial"/>
            <w:b/>
            <w:bCs/>
            <w:rPrChange w:id="77" w:author="Elias Fernandes" w:date="2016-10-05T18:17:00Z">
              <w:rPr>
                <w:rFonts w:cs="Arial"/>
                <w:b/>
              </w:rPr>
            </w:rPrChange>
          </w:rPr>
          <w:delText>TABELAS</w:delText>
        </w:r>
      </w:del>
      <w:r w:rsidR="00C83611" w:rsidRPr="4A03C906">
        <w:rPr>
          <w:rFonts w:eastAsia="Arial" w:cs="Arial"/>
          <w:b/>
          <w:bCs/>
        </w:rPr>
        <w:t>FIGURAS</w:t>
      </w:r>
    </w:p>
    <w:p w14:paraId="56BD7444" w14:textId="44E976AC" w:rsidR="00545667" w:rsidRPr="00F97842" w:rsidDel="00C83611" w:rsidRDefault="00545667" w:rsidP="00545667">
      <w:pPr>
        <w:jc w:val="center"/>
        <w:rPr>
          <w:del w:id="78" w:author="Elias De Moraes Fernandes" w:date="2016-10-12T19:31:00Z"/>
          <w:rFonts w:cs="Arial"/>
          <w:color w:val="FF0000"/>
        </w:rPr>
      </w:pPr>
      <w:del w:id="79" w:author="Elias De Moraes Fernandes" w:date="2016-10-12T19:31:00Z">
        <w:r w:rsidRPr="2784BFBC" w:rsidDel="00C83611">
          <w:rPr>
            <w:rFonts w:eastAsia="Arial" w:cs="Arial"/>
            <w:color w:val="FF0000"/>
            <w:rPrChange w:id="80" w:author="Elias Fernandes" w:date="2016-10-05T18:17:00Z">
              <w:rPr>
                <w:rFonts w:cs="Arial"/>
                <w:color w:val="FF0000"/>
              </w:rPr>
            </w:rPrChange>
          </w:rPr>
          <w:delText>Elemento opcional</w:delText>
        </w:r>
      </w:del>
    </w:p>
    <w:p w14:paraId="3D223D4E" w14:textId="4B7A87D7" w:rsidR="00545667" w:rsidRPr="00F97842" w:rsidDel="00C83611" w:rsidRDefault="00545667" w:rsidP="00545667">
      <w:pPr>
        <w:pStyle w:val="Palavras-chave"/>
        <w:spacing w:after="0"/>
        <w:rPr>
          <w:del w:id="81" w:author="Elias De Moraes Fernandes" w:date="2016-10-12T19:31:00Z"/>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483"/>
        <w:tblGridChange w:id="82">
          <w:tblGrid>
            <w:gridCol w:w="8613"/>
            <w:gridCol w:w="483"/>
          </w:tblGrid>
        </w:tblGridChange>
      </w:tblGrid>
      <w:tr w:rsidR="00545667" w:rsidRPr="00F97842" w:rsidDel="00C83611" w14:paraId="029BF6E0" w14:textId="093EF074" w:rsidTr="38229447">
        <w:trPr>
          <w:trHeight w:val="397"/>
          <w:del w:id="83" w:author="Elias De Moraes Fernandes" w:date="2016-10-12T19:31:00Z"/>
        </w:trPr>
        <w:tc>
          <w:tcPr>
            <w:tcW w:w="8613" w:type="dxa"/>
          </w:tcPr>
          <w:p w14:paraId="6596A2B0" w14:textId="278754F9" w:rsidR="00545667" w:rsidRPr="00F97842" w:rsidDel="00C83611" w:rsidRDefault="00545667" w:rsidP="00DD1B6A">
            <w:pPr>
              <w:pStyle w:val="Palavras-chave"/>
              <w:spacing w:after="120"/>
              <w:ind w:left="1276" w:hanging="1276"/>
              <w:rPr>
                <w:del w:id="84" w:author="Elias De Moraes Fernandes" w:date="2016-10-12T19:31:00Z"/>
                <w:rFonts w:cs="Arial"/>
              </w:rPr>
            </w:pPr>
            <w:del w:id="85" w:author="Elias De Moraes Fernandes" w:date="2016-10-12T19:31:00Z">
              <w:r w:rsidRPr="2784BFBC" w:rsidDel="00C83611">
                <w:rPr>
                  <w:rFonts w:eastAsia="Arial" w:cs="Arial"/>
                  <w:rPrChange w:id="86" w:author="Elias Fernandes" w:date="2016-10-05T18:17:00Z">
                    <w:rPr>
                      <w:rFonts w:cs="Arial"/>
                    </w:rPr>
                  </w:rPrChange>
                </w:rPr>
                <w:delText>TABELA 1 - INSTITUIÇÕES DE EDUCAÇÃO SUPERIOR (IES) POR ORGA-NIZAÇÃO ACADÊMICA - 2004.........................................................</w:delText>
              </w:r>
            </w:del>
          </w:p>
        </w:tc>
        <w:tc>
          <w:tcPr>
            <w:tcW w:w="465" w:type="dxa"/>
          </w:tcPr>
          <w:p w14:paraId="5EEC3378" w14:textId="0DD3AD53" w:rsidR="00545667" w:rsidRPr="00F97842" w:rsidDel="00C83611" w:rsidRDefault="00545667" w:rsidP="00DD1B6A">
            <w:pPr>
              <w:pStyle w:val="Palavras-chave"/>
              <w:spacing w:after="120"/>
              <w:jc w:val="both"/>
              <w:rPr>
                <w:del w:id="87" w:author="Elias De Moraes Fernandes" w:date="2016-10-12T19:31:00Z"/>
                <w:rFonts w:cs="Arial"/>
                <w:sz w:val="16"/>
                <w:szCs w:val="16"/>
              </w:rPr>
            </w:pPr>
          </w:p>
          <w:p w14:paraId="267F7443" w14:textId="65D721F7" w:rsidR="00545667" w:rsidRPr="00F97842" w:rsidDel="00C83611" w:rsidRDefault="00545667" w:rsidP="00DD1B6A">
            <w:pPr>
              <w:pStyle w:val="Palavras-chave"/>
              <w:spacing w:after="0"/>
              <w:jc w:val="both"/>
              <w:rPr>
                <w:del w:id="88" w:author="Elias De Moraes Fernandes" w:date="2016-10-12T19:31:00Z"/>
                <w:rFonts w:cs="Arial"/>
              </w:rPr>
            </w:pPr>
            <w:del w:id="89" w:author="Elias De Moraes Fernandes" w:date="2016-10-12T19:31:00Z">
              <w:r w:rsidRPr="38229447" w:rsidDel="00C83611">
                <w:rPr>
                  <w:rFonts w:eastAsia="Arial" w:cs="Arial"/>
                  <w:rPrChange w:id="90" w:author="Elias Fernandes" w:date="2016-10-05T18:18:00Z">
                    <w:rPr>
                      <w:rFonts w:cs="Arial"/>
                    </w:rPr>
                  </w:rPrChange>
                </w:rPr>
                <w:delText>20</w:delText>
              </w:r>
            </w:del>
          </w:p>
        </w:tc>
      </w:tr>
      <w:tr w:rsidR="00545667" w:rsidRPr="00F97842" w:rsidDel="00C83611" w14:paraId="35AB0CAA" w14:textId="4AEFD6D9" w:rsidTr="38229447">
        <w:trPr>
          <w:trHeight w:val="397"/>
          <w:del w:id="91" w:author="Elias De Moraes Fernandes" w:date="2016-10-12T19:31:00Z"/>
        </w:trPr>
        <w:tc>
          <w:tcPr>
            <w:tcW w:w="8613" w:type="dxa"/>
          </w:tcPr>
          <w:p w14:paraId="345A9C42" w14:textId="34CABB95" w:rsidR="00545667" w:rsidRPr="00F97842" w:rsidDel="00C83611" w:rsidRDefault="00545667" w:rsidP="00DD1B6A">
            <w:pPr>
              <w:pStyle w:val="Palavras-chave"/>
              <w:spacing w:after="120"/>
              <w:ind w:left="1276" w:hanging="1276"/>
              <w:rPr>
                <w:del w:id="92" w:author="Elias De Moraes Fernandes" w:date="2016-10-12T19:31:00Z"/>
                <w:rFonts w:cs="Arial"/>
              </w:rPr>
            </w:pPr>
            <w:del w:id="93" w:author="Elias De Moraes Fernandes" w:date="2016-10-12T19:31:00Z">
              <w:r w:rsidRPr="2784BFBC" w:rsidDel="00C83611">
                <w:rPr>
                  <w:rFonts w:eastAsia="Arial" w:cs="Arial"/>
                  <w:rPrChange w:id="94" w:author="Elias Fernandes" w:date="2016-10-05T18:17:00Z">
                    <w:rPr>
                      <w:rFonts w:cs="Arial"/>
                    </w:rPr>
                  </w:rPrChange>
                </w:rPr>
                <w:delText>TABELA 2 - SITUAÇÃO DA EDUCAÇÃO BRASILEIRA EM 2002......................</w:delText>
              </w:r>
            </w:del>
          </w:p>
        </w:tc>
        <w:tc>
          <w:tcPr>
            <w:tcW w:w="465" w:type="dxa"/>
          </w:tcPr>
          <w:p w14:paraId="13296241" w14:textId="514B25A4" w:rsidR="00545667" w:rsidRPr="00F97842" w:rsidDel="00C83611" w:rsidRDefault="00545667" w:rsidP="00DD1B6A">
            <w:pPr>
              <w:pStyle w:val="Palavras-chave"/>
              <w:spacing w:after="120"/>
              <w:jc w:val="both"/>
              <w:rPr>
                <w:del w:id="95" w:author="Elias De Moraes Fernandes" w:date="2016-10-12T19:31:00Z"/>
                <w:rFonts w:cs="Arial"/>
              </w:rPr>
            </w:pPr>
            <w:del w:id="96" w:author="Elias De Moraes Fernandes" w:date="2016-10-12T19:31:00Z">
              <w:r w:rsidRPr="38229447" w:rsidDel="00C83611">
                <w:rPr>
                  <w:rFonts w:eastAsia="Arial" w:cs="Arial"/>
                  <w:rPrChange w:id="97" w:author="Elias Fernandes" w:date="2016-10-05T18:18:00Z">
                    <w:rPr>
                      <w:rFonts w:cs="Arial"/>
                    </w:rPr>
                  </w:rPrChange>
                </w:rPr>
                <w:delText>20</w:delText>
              </w:r>
            </w:del>
          </w:p>
        </w:tc>
      </w:tr>
      <w:tr w:rsidR="00545667" w:rsidRPr="00F97842" w14:paraId="0065FF76" w14:textId="77777777" w:rsidTr="4A03C906">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8" w:author="Convidado" w:date="2016-10-14T04:54: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788"/>
          <w:trPrChange w:id="99" w:author="Convidado" w:date="2016-10-14T04:54:00Z">
            <w:trPr>
              <w:trHeight w:val="397"/>
            </w:trPr>
          </w:trPrChange>
        </w:trPr>
        <w:tc>
          <w:tcPr>
            <w:tcW w:w="8613" w:type="dxa"/>
            <w:tcBorders>
              <w:top w:val="single" w:sz="0" w:space="0" w:color="000000" w:themeColor="text1"/>
              <w:left w:val="single" w:sz="0" w:space="0" w:color="000000" w:themeColor="text1"/>
              <w:bottom w:val="single" w:sz="0" w:space="0" w:color="000000" w:themeColor="text1"/>
              <w:right w:val="single" w:sz="0" w:space="0" w:color="000000" w:themeColor="text1"/>
            </w:tcBorders>
            <w:tcPrChange w:id="100" w:author="Convidado" w:date="2016-10-14T04:54:00Z">
              <w:tcPr>
                <w:tcW w:w="8613" w:type="dxa"/>
              </w:tcPr>
            </w:tcPrChange>
          </w:tcPr>
          <w:p w14:paraId="5644D472" w14:textId="77777777" w:rsidR="00545667" w:rsidRDefault="00545667">
            <w:pPr>
              <w:spacing w:after="200" w:line="276" w:lineRule="auto"/>
              <w:rPr>
                <w:rFonts w:cs="Arial"/>
              </w:rPr>
              <w:pPrChange w:id="101" w:author="Elias De Moraes Fernandes" w:date="2016-10-12T19:31:00Z">
                <w:pPr>
                  <w:pStyle w:val="Palavras-chave"/>
                  <w:spacing w:after="120"/>
                  <w:ind w:left="1560" w:hanging="1560"/>
                </w:pPr>
              </w:pPrChange>
            </w:pPr>
          </w:p>
          <w:p w14:paraId="7E11A04F" w14:textId="77777777" w:rsidR="00C83611" w:rsidRPr="00F97842" w:rsidRDefault="00C83611">
            <w:pPr>
              <w:pStyle w:val="TableofFigures"/>
              <w:pPrChange w:id="102" w:author="Elias De Moraes Fernandes" w:date="2016-10-12T19:31:00Z">
                <w:pPr>
                  <w:pStyle w:val="Palavras-chave"/>
                  <w:spacing w:after="120"/>
                  <w:ind w:left="1560" w:hanging="1560"/>
                </w:pPr>
              </w:pPrChange>
            </w:pPr>
          </w:p>
        </w:tc>
        <w:tc>
          <w:tcPr>
            <w:tcW w:w="46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Change w:id="103" w:author="Convidado" w:date="2016-10-14T04:54:00Z">
              <w:tcPr>
                <w:tcW w:w="465" w:type="dxa"/>
              </w:tcPr>
            </w:tcPrChange>
          </w:tcPr>
          <w:p w14:paraId="053FECA4" w14:textId="77777777" w:rsidR="00545667" w:rsidRPr="00F97842" w:rsidRDefault="00545667" w:rsidP="00DD1B6A">
            <w:pPr>
              <w:pStyle w:val="Palavras-chave"/>
              <w:spacing w:after="120"/>
              <w:jc w:val="both"/>
              <w:rPr>
                <w:rFonts w:cs="Arial"/>
              </w:rPr>
            </w:pPr>
          </w:p>
        </w:tc>
      </w:tr>
      <w:tr w:rsidR="00545667" w:rsidRPr="00F97842" w14:paraId="18C93F88" w14:textId="77777777" w:rsidTr="4A03C906">
        <w:trPr>
          <w:trHeight w:val="397"/>
        </w:trPr>
        <w:tc>
          <w:tcPr>
            <w:tcW w:w="8613" w:type="dxa"/>
          </w:tcPr>
          <w:p w14:paraId="1FCA7FEB" w14:textId="77777777" w:rsidR="00110B57" w:rsidRDefault="00110B57">
            <w:pPr>
              <w:pStyle w:val="TableofFigures"/>
              <w:tabs>
                <w:tab w:val="right" w:leader="dot" w:pos="9062"/>
              </w:tabs>
              <w:rPr>
                <w:rFonts w:eastAsiaTheme="minorEastAsia" w:cstheme="minorBidi"/>
                <w:i w:val="0"/>
                <w:iCs w:val="0"/>
                <w:noProof/>
                <w:sz w:val="24"/>
                <w:szCs w:val="24"/>
                <w:lang w:val="en-US"/>
              </w:rPr>
            </w:pPr>
            <w:r>
              <w:fldChar w:fldCharType="begin"/>
            </w:r>
            <w:r>
              <w:rPr>
                <w:rFonts w:cs="Arial"/>
                <w:i w:val="0"/>
                <w:iCs w:val="0"/>
              </w:rPr>
              <w:instrText xml:space="preserve"> TOC \c "Figura " </w:instrText>
            </w:r>
            <w:r>
              <w:rPr>
                <w:rFonts w:cs="Arial"/>
                <w:i w:val="0"/>
                <w:iCs w:val="0"/>
              </w:rPr>
              <w:fldChar w:fldCharType="separate"/>
            </w:r>
            <w:r w:rsidRPr="00652C95">
              <w:rPr>
                <w:b/>
                <w:bCs/>
                <w:noProof/>
              </w:rPr>
              <w:t xml:space="preserve">Figura  </w:t>
            </w:r>
            <w:r w:rsidRPr="00794355">
              <w:rPr>
                <w:b/>
                <w:bCs/>
                <w:noProof/>
              </w:rPr>
              <w:t>1</w:t>
            </w:r>
            <w:r w:rsidRPr="00652C95">
              <w:rPr>
                <w:noProof/>
              </w:rPr>
              <w:t xml:space="preserve"> – Tradução de: Variáveis Tecnológicas influenciando telepresença</w:t>
            </w:r>
            <w:r>
              <w:rPr>
                <w:noProof/>
              </w:rPr>
              <w:tab/>
            </w:r>
            <w:r>
              <w:rPr>
                <w:noProof/>
              </w:rPr>
              <w:fldChar w:fldCharType="begin"/>
            </w:r>
            <w:r>
              <w:rPr>
                <w:noProof/>
              </w:rPr>
              <w:instrText xml:space="preserve"> PAGEREF _Toc464064234 \h </w:instrText>
            </w:r>
            <w:r>
              <w:rPr>
                <w:noProof/>
              </w:rPr>
            </w:r>
            <w:r>
              <w:rPr>
                <w:noProof/>
              </w:rPr>
              <w:fldChar w:fldCharType="separate"/>
            </w:r>
            <w:r w:rsidR="00794355">
              <w:rPr>
                <w:noProof/>
              </w:rPr>
              <w:t>12</w:t>
            </w:r>
            <w:r>
              <w:rPr>
                <w:noProof/>
              </w:rPr>
              <w:fldChar w:fldCharType="end"/>
            </w:r>
            <w:ins w:id="104" w:author="Convidado" w:date="2016-10-14T04:54:00Z">
              <w:r w:rsidR="4A03C906" w:rsidRPr="4A03C906">
                <w:rPr>
                  <w:noProof/>
                  <w:rPrChange w:id="105" w:author="Convidado" w:date="2016-10-14T04:54:00Z">
                    <w:rPr/>
                  </w:rPrChange>
                </w:rPr>
                <w:t>12</w:t>
              </w:r>
            </w:ins>
          </w:p>
          <w:p w14:paraId="369A1F75"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4</w:t>
            </w:r>
            <w:r w:rsidRPr="00652C95">
              <w:rPr>
                <w:b/>
                <w:bCs/>
                <w:noProof/>
              </w:rPr>
              <w:t xml:space="preserve"> </w:t>
            </w:r>
            <w:r>
              <w:rPr>
                <w:noProof/>
              </w:rPr>
              <w:t>– Fluxograma de camadas do MVC</w:t>
            </w:r>
            <w:r>
              <w:rPr>
                <w:noProof/>
              </w:rPr>
              <w:tab/>
            </w:r>
            <w:r>
              <w:rPr>
                <w:noProof/>
              </w:rPr>
              <w:fldChar w:fldCharType="begin"/>
            </w:r>
            <w:r>
              <w:rPr>
                <w:noProof/>
              </w:rPr>
              <w:instrText xml:space="preserve"> PAGEREF _Toc464064235 \h </w:instrText>
            </w:r>
            <w:r>
              <w:rPr>
                <w:noProof/>
              </w:rPr>
            </w:r>
            <w:r>
              <w:rPr>
                <w:noProof/>
              </w:rPr>
              <w:fldChar w:fldCharType="separate"/>
            </w:r>
            <w:r w:rsidR="00794355">
              <w:rPr>
                <w:noProof/>
              </w:rPr>
              <w:t>19</w:t>
            </w:r>
            <w:r>
              <w:rPr>
                <w:noProof/>
              </w:rPr>
              <w:fldChar w:fldCharType="end"/>
            </w:r>
            <w:ins w:id="106" w:author="Convidado" w:date="2016-10-14T04:54:00Z">
              <w:r w:rsidR="4A03C906" w:rsidRPr="4A03C906">
                <w:rPr>
                  <w:noProof/>
                  <w:rPrChange w:id="107" w:author="Convidado" w:date="2016-10-14T04:54:00Z">
                    <w:rPr/>
                  </w:rPrChange>
                </w:rPr>
                <w:t>19</w:t>
              </w:r>
            </w:ins>
          </w:p>
          <w:p w14:paraId="51B5911D"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7</w:t>
            </w:r>
            <w:r>
              <w:rPr>
                <w:noProof/>
              </w:rPr>
              <w:t xml:space="preserve"> –Personagem Nonda: Spritesheet com animação de Pular</w:t>
            </w:r>
            <w:r>
              <w:rPr>
                <w:noProof/>
              </w:rPr>
              <w:tab/>
            </w:r>
            <w:r>
              <w:rPr>
                <w:noProof/>
              </w:rPr>
              <w:fldChar w:fldCharType="begin"/>
            </w:r>
            <w:r>
              <w:rPr>
                <w:noProof/>
              </w:rPr>
              <w:instrText xml:space="preserve"> PAGEREF _Toc464064236 \h </w:instrText>
            </w:r>
            <w:r>
              <w:rPr>
                <w:noProof/>
              </w:rPr>
            </w:r>
            <w:r>
              <w:rPr>
                <w:noProof/>
              </w:rPr>
              <w:fldChar w:fldCharType="separate"/>
            </w:r>
            <w:r w:rsidR="00794355">
              <w:rPr>
                <w:noProof/>
              </w:rPr>
              <w:t>25</w:t>
            </w:r>
            <w:r>
              <w:rPr>
                <w:noProof/>
              </w:rPr>
              <w:fldChar w:fldCharType="end"/>
            </w:r>
            <w:ins w:id="108" w:author="Convidado" w:date="2016-10-14T04:54:00Z">
              <w:r w:rsidR="4A03C906" w:rsidRPr="4A03C906">
                <w:rPr>
                  <w:noProof/>
                  <w:rPrChange w:id="109" w:author="Convidado" w:date="2016-10-14T04:54:00Z">
                    <w:rPr/>
                  </w:rPrChange>
                </w:rPr>
                <w:t>25</w:t>
              </w:r>
            </w:ins>
          </w:p>
          <w:p w14:paraId="3D8CD58F"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9</w:t>
            </w:r>
            <w:r>
              <w:rPr>
                <w:noProof/>
              </w:rPr>
              <w:t xml:space="preserve"> – Jogo Nonda: Inimigo Pássaros</w:t>
            </w:r>
            <w:r>
              <w:rPr>
                <w:noProof/>
              </w:rPr>
              <w:tab/>
            </w:r>
            <w:r>
              <w:rPr>
                <w:noProof/>
              </w:rPr>
              <w:fldChar w:fldCharType="begin"/>
            </w:r>
            <w:r>
              <w:rPr>
                <w:noProof/>
              </w:rPr>
              <w:instrText xml:space="preserve"> PAGEREF _Toc464064237 \h </w:instrText>
            </w:r>
            <w:r>
              <w:rPr>
                <w:noProof/>
              </w:rPr>
            </w:r>
            <w:r>
              <w:rPr>
                <w:noProof/>
              </w:rPr>
              <w:fldChar w:fldCharType="separate"/>
            </w:r>
            <w:r w:rsidR="00794355">
              <w:rPr>
                <w:noProof/>
              </w:rPr>
              <w:t>26</w:t>
            </w:r>
            <w:r>
              <w:rPr>
                <w:noProof/>
              </w:rPr>
              <w:fldChar w:fldCharType="end"/>
            </w:r>
            <w:ins w:id="110" w:author="Convidado" w:date="2016-10-14T04:54:00Z">
              <w:r w:rsidR="4A03C906" w:rsidRPr="4A03C906">
                <w:rPr>
                  <w:noProof/>
                  <w:rPrChange w:id="111" w:author="Convidado" w:date="2016-10-14T04:54:00Z">
                    <w:rPr/>
                  </w:rPrChange>
                </w:rPr>
                <w:t>26</w:t>
              </w:r>
            </w:ins>
          </w:p>
          <w:p w14:paraId="5EE9A87D"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11</w:t>
            </w:r>
            <w:r>
              <w:rPr>
                <w:noProof/>
              </w:rPr>
              <w:t xml:space="preserve"> – Jogo Nonda: Inimigo Formiga</w:t>
            </w:r>
            <w:r>
              <w:rPr>
                <w:noProof/>
              </w:rPr>
              <w:tab/>
            </w:r>
            <w:r>
              <w:rPr>
                <w:noProof/>
              </w:rPr>
              <w:fldChar w:fldCharType="begin"/>
            </w:r>
            <w:r>
              <w:rPr>
                <w:noProof/>
              </w:rPr>
              <w:instrText xml:space="preserve"> PAGEREF _Toc464064238 \h </w:instrText>
            </w:r>
            <w:r>
              <w:rPr>
                <w:noProof/>
              </w:rPr>
            </w:r>
            <w:r>
              <w:rPr>
                <w:noProof/>
              </w:rPr>
              <w:fldChar w:fldCharType="separate"/>
            </w:r>
            <w:r w:rsidR="00794355">
              <w:rPr>
                <w:noProof/>
              </w:rPr>
              <w:t>26</w:t>
            </w:r>
            <w:r>
              <w:rPr>
                <w:noProof/>
              </w:rPr>
              <w:fldChar w:fldCharType="end"/>
            </w:r>
            <w:ins w:id="112" w:author="Convidado" w:date="2016-10-14T04:54:00Z">
              <w:r w:rsidR="4A03C906" w:rsidRPr="4A03C906">
                <w:rPr>
                  <w:noProof/>
                  <w:rPrChange w:id="113" w:author="Convidado" w:date="2016-10-14T04:54:00Z">
                    <w:rPr/>
                  </w:rPrChange>
                </w:rPr>
                <w:t>26</w:t>
              </w:r>
            </w:ins>
          </w:p>
          <w:p w14:paraId="44F19F92"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13</w:t>
            </w:r>
            <w:r>
              <w:rPr>
                <w:noProof/>
              </w:rPr>
              <w:t xml:space="preserve"> – Diagrama de Classe</w:t>
            </w:r>
            <w:r>
              <w:rPr>
                <w:noProof/>
              </w:rPr>
              <w:tab/>
            </w:r>
            <w:r>
              <w:rPr>
                <w:noProof/>
              </w:rPr>
              <w:fldChar w:fldCharType="begin"/>
            </w:r>
            <w:r>
              <w:rPr>
                <w:noProof/>
              </w:rPr>
              <w:instrText xml:space="preserve"> PAGEREF _Toc464064239 \h </w:instrText>
            </w:r>
            <w:r>
              <w:rPr>
                <w:noProof/>
              </w:rPr>
            </w:r>
            <w:r>
              <w:rPr>
                <w:noProof/>
              </w:rPr>
              <w:fldChar w:fldCharType="separate"/>
            </w:r>
            <w:ins w:id="114" w:author="Elias de Moraes Fernandes" w:date="2016-10-15T11:07:00Z">
              <w:r w:rsidR="00794355">
                <w:rPr>
                  <w:noProof/>
                </w:rPr>
                <w:t>30</w:t>
              </w:r>
            </w:ins>
            <w:del w:id="115" w:author="Elias de Moraes Fernandes" w:date="2016-10-15T11:07:00Z">
              <w:r w:rsidDel="00794355">
                <w:rPr>
                  <w:noProof/>
                </w:rPr>
                <w:delText>29</w:delText>
              </w:r>
            </w:del>
            <w:r>
              <w:rPr>
                <w:noProof/>
              </w:rPr>
              <w:fldChar w:fldCharType="end"/>
            </w:r>
            <w:ins w:id="116" w:author="Convidado" w:date="2016-10-14T04:54:00Z">
              <w:r w:rsidR="4A03C906" w:rsidRPr="4A03C906">
                <w:rPr>
                  <w:noProof/>
                  <w:rPrChange w:id="117" w:author="Convidado" w:date="2016-10-14T04:54:00Z">
                    <w:rPr/>
                  </w:rPrChange>
                </w:rPr>
                <w:t>29</w:t>
              </w:r>
            </w:ins>
          </w:p>
          <w:p w14:paraId="04838DEB"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00652C95">
              <w:rPr>
                <w:b/>
                <w:bCs/>
                <w:noProof/>
              </w:rPr>
              <w:t xml:space="preserve">Figura  </w:t>
            </w:r>
            <w:r w:rsidRPr="00794355">
              <w:rPr>
                <w:b/>
                <w:bCs/>
                <w:noProof/>
              </w:rPr>
              <w:t>14</w:t>
            </w:r>
            <w:r>
              <w:rPr>
                <w:noProof/>
              </w:rPr>
              <w:t xml:space="preserve"> – Fluxograma Animação do personagem Nonda (</w:t>
            </w:r>
            <w:r w:rsidRPr="00652C95">
              <w:rPr>
                <w:noProof/>
              </w:rPr>
              <w:t>Player</w:t>
            </w:r>
            <w:r>
              <w:rPr>
                <w:noProof/>
              </w:rPr>
              <w:t>)</w:t>
            </w:r>
            <w:r>
              <w:rPr>
                <w:noProof/>
              </w:rPr>
              <w:tab/>
            </w:r>
            <w:r>
              <w:rPr>
                <w:noProof/>
              </w:rPr>
              <w:fldChar w:fldCharType="begin"/>
            </w:r>
            <w:r>
              <w:rPr>
                <w:noProof/>
              </w:rPr>
              <w:instrText xml:space="preserve"> PAGEREF _Toc464064240 \h </w:instrText>
            </w:r>
            <w:r>
              <w:rPr>
                <w:noProof/>
              </w:rPr>
            </w:r>
            <w:r>
              <w:rPr>
                <w:noProof/>
              </w:rPr>
              <w:fldChar w:fldCharType="separate"/>
            </w:r>
            <w:ins w:id="118" w:author="Elias de Moraes Fernandes" w:date="2016-10-15T11:07:00Z">
              <w:r w:rsidR="00794355">
                <w:rPr>
                  <w:noProof/>
                </w:rPr>
                <w:t>31</w:t>
              </w:r>
            </w:ins>
            <w:del w:id="119" w:author="Elias de Moraes Fernandes" w:date="2016-10-15T11:07:00Z">
              <w:r w:rsidDel="00794355">
                <w:rPr>
                  <w:noProof/>
                </w:rPr>
                <w:delText>30</w:delText>
              </w:r>
            </w:del>
            <w:r>
              <w:rPr>
                <w:noProof/>
              </w:rPr>
              <w:fldChar w:fldCharType="end"/>
            </w:r>
            <w:ins w:id="120" w:author="Convidado" w:date="2016-10-14T04:54:00Z">
              <w:r w:rsidR="4A03C906" w:rsidRPr="4A03C906">
                <w:rPr>
                  <w:noProof/>
                  <w:rPrChange w:id="121" w:author="Convidado" w:date="2016-10-14T04:54:00Z">
                    <w:rPr/>
                  </w:rPrChange>
                </w:rPr>
                <w:t>30</w:t>
              </w:r>
            </w:ins>
          </w:p>
          <w:p w14:paraId="45E816BC"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4A03C906">
              <w:rPr>
                <w:rFonts w:ascii="Times New Roman" w:eastAsia="Times New Roman" w:hAnsi="Times New Roman" w:cs="Times New Roman"/>
                <w:b/>
                <w:bCs/>
                <w:i w:val="0"/>
                <w:iCs w:val="0"/>
                <w:noProof/>
                <w:color w:val="000000"/>
                <w:rPrChange w:id="122" w:author="Convidado" w:date="2016-10-14T04:54:00Z">
                  <w:rPr>
                    <w:rFonts w:eastAsia="Times New Roman"/>
                    <w:b/>
                    <w:i w:val="0"/>
                    <w:iCs w:val="0"/>
                    <w:noProof/>
                    <w:color w:val="000000"/>
                  </w:rPr>
                </w:rPrChange>
              </w:rPr>
              <w:t>Figura  15</w:t>
            </w:r>
            <w:r w:rsidRPr="4A03C906">
              <w:rPr>
                <w:rFonts w:ascii="Times New Roman" w:eastAsia="Times New Roman" w:hAnsi="Times New Roman" w:cs="Times New Roman"/>
                <w:i w:val="0"/>
                <w:iCs w:val="0"/>
                <w:noProof/>
                <w:color w:val="000000"/>
                <w:rPrChange w:id="123" w:author="Convidado" w:date="2016-10-14T04:54:00Z">
                  <w:rPr>
                    <w:rFonts w:eastAsia="Times New Roman"/>
                    <w:i w:val="0"/>
                    <w:iCs w:val="0"/>
                    <w:noProof/>
                    <w:color w:val="000000"/>
                  </w:rPr>
                </w:rPrChange>
              </w:rPr>
              <w:t xml:space="preserve"> - Código usando Coroutines</w:t>
            </w:r>
            <w:r>
              <w:rPr>
                <w:noProof/>
              </w:rPr>
              <w:tab/>
            </w:r>
            <w:r>
              <w:rPr>
                <w:noProof/>
              </w:rPr>
              <w:fldChar w:fldCharType="begin"/>
            </w:r>
            <w:r>
              <w:rPr>
                <w:noProof/>
              </w:rPr>
              <w:instrText xml:space="preserve"> PAGEREF _Toc464064241 \h </w:instrText>
            </w:r>
            <w:r>
              <w:rPr>
                <w:noProof/>
              </w:rPr>
            </w:r>
            <w:r>
              <w:rPr>
                <w:noProof/>
              </w:rPr>
              <w:fldChar w:fldCharType="separate"/>
            </w:r>
            <w:ins w:id="124" w:author="Elias de Moraes Fernandes" w:date="2016-10-15T11:07:00Z">
              <w:r w:rsidR="00794355">
                <w:rPr>
                  <w:noProof/>
                </w:rPr>
                <w:t>33</w:t>
              </w:r>
            </w:ins>
            <w:del w:id="125" w:author="Elias de Moraes Fernandes" w:date="2016-10-15T11:07:00Z">
              <w:r w:rsidDel="00794355">
                <w:rPr>
                  <w:noProof/>
                </w:rPr>
                <w:delText>32</w:delText>
              </w:r>
            </w:del>
            <w:r>
              <w:rPr>
                <w:noProof/>
              </w:rPr>
              <w:fldChar w:fldCharType="end"/>
            </w:r>
            <w:ins w:id="126" w:author="Convidado" w:date="2016-10-14T04:54:00Z">
              <w:r w:rsidR="4A03C906" w:rsidRPr="4A03C906">
                <w:rPr>
                  <w:noProof/>
                  <w:rPrChange w:id="127" w:author="Convidado" w:date="2016-10-14T04:54:00Z">
                    <w:rPr/>
                  </w:rPrChange>
                </w:rPr>
                <w:t>32</w:t>
              </w:r>
            </w:ins>
          </w:p>
          <w:p w14:paraId="73BD0422" w14:textId="77777777" w:rsidR="00110B57" w:rsidRDefault="00110B57">
            <w:pPr>
              <w:pStyle w:val="TableofFigures"/>
              <w:tabs>
                <w:tab w:val="right" w:leader="dot" w:pos="9062"/>
              </w:tabs>
              <w:rPr>
                <w:rFonts w:eastAsiaTheme="minorEastAsia" w:cstheme="minorBidi"/>
                <w:i w:val="0"/>
                <w:iCs w:val="0"/>
                <w:noProof/>
                <w:sz w:val="24"/>
                <w:szCs w:val="24"/>
                <w:lang w:val="en-US"/>
              </w:rPr>
            </w:pPr>
            <w:r w:rsidRPr="4A03C906">
              <w:rPr>
                <w:rFonts w:ascii="Times New Roman" w:eastAsia="Times New Roman" w:hAnsi="Times New Roman" w:cs="Times New Roman"/>
                <w:b/>
                <w:bCs/>
                <w:i w:val="0"/>
                <w:iCs w:val="0"/>
                <w:noProof/>
                <w:color w:val="000000"/>
                <w:rPrChange w:id="128" w:author="Convidado" w:date="2016-10-14T04:54:00Z">
                  <w:rPr>
                    <w:rFonts w:eastAsia="Times New Roman"/>
                    <w:b/>
                    <w:i w:val="0"/>
                    <w:iCs w:val="0"/>
                    <w:noProof/>
                    <w:color w:val="000000"/>
                  </w:rPr>
                </w:rPrChange>
              </w:rPr>
              <w:t>Figura  16</w:t>
            </w:r>
            <w:r w:rsidRPr="4A03C906">
              <w:rPr>
                <w:rFonts w:ascii="Times New Roman" w:eastAsia="Times New Roman" w:hAnsi="Times New Roman" w:cs="Times New Roman"/>
                <w:i w:val="0"/>
                <w:iCs w:val="0"/>
                <w:noProof/>
                <w:color w:val="000000"/>
                <w:rPrChange w:id="129" w:author="Convidado" w:date="2016-10-14T04:54:00Z">
                  <w:rPr>
                    <w:rFonts w:eastAsia="Times New Roman"/>
                    <w:i w:val="0"/>
                    <w:iCs w:val="0"/>
                    <w:noProof/>
                    <w:color w:val="000000"/>
                  </w:rPr>
                </w:rPrChange>
              </w:rPr>
              <w:t xml:space="preserve"> - Trecho de código da classe ItemSpawner</w:t>
            </w:r>
            <w:r>
              <w:rPr>
                <w:noProof/>
              </w:rPr>
              <w:tab/>
            </w:r>
            <w:r>
              <w:rPr>
                <w:noProof/>
              </w:rPr>
              <w:fldChar w:fldCharType="begin"/>
            </w:r>
            <w:r>
              <w:rPr>
                <w:noProof/>
              </w:rPr>
              <w:instrText xml:space="preserve"> PAGEREF _Toc464064242 \h </w:instrText>
            </w:r>
            <w:r>
              <w:rPr>
                <w:noProof/>
              </w:rPr>
            </w:r>
            <w:r>
              <w:rPr>
                <w:noProof/>
              </w:rPr>
              <w:fldChar w:fldCharType="separate"/>
            </w:r>
            <w:ins w:id="130" w:author="Elias de Moraes Fernandes" w:date="2016-10-15T11:07:00Z">
              <w:r w:rsidR="00794355">
                <w:rPr>
                  <w:noProof/>
                </w:rPr>
                <w:t>34</w:t>
              </w:r>
            </w:ins>
            <w:del w:id="131" w:author="Elias de Moraes Fernandes" w:date="2016-10-15T11:07:00Z">
              <w:r w:rsidDel="00794355">
                <w:rPr>
                  <w:noProof/>
                </w:rPr>
                <w:delText>33</w:delText>
              </w:r>
            </w:del>
            <w:r>
              <w:rPr>
                <w:noProof/>
              </w:rPr>
              <w:fldChar w:fldCharType="end"/>
            </w:r>
            <w:ins w:id="132" w:author="Convidado" w:date="2016-10-14T04:54:00Z">
              <w:r w:rsidR="4A03C906" w:rsidRPr="4A03C906">
                <w:rPr>
                  <w:noProof/>
                  <w:rPrChange w:id="133" w:author="Convidado" w:date="2016-10-14T04:54:00Z">
                    <w:rPr/>
                  </w:rPrChange>
                </w:rPr>
                <w:t>33</w:t>
              </w:r>
            </w:ins>
          </w:p>
          <w:p w14:paraId="640607F7" w14:textId="5E5D1B2A" w:rsidR="00545667" w:rsidRPr="00F97842" w:rsidRDefault="00110B57" w:rsidP="00DD1B6A">
            <w:pPr>
              <w:pStyle w:val="Palavras-chave"/>
              <w:spacing w:after="0"/>
              <w:ind w:left="1560" w:hanging="1560"/>
              <w:rPr>
                <w:rFonts w:cs="Arial"/>
              </w:rPr>
            </w:pPr>
            <w:r>
              <w:rPr>
                <w:rFonts w:asciiTheme="minorHAnsi" w:eastAsiaTheme="minorHAnsi" w:hAnsiTheme="minorHAnsi" w:cs="Arial"/>
                <w:i/>
                <w:iCs/>
                <w:color w:val="auto"/>
                <w:sz w:val="20"/>
                <w:szCs w:val="20"/>
              </w:rPr>
              <w:fldChar w:fldCharType="end"/>
            </w:r>
          </w:p>
        </w:tc>
        <w:tc>
          <w:tcPr>
            <w:tcW w:w="465" w:type="dxa"/>
          </w:tcPr>
          <w:p w14:paraId="566C6E1D" w14:textId="77777777" w:rsidR="00545667" w:rsidRPr="00F97842" w:rsidRDefault="00545667" w:rsidP="00DD1B6A">
            <w:pPr>
              <w:pStyle w:val="Palavras-chave"/>
              <w:spacing w:after="120"/>
              <w:jc w:val="both"/>
              <w:rPr>
                <w:rFonts w:cs="Arial"/>
              </w:rPr>
            </w:pPr>
          </w:p>
        </w:tc>
      </w:tr>
      <w:tr w:rsidR="00545667" w:rsidRPr="00F97842" w14:paraId="3BE2D448" w14:textId="77777777" w:rsidTr="4A03C906">
        <w:trPr>
          <w:trHeight w:val="397"/>
        </w:trPr>
        <w:tc>
          <w:tcPr>
            <w:tcW w:w="8613" w:type="dxa"/>
          </w:tcPr>
          <w:p w14:paraId="7B96F495" w14:textId="77777777" w:rsidR="00545667" w:rsidRPr="00F97842" w:rsidRDefault="00545667" w:rsidP="00DD1B6A">
            <w:pPr>
              <w:pStyle w:val="Palavras-chave"/>
              <w:spacing w:after="120"/>
              <w:jc w:val="both"/>
              <w:rPr>
                <w:rFonts w:cs="Arial"/>
              </w:rPr>
            </w:pPr>
          </w:p>
        </w:tc>
        <w:tc>
          <w:tcPr>
            <w:tcW w:w="465" w:type="dxa"/>
          </w:tcPr>
          <w:p w14:paraId="6931F076" w14:textId="77777777" w:rsidR="00545667" w:rsidRPr="00F97842" w:rsidRDefault="00545667" w:rsidP="00DD1B6A">
            <w:pPr>
              <w:pStyle w:val="Palavras-chave"/>
              <w:spacing w:after="120"/>
              <w:jc w:val="both"/>
              <w:rPr>
                <w:rFonts w:cs="Arial"/>
              </w:rPr>
            </w:pPr>
          </w:p>
        </w:tc>
      </w:tr>
      <w:tr w:rsidR="00545667" w:rsidRPr="00F97842" w14:paraId="18CA89C2" w14:textId="77777777" w:rsidTr="4A03C906">
        <w:trPr>
          <w:trHeight w:val="397"/>
        </w:trPr>
        <w:tc>
          <w:tcPr>
            <w:tcW w:w="8613" w:type="dxa"/>
          </w:tcPr>
          <w:p w14:paraId="07F699D6" w14:textId="77777777" w:rsidR="00545667" w:rsidRPr="00F97842" w:rsidRDefault="00545667" w:rsidP="00DD1B6A">
            <w:pPr>
              <w:pStyle w:val="Palavras-chave"/>
              <w:spacing w:after="120"/>
              <w:jc w:val="both"/>
              <w:rPr>
                <w:rFonts w:cs="Arial"/>
              </w:rPr>
            </w:pPr>
          </w:p>
        </w:tc>
        <w:tc>
          <w:tcPr>
            <w:tcW w:w="465" w:type="dxa"/>
          </w:tcPr>
          <w:p w14:paraId="1A786BC1" w14:textId="77777777" w:rsidR="00545667" w:rsidRPr="00F97842" w:rsidRDefault="00545667" w:rsidP="00DD1B6A">
            <w:pPr>
              <w:pStyle w:val="Palavras-chave"/>
              <w:spacing w:after="120"/>
              <w:jc w:val="both"/>
              <w:rPr>
                <w:rFonts w:cs="Arial"/>
              </w:rPr>
            </w:pPr>
          </w:p>
        </w:tc>
      </w:tr>
      <w:tr w:rsidR="00545667" w:rsidRPr="00F97842" w14:paraId="5AE75AC3" w14:textId="77777777" w:rsidTr="4A03C906">
        <w:trPr>
          <w:trHeight w:val="397"/>
        </w:trPr>
        <w:tc>
          <w:tcPr>
            <w:tcW w:w="8613" w:type="dxa"/>
          </w:tcPr>
          <w:p w14:paraId="2D138542" w14:textId="77777777" w:rsidR="00545667" w:rsidRPr="00F97842" w:rsidRDefault="00545667" w:rsidP="00DD1B6A">
            <w:pPr>
              <w:pStyle w:val="Palavras-chave"/>
              <w:spacing w:after="120"/>
              <w:jc w:val="both"/>
              <w:rPr>
                <w:rFonts w:cs="Arial"/>
              </w:rPr>
            </w:pPr>
          </w:p>
        </w:tc>
        <w:tc>
          <w:tcPr>
            <w:tcW w:w="465" w:type="dxa"/>
          </w:tcPr>
          <w:p w14:paraId="60EC0E24" w14:textId="77777777" w:rsidR="00545667" w:rsidRPr="00F97842" w:rsidRDefault="00545667" w:rsidP="00DD1B6A">
            <w:pPr>
              <w:pStyle w:val="Palavras-chave"/>
              <w:spacing w:after="120"/>
              <w:jc w:val="both"/>
              <w:rPr>
                <w:rFonts w:cs="Arial"/>
              </w:rPr>
            </w:pPr>
          </w:p>
        </w:tc>
      </w:tr>
      <w:tr w:rsidR="00545667" w:rsidRPr="00F97842" w14:paraId="59FAEC14" w14:textId="77777777" w:rsidTr="4A03C906">
        <w:trPr>
          <w:trHeight w:val="397"/>
        </w:trPr>
        <w:tc>
          <w:tcPr>
            <w:tcW w:w="8613" w:type="dxa"/>
          </w:tcPr>
          <w:p w14:paraId="7891C2F4" w14:textId="77777777" w:rsidR="00545667" w:rsidRPr="00F97842" w:rsidRDefault="00545667" w:rsidP="00DD1B6A">
            <w:pPr>
              <w:pStyle w:val="Palavras-chave"/>
              <w:spacing w:after="120"/>
              <w:jc w:val="both"/>
              <w:rPr>
                <w:rFonts w:cs="Arial"/>
              </w:rPr>
            </w:pPr>
          </w:p>
        </w:tc>
        <w:tc>
          <w:tcPr>
            <w:tcW w:w="465" w:type="dxa"/>
          </w:tcPr>
          <w:p w14:paraId="0AF0FBDC" w14:textId="77777777" w:rsidR="00545667" w:rsidRPr="00F97842" w:rsidRDefault="00545667" w:rsidP="00DD1B6A">
            <w:pPr>
              <w:pStyle w:val="Palavras-chave"/>
              <w:spacing w:after="120"/>
              <w:jc w:val="both"/>
              <w:rPr>
                <w:rFonts w:cs="Arial"/>
              </w:rPr>
            </w:pPr>
          </w:p>
        </w:tc>
      </w:tr>
      <w:tr w:rsidR="00545667" w:rsidRPr="00F97842" w14:paraId="671F1F71" w14:textId="77777777" w:rsidTr="4A03C906">
        <w:trPr>
          <w:trHeight w:val="397"/>
        </w:trPr>
        <w:tc>
          <w:tcPr>
            <w:tcW w:w="8613" w:type="dxa"/>
          </w:tcPr>
          <w:p w14:paraId="0A3FAE36" w14:textId="77777777" w:rsidR="00545667" w:rsidRPr="00F97842" w:rsidRDefault="00545667" w:rsidP="00DD1B6A">
            <w:pPr>
              <w:pStyle w:val="Palavras-chave"/>
              <w:spacing w:after="120"/>
              <w:jc w:val="both"/>
              <w:rPr>
                <w:rFonts w:cs="Arial"/>
              </w:rPr>
            </w:pPr>
          </w:p>
        </w:tc>
        <w:tc>
          <w:tcPr>
            <w:tcW w:w="465" w:type="dxa"/>
          </w:tcPr>
          <w:p w14:paraId="480AF328" w14:textId="77777777" w:rsidR="00545667" w:rsidRPr="00F97842" w:rsidRDefault="00545667" w:rsidP="00DD1B6A">
            <w:pPr>
              <w:pStyle w:val="Palavras-chave"/>
              <w:spacing w:after="120"/>
              <w:jc w:val="both"/>
              <w:rPr>
                <w:rFonts w:cs="Arial"/>
              </w:rPr>
            </w:pPr>
          </w:p>
        </w:tc>
      </w:tr>
      <w:tr w:rsidR="00545667" w:rsidRPr="00F97842" w14:paraId="7CE460A8" w14:textId="77777777" w:rsidTr="4A03C906">
        <w:trPr>
          <w:trHeight w:val="397"/>
        </w:trPr>
        <w:tc>
          <w:tcPr>
            <w:tcW w:w="8613" w:type="dxa"/>
          </w:tcPr>
          <w:p w14:paraId="3006310E" w14:textId="77777777" w:rsidR="00545667" w:rsidRPr="00F97842" w:rsidRDefault="00545667" w:rsidP="00DD1B6A">
            <w:pPr>
              <w:pStyle w:val="Palavras-chave"/>
              <w:spacing w:after="120"/>
              <w:jc w:val="both"/>
              <w:rPr>
                <w:rFonts w:cs="Arial"/>
              </w:rPr>
            </w:pPr>
          </w:p>
        </w:tc>
        <w:tc>
          <w:tcPr>
            <w:tcW w:w="465" w:type="dxa"/>
          </w:tcPr>
          <w:p w14:paraId="7894BB5A" w14:textId="77777777" w:rsidR="00545667" w:rsidRPr="00F97842" w:rsidRDefault="00545667" w:rsidP="00DD1B6A">
            <w:pPr>
              <w:pStyle w:val="Palavras-chave"/>
              <w:spacing w:after="120"/>
              <w:jc w:val="both"/>
              <w:rPr>
                <w:rFonts w:cs="Arial"/>
              </w:rPr>
            </w:pPr>
          </w:p>
        </w:tc>
      </w:tr>
    </w:tbl>
    <w:p w14:paraId="605CFBB3" w14:textId="77777777" w:rsidR="00545667" w:rsidRPr="00F97842" w:rsidRDefault="00545667" w:rsidP="00545667">
      <w:pPr>
        <w:pStyle w:val="Palavras-chave"/>
        <w:spacing w:after="0"/>
        <w:jc w:val="center"/>
        <w:rPr>
          <w:rFonts w:cs="Arial"/>
          <w:b/>
        </w:rPr>
      </w:pPr>
    </w:p>
    <w:p w14:paraId="6A30E6CE" w14:textId="77777777" w:rsidR="00545667" w:rsidRPr="00F97842" w:rsidRDefault="00545667" w:rsidP="00545667">
      <w:pPr>
        <w:rPr>
          <w:rFonts w:eastAsia="Times New Roman" w:cs="Arial"/>
          <w:b/>
          <w:color w:val="000000"/>
        </w:rPr>
      </w:pPr>
      <w:r w:rsidRPr="4A03C906">
        <w:rPr>
          <w:rFonts w:eastAsia="Arial" w:cs="Arial"/>
          <w:b/>
          <w:bCs/>
          <w:rPrChange w:id="134" w:author="Convidado" w:date="2016-10-14T04:54:00Z">
            <w:rPr>
              <w:rFonts w:cs="Arial"/>
              <w:b/>
            </w:rPr>
          </w:rPrChange>
        </w:rPr>
        <w:br w:type="page"/>
      </w:r>
    </w:p>
    <w:p w14:paraId="71135270" w14:textId="77777777" w:rsidR="00545667" w:rsidRPr="00F97842" w:rsidRDefault="00545667" w:rsidP="00545667">
      <w:pPr>
        <w:pStyle w:val="Palavras-chave"/>
        <w:spacing w:after="0"/>
        <w:jc w:val="center"/>
        <w:rPr>
          <w:rFonts w:cs="Arial"/>
          <w:b/>
        </w:rPr>
      </w:pPr>
      <w:r w:rsidRPr="4A03C906">
        <w:rPr>
          <w:rFonts w:eastAsia="Arial" w:cs="Arial"/>
          <w:b/>
          <w:bCs/>
          <w:rPrChange w:id="135" w:author="Convidado" w:date="2016-10-14T04:54:00Z">
            <w:rPr>
              <w:rFonts w:cs="Arial"/>
              <w:b/>
            </w:rPr>
          </w:rPrChange>
        </w:rPr>
        <w:lastRenderedPageBreak/>
        <w:t>LISTA DE ABREVIATURAS</w:t>
      </w:r>
    </w:p>
    <w:p w14:paraId="0D4E7838" w14:textId="77777777" w:rsidR="00545667" w:rsidRPr="00F97842" w:rsidRDefault="00545667" w:rsidP="00545667">
      <w:pPr>
        <w:jc w:val="center"/>
        <w:rPr>
          <w:rFonts w:cs="Arial"/>
          <w:color w:val="FF0000"/>
        </w:rPr>
      </w:pPr>
      <w:r w:rsidRPr="4A03C906">
        <w:rPr>
          <w:rFonts w:eastAsia="Arial" w:cs="Arial"/>
          <w:color w:val="FF0000"/>
          <w:rPrChange w:id="136" w:author="Convidado" w:date="2016-10-14T04:54:00Z">
            <w:rPr>
              <w:rFonts w:cs="Arial"/>
              <w:color w:val="FF0000"/>
            </w:rPr>
          </w:rPrChange>
        </w:rPr>
        <w:t>Elemento opcional</w:t>
      </w:r>
    </w:p>
    <w:p w14:paraId="1666B49E" w14:textId="77777777" w:rsidR="00545667" w:rsidRPr="00F97842" w:rsidRDefault="00545667" w:rsidP="00545667">
      <w:pPr>
        <w:pStyle w:val="Palavras-chave"/>
        <w:spacing w:after="0"/>
        <w:jc w:val="center"/>
        <w:rPr>
          <w:rFonts w:cs="Arial"/>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513"/>
      </w:tblGrid>
      <w:tr w:rsidR="00545667" w:rsidRPr="00F97842" w14:paraId="14B4C7C2" w14:textId="77777777" w:rsidTr="4A03C906">
        <w:trPr>
          <w:trHeight w:val="397"/>
        </w:trPr>
        <w:tc>
          <w:tcPr>
            <w:tcW w:w="1526" w:type="dxa"/>
          </w:tcPr>
          <w:p w14:paraId="7D2BD4AE" w14:textId="77777777" w:rsidR="00545667" w:rsidRPr="00F97842" w:rsidRDefault="00545667" w:rsidP="00DD1B6A">
            <w:pPr>
              <w:pStyle w:val="Palavras-chave"/>
              <w:spacing w:after="0"/>
              <w:rPr>
                <w:rFonts w:cs="Arial"/>
              </w:rPr>
            </w:pPr>
            <w:r w:rsidRPr="4A03C906">
              <w:rPr>
                <w:rFonts w:eastAsia="Arial" w:cs="Arial"/>
                <w:rPrChange w:id="137" w:author="Convidado" w:date="2016-10-14T04:54:00Z">
                  <w:rPr>
                    <w:rFonts w:cs="Arial"/>
                  </w:rPr>
                </w:rPrChange>
              </w:rPr>
              <w:t>acep.</w:t>
            </w:r>
          </w:p>
        </w:tc>
        <w:tc>
          <w:tcPr>
            <w:tcW w:w="7513" w:type="dxa"/>
          </w:tcPr>
          <w:p w14:paraId="158B1BC3" w14:textId="77777777" w:rsidR="00545667" w:rsidRPr="00F97842" w:rsidRDefault="00545667" w:rsidP="00DD1B6A">
            <w:pPr>
              <w:pStyle w:val="Palavras-chave"/>
              <w:spacing w:after="0"/>
              <w:rPr>
                <w:rFonts w:cs="Arial"/>
              </w:rPr>
            </w:pPr>
            <w:r w:rsidRPr="4A03C906">
              <w:rPr>
                <w:rFonts w:eastAsia="Arial" w:cs="Arial"/>
                <w:rPrChange w:id="138" w:author="Convidado" w:date="2016-10-14T04:54:00Z">
                  <w:rPr>
                    <w:rFonts w:cs="Arial"/>
                  </w:rPr>
                </w:rPrChange>
              </w:rPr>
              <w:t>Acepção</w:t>
            </w:r>
          </w:p>
        </w:tc>
      </w:tr>
      <w:tr w:rsidR="00545667" w:rsidRPr="00F97842" w14:paraId="434B2DEB" w14:textId="77777777" w:rsidTr="4A03C906">
        <w:trPr>
          <w:trHeight w:val="397"/>
        </w:trPr>
        <w:tc>
          <w:tcPr>
            <w:tcW w:w="1526" w:type="dxa"/>
          </w:tcPr>
          <w:p w14:paraId="76600EA0" w14:textId="77777777" w:rsidR="00545667" w:rsidRPr="00F97842" w:rsidRDefault="00545667" w:rsidP="00DD1B6A">
            <w:pPr>
              <w:pStyle w:val="Palavras-chave"/>
              <w:spacing w:after="0"/>
              <w:rPr>
                <w:rFonts w:cs="Arial"/>
              </w:rPr>
            </w:pPr>
            <w:r w:rsidRPr="4A03C906">
              <w:rPr>
                <w:rFonts w:eastAsia="Arial" w:cs="Arial"/>
                <w:rPrChange w:id="139" w:author="Convidado" w:date="2016-10-14T04:54:00Z">
                  <w:rPr>
                    <w:rFonts w:cs="Arial"/>
                  </w:rPr>
                </w:rPrChange>
              </w:rPr>
              <w:t>Biol.</w:t>
            </w:r>
          </w:p>
        </w:tc>
        <w:tc>
          <w:tcPr>
            <w:tcW w:w="7513" w:type="dxa"/>
          </w:tcPr>
          <w:p w14:paraId="5E1E1652" w14:textId="77777777" w:rsidR="00545667" w:rsidRPr="00F97842" w:rsidRDefault="00545667" w:rsidP="00DD1B6A">
            <w:pPr>
              <w:pStyle w:val="Palavras-chave"/>
              <w:spacing w:after="0"/>
              <w:rPr>
                <w:rFonts w:cs="Arial"/>
              </w:rPr>
            </w:pPr>
            <w:r w:rsidRPr="4A03C906">
              <w:rPr>
                <w:rFonts w:eastAsia="Arial" w:cs="Arial"/>
                <w:rPrChange w:id="140" w:author="Convidado" w:date="2016-10-14T04:54:00Z">
                  <w:rPr>
                    <w:rFonts w:cs="Arial"/>
                  </w:rPr>
                </w:rPrChange>
              </w:rPr>
              <w:t>Biologia</w:t>
            </w:r>
          </w:p>
        </w:tc>
      </w:tr>
      <w:tr w:rsidR="00545667" w:rsidRPr="00F97842" w14:paraId="39810D00" w14:textId="77777777" w:rsidTr="4A03C906">
        <w:trPr>
          <w:trHeight w:val="397"/>
        </w:trPr>
        <w:tc>
          <w:tcPr>
            <w:tcW w:w="1526" w:type="dxa"/>
          </w:tcPr>
          <w:p w14:paraId="362D59F4" w14:textId="77777777" w:rsidR="00545667" w:rsidRPr="00F97842" w:rsidRDefault="00545667" w:rsidP="00DD1B6A">
            <w:pPr>
              <w:pStyle w:val="Palavras-chave"/>
              <w:spacing w:after="0"/>
              <w:rPr>
                <w:rFonts w:cs="Arial"/>
              </w:rPr>
            </w:pPr>
            <w:r w:rsidRPr="4A03C906">
              <w:rPr>
                <w:rFonts w:eastAsia="Arial" w:cs="Arial"/>
                <w:rPrChange w:id="141" w:author="Convidado" w:date="2016-10-14T04:54:00Z">
                  <w:rPr>
                    <w:rFonts w:cs="Arial"/>
                  </w:rPr>
                </w:rPrChange>
              </w:rPr>
              <w:t>flex.</w:t>
            </w:r>
          </w:p>
        </w:tc>
        <w:tc>
          <w:tcPr>
            <w:tcW w:w="7513" w:type="dxa"/>
          </w:tcPr>
          <w:p w14:paraId="04E0A75B" w14:textId="77777777" w:rsidR="00545667" w:rsidRPr="00F97842" w:rsidRDefault="00545667" w:rsidP="00DD1B6A">
            <w:pPr>
              <w:pStyle w:val="Palavras-chave"/>
              <w:spacing w:after="0"/>
              <w:rPr>
                <w:rFonts w:cs="Arial"/>
              </w:rPr>
            </w:pPr>
            <w:r w:rsidRPr="4A03C906">
              <w:rPr>
                <w:rFonts w:eastAsia="Arial" w:cs="Arial"/>
                <w:rPrChange w:id="142" w:author="Convidado" w:date="2016-10-14T04:54:00Z">
                  <w:rPr>
                    <w:rFonts w:cs="Arial"/>
                  </w:rPr>
                </w:rPrChange>
              </w:rPr>
              <w:t>Flexão</w:t>
            </w:r>
          </w:p>
        </w:tc>
      </w:tr>
      <w:tr w:rsidR="00545667" w:rsidRPr="00F97842" w14:paraId="676C3A4C" w14:textId="77777777" w:rsidTr="4A03C906">
        <w:trPr>
          <w:trHeight w:val="397"/>
        </w:trPr>
        <w:tc>
          <w:tcPr>
            <w:tcW w:w="1526" w:type="dxa"/>
          </w:tcPr>
          <w:p w14:paraId="26DC82A8" w14:textId="77777777" w:rsidR="00545667" w:rsidRPr="00F97842" w:rsidRDefault="00545667" w:rsidP="00DD1B6A">
            <w:pPr>
              <w:pStyle w:val="Palavras-chave"/>
              <w:spacing w:after="0"/>
              <w:rPr>
                <w:rFonts w:cs="Arial"/>
              </w:rPr>
            </w:pPr>
          </w:p>
        </w:tc>
        <w:tc>
          <w:tcPr>
            <w:tcW w:w="7513" w:type="dxa"/>
          </w:tcPr>
          <w:p w14:paraId="748D2FB5" w14:textId="77777777" w:rsidR="00545667" w:rsidRPr="00F97842" w:rsidRDefault="00545667" w:rsidP="00DD1B6A">
            <w:pPr>
              <w:pStyle w:val="Palavras-chave"/>
              <w:spacing w:after="0"/>
              <w:rPr>
                <w:rFonts w:cs="Arial"/>
              </w:rPr>
            </w:pPr>
          </w:p>
        </w:tc>
      </w:tr>
      <w:tr w:rsidR="00545667" w:rsidRPr="00F97842" w14:paraId="1085C026" w14:textId="77777777" w:rsidTr="4A03C906">
        <w:trPr>
          <w:trHeight w:val="397"/>
        </w:trPr>
        <w:tc>
          <w:tcPr>
            <w:tcW w:w="1526" w:type="dxa"/>
          </w:tcPr>
          <w:p w14:paraId="3E056614" w14:textId="77777777" w:rsidR="00545667" w:rsidRPr="00F97842" w:rsidRDefault="00545667" w:rsidP="00DD1B6A">
            <w:pPr>
              <w:pStyle w:val="Palavras-chave"/>
              <w:spacing w:after="0"/>
              <w:rPr>
                <w:rFonts w:cs="Arial"/>
              </w:rPr>
            </w:pPr>
          </w:p>
        </w:tc>
        <w:tc>
          <w:tcPr>
            <w:tcW w:w="7513" w:type="dxa"/>
          </w:tcPr>
          <w:p w14:paraId="7029D964" w14:textId="77777777" w:rsidR="00545667" w:rsidRPr="00F97842" w:rsidRDefault="00545667" w:rsidP="00DD1B6A">
            <w:pPr>
              <w:pStyle w:val="Palavras-chave"/>
              <w:spacing w:after="0"/>
              <w:rPr>
                <w:rFonts w:cs="Arial"/>
              </w:rPr>
            </w:pPr>
          </w:p>
        </w:tc>
      </w:tr>
      <w:tr w:rsidR="00545667" w:rsidRPr="00F97842" w14:paraId="38B24E42" w14:textId="77777777" w:rsidTr="4A03C906">
        <w:trPr>
          <w:trHeight w:val="397"/>
        </w:trPr>
        <w:tc>
          <w:tcPr>
            <w:tcW w:w="1526" w:type="dxa"/>
          </w:tcPr>
          <w:p w14:paraId="76293E27" w14:textId="77777777" w:rsidR="00545667" w:rsidRPr="00F97842" w:rsidRDefault="00545667" w:rsidP="00DD1B6A">
            <w:pPr>
              <w:pStyle w:val="Palavras-chave"/>
              <w:spacing w:after="0"/>
              <w:rPr>
                <w:rFonts w:cs="Arial"/>
              </w:rPr>
            </w:pPr>
          </w:p>
        </w:tc>
        <w:tc>
          <w:tcPr>
            <w:tcW w:w="7513" w:type="dxa"/>
          </w:tcPr>
          <w:p w14:paraId="274261E5" w14:textId="77777777" w:rsidR="00545667" w:rsidRPr="00F97842" w:rsidRDefault="00545667" w:rsidP="00DD1B6A">
            <w:pPr>
              <w:pStyle w:val="Palavras-chave"/>
              <w:spacing w:after="0"/>
              <w:rPr>
                <w:rFonts w:cs="Arial"/>
              </w:rPr>
            </w:pPr>
          </w:p>
        </w:tc>
      </w:tr>
      <w:tr w:rsidR="00545667" w:rsidRPr="00F97842" w14:paraId="02FBBE02" w14:textId="77777777" w:rsidTr="4A03C906">
        <w:trPr>
          <w:trHeight w:val="397"/>
        </w:trPr>
        <w:tc>
          <w:tcPr>
            <w:tcW w:w="1526" w:type="dxa"/>
          </w:tcPr>
          <w:p w14:paraId="2B70F911" w14:textId="77777777" w:rsidR="00545667" w:rsidRPr="00F97842" w:rsidRDefault="00545667" w:rsidP="00DD1B6A">
            <w:pPr>
              <w:pStyle w:val="Palavras-chave"/>
              <w:spacing w:after="0"/>
              <w:rPr>
                <w:rFonts w:cs="Arial"/>
              </w:rPr>
            </w:pPr>
          </w:p>
        </w:tc>
        <w:tc>
          <w:tcPr>
            <w:tcW w:w="7513" w:type="dxa"/>
          </w:tcPr>
          <w:p w14:paraId="280FD8C5" w14:textId="77777777" w:rsidR="00545667" w:rsidRPr="00F97842" w:rsidRDefault="00545667" w:rsidP="00DD1B6A">
            <w:pPr>
              <w:pStyle w:val="Palavras-chave"/>
              <w:spacing w:after="0"/>
              <w:rPr>
                <w:rFonts w:cs="Arial"/>
              </w:rPr>
            </w:pPr>
          </w:p>
        </w:tc>
      </w:tr>
      <w:tr w:rsidR="00545667" w:rsidRPr="00F97842" w14:paraId="320B92E6" w14:textId="77777777" w:rsidTr="4A03C906">
        <w:trPr>
          <w:trHeight w:val="397"/>
        </w:trPr>
        <w:tc>
          <w:tcPr>
            <w:tcW w:w="1526" w:type="dxa"/>
          </w:tcPr>
          <w:p w14:paraId="0EB50E4C" w14:textId="77777777" w:rsidR="00545667" w:rsidRPr="00F97842" w:rsidRDefault="00545667" w:rsidP="00DD1B6A">
            <w:pPr>
              <w:pStyle w:val="Palavras-chave"/>
              <w:spacing w:after="0"/>
              <w:rPr>
                <w:rFonts w:cs="Arial"/>
              </w:rPr>
            </w:pPr>
          </w:p>
        </w:tc>
        <w:tc>
          <w:tcPr>
            <w:tcW w:w="7513" w:type="dxa"/>
          </w:tcPr>
          <w:p w14:paraId="52F23C99" w14:textId="77777777" w:rsidR="00545667" w:rsidRPr="00F97842" w:rsidRDefault="00545667" w:rsidP="00DD1B6A">
            <w:pPr>
              <w:pStyle w:val="Palavras-chave"/>
              <w:spacing w:after="0"/>
              <w:rPr>
                <w:rFonts w:cs="Arial"/>
              </w:rPr>
            </w:pPr>
          </w:p>
        </w:tc>
      </w:tr>
      <w:tr w:rsidR="00545667" w:rsidRPr="00F97842" w14:paraId="56814B4A" w14:textId="77777777" w:rsidTr="4A03C906">
        <w:trPr>
          <w:trHeight w:val="397"/>
        </w:trPr>
        <w:tc>
          <w:tcPr>
            <w:tcW w:w="1526" w:type="dxa"/>
          </w:tcPr>
          <w:p w14:paraId="010F48D1" w14:textId="77777777" w:rsidR="00545667" w:rsidRPr="00F97842" w:rsidRDefault="00545667" w:rsidP="00DD1B6A">
            <w:pPr>
              <w:pStyle w:val="Palavras-chave"/>
              <w:spacing w:after="0"/>
              <w:rPr>
                <w:rFonts w:cs="Arial"/>
              </w:rPr>
            </w:pPr>
          </w:p>
        </w:tc>
        <w:tc>
          <w:tcPr>
            <w:tcW w:w="7513" w:type="dxa"/>
          </w:tcPr>
          <w:p w14:paraId="42692370" w14:textId="77777777" w:rsidR="00545667" w:rsidRPr="00F97842" w:rsidRDefault="00545667" w:rsidP="00DD1B6A">
            <w:pPr>
              <w:pStyle w:val="Palavras-chave"/>
              <w:spacing w:after="0"/>
              <w:rPr>
                <w:rFonts w:cs="Arial"/>
              </w:rPr>
            </w:pPr>
          </w:p>
        </w:tc>
      </w:tr>
      <w:tr w:rsidR="00545667" w:rsidRPr="00F97842" w14:paraId="285C35FC" w14:textId="77777777" w:rsidTr="4A03C906">
        <w:trPr>
          <w:trHeight w:val="397"/>
        </w:trPr>
        <w:tc>
          <w:tcPr>
            <w:tcW w:w="1526" w:type="dxa"/>
          </w:tcPr>
          <w:p w14:paraId="393245C0" w14:textId="77777777" w:rsidR="00545667" w:rsidRPr="00F97842" w:rsidRDefault="00545667" w:rsidP="00DD1B6A">
            <w:pPr>
              <w:pStyle w:val="Palavras-chave"/>
              <w:spacing w:after="0"/>
              <w:rPr>
                <w:rFonts w:cs="Arial"/>
              </w:rPr>
            </w:pPr>
          </w:p>
        </w:tc>
        <w:tc>
          <w:tcPr>
            <w:tcW w:w="7513" w:type="dxa"/>
          </w:tcPr>
          <w:p w14:paraId="58AAB7DB" w14:textId="77777777" w:rsidR="00545667" w:rsidRPr="00F97842" w:rsidRDefault="00545667" w:rsidP="00DD1B6A">
            <w:pPr>
              <w:pStyle w:val="Palavras-chave"/>
              <w:spacing w:after="0"/>
              <w:rPr>
                <w:rFonts w:cs="Arial"/>
              </w:rPr>
            </w:pPr>
          </w:p>
        </w:tc>
      </w:tr>
      <w:tr w:rsidR="00545667" w:rsidRPr="00F97842" w14:paraId="3A0CD5D8" w14:textId="77777777" w:rsidTr="4A03C906">
        <w:trPr>
          <w:trHeight w:val="397"/>
        </w:trPr>
        <w:tc>
          <w:tcPr>
            <w:tcW w:w="1526" w:type="dxa"/>
          </w:tcPr>
          <w:p w14:paraId="748FCDD3" w14:textId="77777777" w:rsidR="00545667" w:rsidRPr="00F97842" w:rsidRDefault="00545667" w:rsidP="00DD1B6A">
            <w:pPr>
              <w:pStyle w:val="Palavras-chave"/>
              <w:spacing w:after="0"/>
              <w:rPr>
                <w:rFonts w:cs="Arial"/>
              </w:rPr>
            </w:pPr>
          </w:p>
        </w:tc>
        <w:tc>
          <w:tcPr>
            <w:tcW w:w="7513" w:type="dxa"/>
          </w:tcPr>
          <w:p w14:paraId="4BD80A38" w14:textId="77777777" w:rsidR="00545667" w:rsidRPr="00F97842" w:rsidRDefault="00545667" w:rsidP="00DD1B6A">
            <w:pPr>
              <w:pStyle w:val="Palavras-chave"/>
              <w:spacing w:after="0"/>
              <w:rPr>
                <w:rFonts w:cs="Arial"/>
              </w:rPr>
            </w:pPr>
          </w:p>
        </w:tc>
      </w:tr>
      <w:tr w:rsidR="00545667" w:rsidRPr="00F97842" w14:paraId="3B2C1889" w14:textId="77777777" w:rsidTr="4A03C906">
        <w:trPr>
          <w:trHeight w:val="397"/>
        </w:trPr>
        <w:tc>
          <w:tcPr>
            <w:tcW w:w="1526" w:type="dxa"/>
          </w:tcPr>
          <w:p w14:paraId="19748E99" w14:textId="77777777" w:rsidR="00545667" w:rsidRPr="00F97842" w:rsidRDefault="00545667" w:rsidP="00DD1B6A">
            <w:pPr>
              <w:pStyle w:val="Palavras-chave"/>
              <w:spacing w:after="0"/>
              <w:rPr>
                <w:rFonts w:cs="Arial"/>
              </w:rPr>
            </w:pPr>
          </w:p>
        </w:tc>
        <w:tc>
          <w:tcPr>
            <w:tcW w:w="7513" w:type="dxa"/>
          </w:tcPr>
          <w:p w14:paraId="278F2FDE" w14:textId="77777777" w:rsidR="00545667" w:rsidRPr="00F97842" w:rsidRDefault="00545667" w:rsidP="00DD1B6A">
            <w:pPr>
              <w:pStyle w:val="Palavras-chave"/>
              <w:spacing w:after="0"/>
              <w:rPr>
                <w:rFonts w:cs="Arial"/>
              </w:rPr>
            </w:pPr>
          </w:p>
        </w:tc>
      </w:tr>
      <w:tr w:rsidR="00545667" w:rsidRPr="00F97842" w14:paraId="60768785" w14:textId="77777777" w:rsidTr="4A03C906">
        <w:trPr>
          <w:trHeight w:val="397"/>
        </w:trPr>
        <w:tc>
          <w:tcPr>
            <w:tcW w:w="1526" w:type="dxa"/>
          </w:tcPr>
          <w:p w14:paraId="25B62526" w14:textId="77777777" w:rsidR="00545667" w:rsidRPr="00F97842" w:rsidRDefault="00545667" w:rsidP="00DD1B6A">
            <w:pPr>
              <w:pStyle w:val="Palavras-chave"/>
              <w:spacing w:after="0"/>
              <w:rPr>
                <w:rFonts w:cs="Arial"/>
              </w:rPr>
            </w:pPr>
          </w:p>
        </w:tc>
        <w:tc>
          <w:tcPr>
            <w:tcW w:w="7513" w:type="dxa"/>
          </w:tcPr>
          <w:p w14:paraId="57BBF36D" w14:textId="77777777" w:rsidR="00545667" w:rsidRPr="00F97842" w:rsidRDefault="00545667" w:rsidP="00DD1B6A">
            <w:pPr>
              <w:pStyle w:val="Palavras-chave"/>
              <w:spacing w:after="0"/>
              <w:rPr>
                <w:rFonts w:cs="Arial"/>
              </w:rPr>
            </w:pPr>
          </w:p>
        </w:tc>
      </w:tr>
      <w:tr w:rsidR="00545667" w:rsidRPr="00F97842" w14:paraId="134C7A05" w14:textId="77777777" w:rsidTr="4A03C906">
        <w:trPr>
          <w:trHeight w:val="397"/>
        </w:trPr>
        <w:tc>
          <w:tcPr>
            <w:tcW w:w="1526" w:type="dxa"/>
          </w:tcPr>
          <w:p w14:paraId="3E39DAE0" w14:textId="77777777" w:rsidR="00545667" w:rsidRPr="00F97842" w:rsidRDefault="00545667" w:rsidP="00DD1B6A">
            <w:pPr>
              <w:pStyle w:val="Palavras-chave"/>
              <w:spacing w:after="0"/>
              <w:rPr>
                <w:rFonts w:cs="Arial"/>
              </w:rPr>
            </w:pPr>
          </w:p>
        </w:tc>
        <w:tc>
          <w:tcPr>
            <w:tcW w:w="7513" w:type="dxa"/>
          </w:tcPr>
          <w:p w14:paraId="4C8E89E2" w14:textId="77777777" w:rsidR="00545667" w:rsidRPr="00F97842" w:rsidRDefault="00545667" w:rsidP="00DD1B6A">
            <w:pPr>
              <w:pStyle w:val="Palavras-chave"/>
              <w:spacing w:after="0"/>
              <w:rPr>
                <w:rFonts w:cs="Arial"/>
              </w:rPr>
            </w:pPr>
          </w:p>
        </w:tc>
      </w:tr>
      <w:tr w:rsidR="00545667" w:rsidRPr="00F97842" w14:paraId="3E4ABC8D" w14:textId="77777777" w:rsidTr="4A03C906">
        <w:trPr>
          <w:trHeight w:val="397"/>
        </w:trPr>
        <w:tc>
          <w:tcPr>
            <w:tcW w:w="1526" w:type="dxa"/>
          </w:tcPr>
          <w:p w14:paraId="77F1E043" w14:textId="77777777" w:rsidR="00545667" w:rsidRPr="00F97842" w:rsidRDefault="00545667" w:rsidP="00DD1B6A">
            <w:pPr>
              <w:pStyle w:val="Palavras-chave"/>
              <w:spacing w:after="0"/>
              <w:rPr>
                <w:rFonts w:cs="Arial"/>
              </w:rPr>
            </w:pPr>
          </w:p>
        </w:tc>
        <w:tc>
          <w:tcPr>
            <w:tcW w:w="7513" w:type="dxa"/>
          </w:tcPr>
          <w:p w14:paraId="1535715D" w14:textId="77777777" w:rsidR="00545667" w:rsidRPr="00F97842" w:rsidRDefault="00545667" w:rsidP="00DD1B6A">
            <w:pPr>
              <w:pStyle w:val="Palavras-chave"/>
              <w:spacing w:after="0"/>
              <w:rPr>
                <w:rFonts w:cs="Arial"/>
              </w:rPr>
            </w:pPr>
          </w:p>
        </w:tc>
      </w:tr>
    </w:tbl>
    <w:p w14:paraId="543036CD" w14:textId="77777777" w:rsidR="00545667" w:rsidRPr="00F97842" w:rsidRDefault="00545667" w:rsidP="00545667">
      <w:pPr>
        <w:pStyle w:val="Palavras-chave"/>
        <w:spacing w:after="0"/>
        <w:rPr>
          <w:rFonts w:cs="Arial"/>
          <w:b/>
        </w:rPr>
      </w:pPr>
    </w:p>
    <w:p w14:paraId="58B33E8C" w14:textId="77777777" w:rsidR="00545667" w:rsidRPr="00F97842" w:rsidRDefault="00545667" w:rsidP="00545667">
      <w:pPr>
        <w:rPr>
          <w:rFonts w:eastAsia="Times New Roman" w:cs="Arial"/>
          <w:b/>
          <w:color w:val="000000"/>
        </w:rPr>
      </w:pPr>
      <w:r w:rsidRPr="4A03C906">
        <w:rPr>
          <w:rFonts w:eastAsia="Arial" w:cs="Arial"/>
          <w:b/>
          <w:bCs/>
          <w:rPrChange w:id="143" w:author="Convidado" w:date="2016-10-14T04:54:00Z">
            <w:rPr>
              <w:rFonts w:cs="Arial"/>
              <w:b/>
            </w:rPr>
          </w:rPrChange>
        </w:rPr>
        <w:br w:type="page"/>
      </w:r>
    </w:p>
    <w:p w14:paraId="6F736629" w14:textId="77777777" w:rsidR="00545667" w:rsidRPr="00F97842" w:rsidRDefault="00545667" w:rsidP="00545667">
      <w:pPr>
        <w:pStyle w:val="Palavras-chave"/>
        <w:spacing w:after="0"/>
        <w:jc w:val="center"/>
        <w:rPr>
          <w:rFonts w:cs="Arial"/>
          <w:b/>
        </w:rPr>
      </w:pPr>
      <w:r w:rsidRPr="4A03C906">
        <w:rPr>
          <w:rFonts w:eastAsia="Arial" w:cs="Arial"/>
          <w:b/>
          <w:bCs/>
          <w:rPrChange w:id="144" w:author="Convidado" w:date="2016-10-14T04:54:00Z">
            <w:rPr>
              <w:rFonts w:cs="Arial"/>
              <w:b/>
            </w:rPr>
          </w:rPrChange>
        </w:rPr>
        <w:lastRenderedPageBreak/>
        <w:t>LISTA DE SIGLAS</w:t>
      </w:r>
    </w:p>
    <w:p w14:paraId="13FF33C4" w14:textId="77777777" w:rsidR="00545667" w:rsidRPr="00F97842" w:rsidRDefault="00545667" w:rsidP="00545667">
      <w:pPr>
        <w:pStyle w:val="Palavras-chave"/>
        <w:spacing w:after="0"/>
        <w:jc w:val="center"/>
        <w:rPr>
          <w:rFonts w:cs="Arial"/>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5" w:author="Elias De Moraes Fernandes" w:date="2016-10-03T22:38: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211"/>
        <w:gridCol w:w="6077"/>
        <w:tblGridChange w:id="146">
          <w:tblGrid>
            <w:gridCol w:w="3211"/>
            <w:gridCol w:w="6077"/>
          </w:tblGrid>
        </w:tblGridChange>
      </w:tblGrid>
      <w:tr w:rsidR="00545667" w:rsidRPr="00F97842" w14:paraId="22D6AD9C" w14:textId="77777777" w:rsidTr="5B0B99E4">
        <w:trPr>
          <w:trHeight w:val="397"/>
          <w:trPrChange w:id="147" w:author="Elias De Moraes Fernandes" w:date="2016-10-03T22:38:00Z">
            <w:trPr>
              <w:trHeight w:val="397"/>
            </w:trPr>
          </w:trPrChange>
        </w:trPr>
        <w:tc>
          <w:tcPr>
            <w:tcW w:w="3211" w:type="dxa"/>
            <w:tcPrChange w:id="148" w:author="Elias De Moraes Fernandes" w:date="2016-10-03T22:38:00Z">
              <w:tcPr>
                <w:tcW w:w="1101" w:type="dxa"/>
              </w:tcPr>
            </w:tcPrChange>
          </w:tcPr>
          <w:p w14:paraId="4071A7FE" w14:textId="7E66D4EA" w:rsidR="00545667" w:rsidRPr="00F97842" w:rsidRDefault="00CB06F2" w:rsidP="00DD1B6A">
            <w:pPr>
              <w:pStyle w:val="Palavras-chave"/>
              <w:spacing w:after="0"/>
              <w:rPr>
                <w:rFonts w:cs="Arial"/>
              </w:rPr>
            </w:pPr>
            <w:r w:rsidRPr="4A03C906">
              <w:rPr>
                <w:rFonts w:eastAsia="Arial" w:cs="Arial"/>
                <w:rPrChange w:id="149" w:author="Convidado" w:date="2016-10-14T04:54:00Z">
                  <w:rPr>
                    <w:rFonts w:cs="Arial"/>
                  </w:rPr>
                </w:rPrChange>
              </w:rPr>
              <w:t>ABRALPE</w:t>
            </w:r>
          </w:p>
        </w:tc>
        <w:tc>
          <w:tcPr>
            <w:tcW w:w="6077" w:type="dxa"/>
            <w:tcPrChange w:id="150" w:author="Elias De Moraes Fernandes" w:date="2016-10-03T22:38:00Z">
              <w:tcPr>
                <w:tcW w:w="7938" w:type="dxa"/>
              </w:tcPr>
            </w:tcPrChange>
          </w:tcPr>
          <w:p w14:paraId="6346812E" w14:textId="3FD43D0C" w:rsidR="00545667" w:rsidRPr="00F97842" w:rsidRDefault="00CB06F2">
            <w:pPr>
              <w:jc w:val="both"/>
              <w:rPr>
                <w:rFonts w:ascii="Times New Roman" w:hAnsi="Times New Roman"/>
                <w:rPrChange w:id="151" w:author="Elias De Moraes Fernandes" w:date="2016-10-04T23:07:00Z">
                  <w:rPr>
                    <w:rFonts w:cs="Arial"/>
                  </w:rPr>
                </w:rPrChange>
              </w:rPr>
              <w:pPrChange w:id="152" w:author="Elias De Moraes Fernandes" w:date="2016-10-03T22:37:00Z">
                <w:pPr>
                  <w:pStyle w:val="Palavras-chave"/>
                  <w:spacing w:after="0"/>
                </w:pPr>
              </w:pPrChange>
            </w:pPr>
            <w:proofErr w:type="spellStart"/>
            <w:r w:rsidRPr="4A03C906">
              <w:rPr>
                <w:rFonts w:eastAsia="Arial" w:cs="Arial"/>
                <w:color w:val="000000"/>
                <w:rPrChange w:id="153" w:author="Convidado" w:date="2016-10-14T04:54:00Z">
                  <w:rPr>
                    <w:rFonts w:cs="Arial"/>
                  </w:rPr>
                </w:rPrChange>
              </w:rPr>
              <w:t>Associação</w:t>
            </w:r>
            <w:proofErr w:type="spellEnd"/>
            <w:r w:rsidRPr="4A03C906">
              <w:rPr>
                <w:rFonts w:eastAsia="Arial" w:cs="Arial"/>
                <w:color w:val="000000"/>
                <w:rPrChange w:id="154" w:author="Convidado" w:date="2016-10-14T04:54:00Z">
                  <w:rPr>
                    <w:rFonts w:cs="Arial"/>
                  </w:rPr>
                </w:rPrChange>
              </w:rPr>
              <w:t xml:space="preserve"> Brasileira das Empresas de Limpeza </w:t>
            </w:r>
            <w:proofErr w:type="spellStart"/>
            <w:r w:rsidRPr="4A03C906">
              <w:rPr>
                <w:rFonts w:eastAsia="Arial" w:cs="Arial"/>
                <w:color w:val="000000"/>
                <w:rPrChange w:id="155" w:author="Convidado" w:date="2016-10-14T04:54:00Z">
                  <w:rPr>
                    <w:rFonts w:cs="Arial"/>
                  </w:rPr>
                </w:rPrChange>
              </w:rPr>
              <w:t>Pública</w:t>
            </w:r>
            <w:proofErr w:type="spellEnd"/>
            <w:r w:rsidRPr="4A03C906">
              <w:rPr>
                <w:rFonts w:eastAsia="Arial" w:cs="Arial"/>
                <w:color w:val="000000"/>
                <w:rPrChange w:id="156" w:author="Convidado" w:date="2016-10-14T04:54:00Z">
                  <w:rPr>
                    <w:rFonts w:cs="Arial"/>
                  </w:rPr>
                </w:rPrChange>
              </w:rPr>
              <w:t xml:space="preserve"> e </w:t>
            </w:r>
            <w:proofErr w:type="spellStart"/>
            <w:r w:rsidRPr="4A03C906">
              <w:rPr>
                <w:rFonts w:eastAsia="Arial" w:cs="Arial"/>
                <w:color w:val="000000"/>
                <w:rPrChange w:id="157" w:author="Convidado" w:date="2016-10-14T04:54:00Z">
                  <w:rPr>
                    <w:rFonts w:cs="Arial"/>
                  </w:rPr>
                </w:rPrChange>
              </w:rPr>
              <w:t>Resíduos</w:t>
            </w:r>
            <w:proofErr w:type="spellEnd"/>
            <w:r w:rsidRPr="4A03C906">
              <w:rPr>
                <w:rFonts w:eastAsia="Arial" w:cs="Arial"/>
                <w:color w:val="000000"/>
                <w:rPrChange w:id="158" w:author="Convidado" w:date="2016-10-14T04:54:00Z">
                  <w:rPr>
                    <w:rFonts w:cs="Arial"/>
                  </w:rPr>
                </w:rPrChange>
              </w:rPr>
              <w:t xml:space="preserve"> Especiais </w:t>
            </w:r>
          </w:p>
        </w:tc>
      </w:tr>
      <w:tr w:rsidR="00CB06F2" w:rsidRPr="00F97842" w14:paraId="19F2EE39" w14:textId="77777777" w:rsidTr="5B0B99E4">
        <w:trPr>
          <w:trHeight w:val="368"/>
          <w:trPrChange w:id="159" w:author="Elias De Moraes Fernandes" w:date="2016-10-03T22:38:00Z">
            <w:trPr>
              <w:trHeight w:val="382"/>
            </w:trPr>
          </w:trPrChange>
        </w:trPr>
        <w:tc>
          <w:tcPr>
            <w:tcW w:w="3211" w:type="dxa"/>
            <w:tcPrChange w:id="160" w:author="Elias De Moraes Fernandes" w:date="2016-10-03T22:38:00Z">
              <w:tcPr>
                <w:tcW w:w="1101" w:type="dxa"/>
              </w:tcPr>
            </w:tcPrChange>
          </w:tcPr>
          <w:p w14:paraId="20CF02BB" w14:textId="50DFDD43" w:rsidR="00545667" w:rsidRPr="00F97842" w:rsidRDefault="00545667" w:rsidP="00DD1B6A">
            <w:pPr>
              <w:pStyle w:val="Palavras-chave"/>
              <w:spacing w:after="0"/>
              <w:rPr>
                <w:rFonts w:cs="Arial"/>
              </w:rPr>
            </w:pPr>
            <w:r w:rsidRPr="4A03C906">
              <w:rPr>
                <w:rFonts w:eastAsia="Arial" w:cs="Arial"/>
                <w:rPrChange w:id="161" w:author="Convidado" w:date="2016-10-14T04:54:00Z">
                  <w:rPr>
                    <w:rFonts w:cs="Arial"/>
                  </w:rPr>
                </w:rPrChange>
              </w:rPr>
              <w:t>TIC</w:t>
            </w:r>
          </w:p>
        </w:tc>
        <w:tc>
          <w:tcPr>
            <w:tcW w:w="6077" w:type="dxa"/>
            <w:tcPrChange w:id="162" w:author="Elias De Moraes Fernandes" w:date="2016-10-03T22:38:00Z">
              <w:tcPr>
                <w:tcW w:w="7938" w:type="dxa"/>
              </w:tcPr>
            </w:tcPrChange>
          </w:tcPr>
          <w:p w14:paraId="40A8773B" w14:textId="5D03E118" w:rsidR="00545667" w:rsidRPr="00F97842" w:rsidRDefault="00CB06F2" w:rsidP="00DD1B6A">
            <w:pPr>
              <w:pStyle w:val="Palavras-chave"/>
              <w:spacing w:after="0"/>
              <w:rPr>
                <w:rFonts w:cs="Arial"/>
              </w:rPr>
            </w:pPr>
            <w:r w:rsidRPr="4A03C906">
              <w:rPr>
                <w:rFonts w:eastAsia="Arial" w:cs="Arial"/>
                <w:rPrChange w:id="163" w:author="Convidado" w:date="2016-10-14T04:54:00Z">
                  <w:rPr>
                    <w:rFonts w:cs="Arial"/>
                  </w:rPr>
                </w:rPrChange>
              </w:rPr>
              <w:t>Tecnologia da Informação e Comunicação</w:t>
            </w:r>
          </w:p>
        </w:tc>
      </w:tr>
      <w:tr w:rsidR="00545667" w:rsidRPr="00F97842" w14:paraId="7BF4AE3C" w14:textId="77777777" w:rsidTr="5B0B99E4">
        <w:trPr>
          <w:trHeight w:val="397"/>
          <w:trPrChange w:id="164" w:author="Elias De Moraes Fernandes" w:date="2016-10-03T22:38:00Z">
            <w:trPr>
              <w:trHeight w:val="397"/>
            </w:trPr>
          </w:trPrChange>
        </w:trPr>
        <w:tc>
          <w:tcPr>
            <w:tcW w:w="3211" w:type="dxa"/>
            <w:tcPrChange w:id="165" w:author="Elias De Moraes Fernandes" w:date="2016-10-03T22:38:00Z">
              <w:tcPr>
                <w:tcW w:w="1101" w:type="dxa"/>
              </w:tcPr>
            </w:tcPrChange>
          </w:tcPr>
          <w:p w14:paraId="17A9C7BE" w14:textId="2FEDBF41" w:rsidR="00545667" w:rsidRPr="00F97842" w:rsidRDefault="00CB06F2">
            <w:pPr>
              <w:jc w:val="both"/>
              <w:rPr>
                <w:rFonts w:ascii="Times New Roman" w:hAnsi="Times New Roman"/>
                <w:rPrChange w:id="166" w:author="Elias De Moraes Fernandes" w:date="2016-10-04T23:07:00Z">
                  <w:rPr>
                    <w:rFonts w:cs="Arial"/>
                  </w:rPr>
                </w:rPrChange>
              </w:rPr>
              <w:pPrChange w:id="167" w:author="Elias De Moraes Fernandes" w:date="2016-10-03T22:38:00Z">
                <w:pPr>
                  <w:pStyle w:val="Palavras-chave"/>
                  <w:spacing w:after="0"/>
                </w:pPr>
              </w:pPrChange>
            </w:pPr>
            <w:r w:rsidRPr="4A03C906">
              <w:rPr>
                <w:rFonts w:eastAsia="Arial" w:cs="Arial"/>
                <w:color w:val="000000"/>
                <w:rPrChange w:id="168" w:author="Convidado" w:date="2016-10-14T04:54:00Z">
                  <w:rPr>
                    <w:rFonts w:cs="Arial"/>
                  </w:rPr>
                </w:rPrChange>
              </w:rPr>
              <w:t>PGRS</w:t>
            </w:r>
          </w:p>
        </w:tc>
        <w:tc>
          <w:tcPr>
            <w:tcW w:w="6077" w:type="dxa"/>
            <w:tcPrChange w:id="169" w:author="Elias De Moraes Fernandes" w:date="2016-10-03T22:38:00Z">
              <w:tcPr>
                <w:tcW w:w="7938" w:type="dxa"/>
              </w:tcPr>
            </w:tcPrChange>
          </w:tcPr>
          <w:p w14:paraId="67607EFD" w14:textId="092D9AAC" w:rsidR="00545667" w:rsidRPr="00F97842" w:rsidRDefault="00CB06F2">
            <w:pPr>
              <w:rPr>
                <w:rFonts w:ascii="Times New Roman" w:hAnsi="Times New Roman"/>
                <w:rPrChange w:id="170" w:author="Elias De Moraes Fernandes" w:date="2016-10-04T23:07:00Z">
                  <w:rPr>
                    <w:rFonts w:cs="Arial"/>
                  </w:rPr>
                </w:rPrChange>
              </w:rPr>
              <w:pPrChange w:id="171" w:author="Elias De Moraes Fernandes" w:date="2016-10-03T22:38:00Z">
                <w:pPr>
                  <w:pStyle w:val="Palavras-chave"/>
                  <w:spacing w:after="0"/>
                </w:pPr>
              </w:pPrChange>
            </w:pPr>
            <w:r w:rsidRPr="4A03C906">
              <w:rPr>
                <w:rFonts w:eastAsia="Arial" w:cs="Arial"/>
                <w:color w:val="000000"/>
                <w:rPrChange w:id="172" w:author="Convidado" w:date="2016-10-14T04:54:00Z">
                  <w:rPr>
                    <w:rFonts w:cs="Arial"/>
                  </w:rPr>
                </w:rPrChange>
              </w:rPr>
              <w:t xml:space="preserve">Programa de </w:t>
            </w:r>
            <w:proofErr w:type="spellStart"/>
            <w:r w:rsidRPr="4A03C906">
              <w:rPr>
                <w:rFonts w:eastAsia="Arial" w:cs="Arial"/>
                <w:color w:val="000000"/>
                <w:rPrChange w:id="173" w:author="Convidado" w:date="2016-10-14T04:54:00Z">
                  <w:rPr>
                    <w:rFonts w:cs="Arial"/>
                  </w:rPr>
                </w:rPrChange>
              </w:rPr>
              <w:t>Gestão</w:t>
            </w:r>
            <w:proofErr w:type="spellEnd"/>
            <w:r w:rsidRPr="4A03C906">
              <w:rPr>
                <w:rFonts w:eastAsia="Arial" w:cs="Arial"/>
                <w:color w:val="000000"/>
                <w:rPrChange w:id="174" w:author="Convidado" w:date="2016-10-14T04:54:00Z">
                  <w:rPr>
                    <w:rFonts w:cs="Arial"/>
                  </w:rPr>
                </w:rPrChange>
              </w:rPr>
              <w:t xml:space="preserve"> de </w:t>
            </w:r>
            <w:proofErr w:type="spellStart"/>
            <w:r w:rsidRPr="4A03C906">
              <w:rPr>
                <w:rFonts w:eastAsia="Arial" w:cs="Arial"/>
                <w:color w:val="000000"/>
                <w:rPrChange w:id="175" w:author="Convidado" w:date="2016-10-14T04:54:00Z">
                  <w:rPr>
                    <w:rFonts w:cs="Arial"/>
                  </w:rPr>
                </w:rPrChange>
              </w:rPr>
              <w:t>Resíduos</w:t>
            </w:r>
            <w:proofErr w:type="spellEnd"/>
            <w:r w:rsidRPr="4A03C906">
              <w:rPr>
                <w:rFonts w:eastAsia="Arial" w:cs="Arial"/>
                <w:color w:val="000000"/>
                <w:rPrChange w:id="176" w:author="Convidado" w:date="2016-10-14T04:54:00Z">
                  <w:rPr>
                    <w:rFonts w:cs="Arial"/>
                  </w:rPr>
                </w:rPrChange>
              </w:rPr>
              <w:t xml:space="preserve"> </w:t>
            </w:r>
            <w:proofErr w:type="spellStart"/>
            <w:r w:rsidRPr="4A03C906">
              <w:rPr>
                <w:rFonts w:eastAsia="Arial" w:cs="Arial"/>
                <w:color w:val="000000"/>
                <w:rPrChange w:id="177" w:author="Convidado" w:date="2016-10-14T04:54:00Z">
                  <w:rPr>
                    <w:rFonts w:cs="Arial"/>
                  </w:rPr>
                </w:rPrChange>
              </w:rPr>
              <w:t>Sólidos</w:t>
            </w:r>
            <w:proofErr w:type="spellEnd"/>
            <w:r w:rsidRPr="4A03C906">
              <w:rPr>
                <w:rFonts w:eastAsia="Arial" w:cs="Arial"/>
                <w:color w:val="000000"/>
                <w:rPrChange w:id="178" w:author="Convidado" w:date="2016-10-14T04:54:00Z">
                  <w:rPr>
                    <w:rFonts w:cs="Arial"/>
                  </w:rPr>
                </w:rPrChange>
              </w:rPr>
              <w:t xml:space="preserve"> </w:t>
            </w:r>
          </w:p>
        </w:tc>
      </w:tr>
      <w:tr w:rsidR="00545667" w:rsidRPr="00F97842" w14:paraId="1D015F0C" w14:textId="77777777" w:rsidTr="5B0B99E4">
        <w:trPr>
          <w:trHeight w:val="397"/>
          <w:trPrChange w:id="179" w:author="Elias De Moraes Fernandes" w:date="2016-10-03T22:38:00Z">
            <w:trPr>
              <w:trHeight w:val="397"/>
            </w:trPr>
          </w:trPrChange>
        </w:trPr>
        <w:tc>
          <w:tcPr>
            <w:tcW w:w="3211" w:type="dxa"/>
            <w:tcPrChange w:id="180" w:author="Elias De Moraes Fernandes" w:date="2016-10-03T22:38:00Z">
              <w:tcPr>
                <w:tcW w:w="1101" w:type="dxa"/>
              </w:tcPr>
            </w:tcPrChange>
          </w:tcPr>
          <w:p w14:paraId="74CD3D70" w14:textId="1740857F" w:rsidR="00545667" w:rsidRPr="00F97842" w:rsidRDefault="001C25AF" w:rsidP="00DD1B6A">
            <w:pPr>
              <w:pStyle w:val="Palavras-chave"/>
              <w:spacing w:after="0"/>
              <w:rPr>
                <w:rFonts w:cs="Arial"/>
              </w:rPr>
            </w:pPr>
            <w:r w:rsidRPr="4A03C906">
              <w:rPr>
                <w:rFonts w:eastAsia="Arial" w:cs="Arial"/>
                <w:rPrChange w:id="181" w:author="Convidado" w:date="2016-10-14T04:54:00Z">
                  <w:rPr>
                    <w:rFonts w:cs="Arial"/>
                  </w:rPr>
                </w:rPrChange>
              </w:rPr>
              <w:t>REA</w:t>
            </w:r>
          </w:p>
        </w:tc>
        <w:tc>
          <w:tcPr>
            <w:tcW w:w="6077" w:type="dxa"/>
            <w:tcPrChange w:id="182" w:author="Elias De Moraes Fernandes" w:date="2016-10-03T22:38:00Z">
              <w:tcPr>
                <w:tcW w:w="7938" w:type="dxa"/>
              </w:tcPr>
            </w:tcPrChange>
          </w:tcPr>
          <w:p w14:paraId="00BAE575" w14:textId="214E0A38" w:rsidR="00545667" w:rsidRPr="00F97842" w:rsidRDefault="001C25AF" w:rsidP="00DD1B6A">
            <w:pPr>
              <w:pStyle w:val="Palavras-chave"/>
              <w:spacing w:after="0"/>
              <w:rPr>
                <w:rFonts w:cs="Arial"/>
              </w:rPr>
            </w:pPr>
            <w:r w:rsidRPr="00F97842">
              <w:t xml:space="preserve">Recursos </w:t>
            </w:r>
            <w:proofErr w:type="spellStart"/>
            <w:r w:rsidRPr="00F97842">
              <w:t>Educationais</w:t>
            </w:r>
            <w:proofErr w:type="spellEnd"/>
            <w:r w:rsidRPr="00F97842">
              <w:t xml:space="preserve"> Abertos</w:t>
            </w:r>
          </w:p>
        </w:tc>
      </w:tr>
      <w:tr w:rsidR="00545667" w:rsidRPr="00F97842" w14:paraId="37806AFA" w14:textId="77777777" w:rsidTr="5B0B99E4">
        <w:trPr>
          <w:trHeight w:val="397"/>
          <w:trPrChange w:id="183" w:author="Elias De Moraes Fernandes" w:date="2016-10-03T22:38:00Z">
            <w:trPr>
              <w:trHeight w:val="397"/>
            </w:trPr>
          </w:trPrChange>
        </w:trPr>
        <w:tc>
          <w:tcPr>
            <w:tcW w:w="3211" w:type="dxa"/>
            <w:tcPrChange w:id="184" w:author="Elias De Moraes Fernandes" w:date="2016-10-03T22:38:00Z">
              <w:tcPr>
                <w:tcW w:w="1101" w:type="dxa"/>
              </w:tcPr>
            </w:tcPrChange>
          </w:tcPr>
          <w:p w14:paraId="58A802E9" w14:textId="45DE937A" w:rsidR="00545667" w:rsidRPr="00F97842" w:rsidRDefault="00545667" w:rsidP="00DD1B6A">
            <w:pPr>
              <w:pStyle w:val="Palavras-chave"/>
              <w:spacing w:after="0"/>
              <w:rPr>
                <w:rFonts w:cs="Arial"/>
              </w:rPr>
            </w:pPr>
          </w:p>
        </w:tc>
        <w:tc>
          <w:tcPr>
            <w:tcW w:w="6077" w:type="dxa"/>
            <w:tcPrChange w:id="185" w:author="Elias De Moraes Fernandes" w:date="2016-10-03T22:38:00Z">
              <w:tcPr>
                <w:tcW w:w="7938" w:type="dxa"/>
              </w:tcPr>
            </w:tcPrChange>
          </w:tcPr>
          <w:p w14:paraId="408488C9" w14:textId="77777777" w:rsidR="0066635D" w:rsidRPr="00F97842" w:rsidRDefault="0066635D" w:rsidP="00DD1B6A">
            <w:pPr>
              <w:pStyle w:val="Palavras-chave"/>
              <w:spacing w:after="0"/>
              <w:rPr>
                <w:rFonts w:cs="Arial"/>
              </w:rPr>
            </w:pPr>
          </w:p>
        </w:tc>
      </w:tr>
      <w:tr w:rsidR="00545667" w:rsidRPr="00F97842" w14:paraId="19ED4B46" w14:textId="77777777" w:rsidTr="5B0B99E4">
        <w:trPr>
          <w:trHeight w:val="451"/>
          <w:trPrChange w:id="186" w:author="Elias De Moraes Fernandes" w:date="2016-10-03T22:38:00Z">
            <w:trPr>
              <w:trHeight w:val="397"/>
            </w:trPr>
          </w:trPrChange>
        </w:trPr>
        <w:tc>
          <w:tcPr>
            <w:tcW w:w="3211" w:type="dxa"/>
            <w:tcPrChange w:id="187" w:author="Elias De Moraes Fernandes" w:date="2016-10-03T22:38:00Z">
              <w:tcPr>
                <w:tcW w:w="1101" w:type="dxa"/>
              </w:tcPr>
            </w:tcPrChange>
          </w:tcPr>
          <w:p w14:paraId="5494B822" w14:textId="77777777" w:rsidR="00C57FBD" w:rsidRPr="00F97842" w:rsidRDefault="00C57FBD" w:rsidP="00DD1B6A">
            <w:pPr>
              <w:pStyle w:val="Palavras-chave"/>
              <w:spacing w:after="0"/>
              <w:rPr>
                <w:rFonts w:cs="Arial"/>
              </w:rPr>
            </w:pPr>
          </w:p>
        </w:tc>
        <w:tc>
          <w:tcPr>
            <w:tcW w:w="6077" w:type="dxa"/>
            <w:tcPrChange w:id="188" w:author="Elias De Moraes Fernandes" w:date="2016-10-03T22:38:00Z">
              <w:tcPr>
                <w:tcW w:w="7938" w:type="dxa"/>
              </w:tcPr>
            </w:tcPrChange>
          </w:tcPr>
          <w:p w14:paraId="6868DCD8" w14:textId="77777777" w:rsidR="00545667" w:rsidRPr="00F97842" w:rsidRDefault="00545667" w:rsidP="00DD1B6A">
            <w:pPr>
              <w:pStyle w:val="Palavras-chave"/>
              <w:spacing w:after="0"/>
              <w:rPr>
                <w:rFonts w:cs="Arial"/>
              </w:rPr>
            </w:pPr>
          </w:p>
        </w:tc>
      </w:tr>
      <w:tr w:rsidR="00545667" w:rsidRPr="00F97842" w14:paraId="704C9294" w14:textId="77777777" w:rsidTr="5B0B99E4">
        <w:trPr>
          <w:trHeight w:val="424"/>
          <w:trPrChange w:id="189" w:author="Elias De Moraes Fernandes" w:date="2016-10-03T22:38:00Z">
            <w:trPr>
              <w:trHeight w:val="397"/>
            </w:trPr>
          </w:trPrChange>
        </w:trPr>
        <w:tc>
          <w:tcPr>
            <w:tcW w:w="3211" w:type="dxa"/>
            <w:tcPrChange w:id="190" w:author="Elias De Moraes Fernandes" w:date="2016-10-03T22:38:00Z">
              <w:tcPr>
                <w:tcW w:w="1101" w:type="dxa"/>
              </w:tcPr>
            </w:tcPrChange>
          </w:tcPr>
          <w:p w14:paraId="3F6D791F" w14:textId="77777777" w:rsidR="00545667" w:rsidRPr="00F97842" w:rsidRDefault="00545667" w:rsidP="00DD1B6A">
            <w:pPr>
              <w:pStyle w:val="Palavras-chave"/>
              <w:spacing w:after="0"/>
              <w:rPr>
                <w:rFonts w:cs="Arial"/>
              </w:rPr>
            </w:pPr>
          </w:p>
        </w:tc>
        <w:tc>
          <w:tcPr>
            <w:tcW w:w="6077" w:type="dxa"/>
            <w:tcPrChange w:id="191" w:author="Elias De Moraes Fernandes" w:date="2016-10-03T22:38:00Z">
              <w:tcPr>
                <w:tcW w:w="7938" w:type="dxa"/>
              </w:tcPr>
            </w:tcPrChange>
          </w:tcPr>
          <w:p w14:paraId="65CC790B" w14:textId="77777777" w:rsidR="00545667" w:rsidRPr="00F97842" w:rsidRDefault="00545667" w:rsidP="00DD1B6A">
            <w:pPr>
              <w:pStyle w:val="Palavras-chave"/>
              <w:spacing w:after="0"/>
              <w:rPr>
                <w:rFonts w:cs="Arial"/>
              </w:rPr>
            </w:pPr>
          </w:p>
        </w:tc>
      </w:tr>
      <w:tr w:rsidR="00545667" w:rsidRPr="00F97842" w14:paraId="34AFF426" w14:textId="77777777" w:rsidTr="5B0B99E4">
        <w:trPr>
          <w:trHeight w:val="397"/>
          <w:trPrChange w:id="192" w:author="Elias De Moraes Fernandes" w:date="2016-10-03T22:38:00Z">
            <w:trPr>
              <w:trHeight w:val="397"/>
            </w:trPr>
          </w:trPrChange>
        </w:trPr>
        <w:tc>
          <w:tcPr>
            <w:tcW w:w="3211" w:type="dxa"/>
            <w:tcPrChange w:id="193" w:author="Elias De Moraes Fernandes" w:date="2016-10-03T22:38:00Z">
              <w:tcPr>
                <w:tcW w:w="1101" w:type="dxa"/>
              </w:tcPr>
            </w:tcPrChange>
          </w:tcPr>
          <w:p w14:paraId="44A03412" w14:textId="77777777" w:rsidR="00545667" w:rsidRPr="00F97842" w:rsidRDefault="00545667" w:rsidP="00DD1B6A">
            <w:pPr>
              <w:pStyle w:val="Palavras-chave"/>
              <w:spacing w:after="0"/>
              <w:rPr>
                <w:rFonts w:cs="Arial"/>
              </w:rPr>
            </w:pPr>
          </w:p>
        </w:tc>
        <w:tc>
          <w:tcPr>
            <w:tcW w:w="6077" w:type="dxa"/>
            <w:tcPrChange w:id="194" w:author="Elias De Moraes Fernandes" w:date="2016-10-03T22:38:00Z">
              <w:tcPr>
                <w:tcW w:w="7938" w:type="dxa"/>
              </w:tcPr>
            </w:tcPrChange>
          </w:tcPr>
          <w:p w14:paraId="50FA7D91" w14:textId="77777777" w:rsidR="00545667" w:rsidRPr="00F97842" w:rsidRDefault="00545667" w:rsidP="00DD1B6A">
            <w:pPr>
              <w:pStyle w:val="Palavras-chave"/>
              <w:spacing w:after="0"/>
              <w:rPr>
                <w:rFonts w:cs="Arial"/>
              </w:rPr>
            </w:pPr>
          </w:p>
        </w:tc>
      </w:tr>
      <w:tr w:rsidR="00545667" w:rsidRPr="00F97842" w14:paraId="633525D5" w14:textId="77777777" w:rsidTr="5B0B99E4">
        <w:trPr>
          <w:trHeight w:val="397"/>
          <w:trPrChange w:id="195" w:author="Elias De Moraes Fernandes" w:date="2016-10-03T22:38:00Z">
            <w:trPr>
              <w:trHeight w:val="397"/>
            </w:trPr>
          </w:trPrChange>
        </w:trPr>
        <w:tc>
          <w:tcPr>
            <w:tcW w:w="3211" w:type="dxa"/>
            <w:tcPrChange w:id="196" w:author="Elias De Moraes Fernandes" w:date="2016-10-03T22:38:00Z">
              <w:tcPr>
                <w:tcW w:w="1101" w:type="dxa"/>
              </w:tcPr>
            </w:tcPrChange>
          </w:tcPr>
          <w:p w14:paraId="5D3632CA" w14:textId="77777777" w:rsidR="00545667" w:rsidRPr="00F97842" w:rsidRDefault="00545667" w:rsidP="00DD1B6A">
            <w:pPr>
              <w:pStyle w:val="Palavras-chave"/>
              <w:spacing w:after="0"/>
              <w:rPr>
                <w:rFonts w:cs="Arial"/>
              </w:rPr>
            </w:pPr>
          </w:p>
        </w:tc>
        <w:tc>
          <w:tcPr>
            <w:tcW w:w="6077" w:type="dxa"/>
            <w:tcPrChange w:id="197" w:author="Elias De Moraes Fernandes" w:date="2016-10-03T22:38:00Z">
              <w:tcPr>
                <w:tcW w:w="7938" w:type="dxa"/>
              </w:tcPr>
            </w:tcPrChange>
          </w:tcPr>
          <w:p w14:paraId="03475930" w14:textId="77777777" w:rsidR="00545667" w:rsidRPr="00F97842" w:rsidRDefault="00545667" w:rsidP="00DD1B6A">
            <w:pPr>
              <w:pStyle w:val="Palavras-chave"/>
              <w:spacing w:after="0"/>
              <w:rPr>
                <w:rFonts w:cs="Arial"/>
              </w:rPr>
            </w:pPr>
          </w:p>
        </w:tc>
      </w:tr>
      <w:tr w:rsidR="00545667" w:rsidRPr="00F97842" w14:paraId="1EE2AF21" w14:textId="77777777" w:rsidTr="5B0B99E4">
        <w:trPr>
          <w:trHeight w:val="397"/>
          <w:trPrChange w:id="198" w:author="Elias De Moraes Fernandes" w:date="2016-10-03T22:38:00Z">
            <w:trPr>
              <w:trHeight w:val="397"/>
            </w:trPr>
          </w:trPrChange>
        </w:trPr>
        <w:tc>
          <w:tcPr>
            <w:tcW w:w="3211" w:type="dxa"/>
            <w:tcPrChange w:id="199" w:author="Elias De Moraes Fernandes" w:date="2016-10-03T22:38:00Z">
              <w:tcPr>
                <w:tcW w:w="1101" w:type="dxa"/>
              </w:tcPr>
            </w:tcPrChange>
          </w:tcPr>
          <w:p w14:paraId="08F93A58" w14:textId="77777777" w:rsidR="00545667" w:rsidRPr="00F97842" w:rsidRDefault="00545667" w:rsidP="00DD1B6A">
            <w:pPr>
              <w:pStyle w:val="Palavras-chave"/>
              <w:spacing w:after="0"/>
              <w:rPr>
                <w:rFonts w:cs="Arial"/>
              </w:rPr>
            </w:pPr>
          </w:p>
        </w:tc>
        <w:tc>
          <w:tcPr>
            <w:tcW w:w="6077" w:type="dxa"/>
            <w:tcPrChange w:id="200" w:author="Elias De Moraes Fernandes" w:date="2016-10-03T22:38:00Z">
              <w:tcPr>
                <w:tcW w:w="7938" w:type="dxa"/>
              </w:tcPr>
            </w:tcPrChange>
          </w:tcPr>
          <w:p w14:paraId="5C4003E7" w14:textId="77777777" w:rsidR="00545667" w:rsidRPr="00F97842" w:rsidRDefault="00545667" w:rsidP="00DD1B6A">
            <w:pPr>
              <w:pStyle w:val="Palavras-chave"/>
              <w:spacing w:after="0"/>
              <w:rPr>
                <w:rFonts w:cs="Arial"/>
              </w:rPr>
            </w:pPr>
          </w:p>
        </w:tc>
      </w:tr>
      <w:tr w:rsidR="00545667" w:rsidRPr="00F97842" w14:paraId="42CEED0F" w14:textId="77777777" w:rsidTr="5B0B99E4">
        <w:trPr>
          <w:trHeight w:val="397"/>
          <w:trPrChange w:id="201" w:author="Elias De Moraes Fernandes" w:date="2016-10-03T22:38:00Z">
            <w:trPr>
              <w:trHeight w:val="397"/>
            </w:trPr>
          </w:trPrChange>
        </w:trPr>
        <w:tc>
          <w:tcPr>
            <w:tcW w:w="3211" w:type="dxa"/>
            <w:tcPrChange w:id="202" w:author="Elias De Moraes Fernandes" w:date="2016-10-03T22:38:00Z">
              <w:tcPr>
                <w:tcW w:w="1101" w:type="dxa"/>
              </w:tcPr>
            </w:tcPrChange>
          </w:tcPr>
          <w:p w14:paraId="79654247" w14:textId="77777777" w:rsidR="00545667" w:rsidRPr="00F97842" w:rsidRDefault="00545667" w:rsidP="00DD1B6A">
            <w:pPr>
              <w:pStyle w:val="Palavras-chave"/>
              <w:spacing w:after="0"/>
              <w:rPr>
                <w:rFonts w:cs="Arial"/>
              </w:rPr>
            </w:pPr>
          </w:p>
        </w:tc>
        <w:tc>
          <w:tcPr>
            <w:tcW w:w="6077" w:type="dxa"/>
            <w:tcPrChange w:id="203" w:author="Elias De Moraes Fernandes" w:date="2016-10-03T22:38:00Z">
              <w:tcPr>
                <w:tcW w:w="7938" w:type="dxa"/>
              </w:tcPr>
            </w:tcPrChange>
          </w:tcPr>
          <w:p w14:paraId="3CAC8DF6" w14:textId="77777777" w:rsidR="00545667" w:rsidRPr="00F97842" w:rsidRDefault="00545667" w:rsidP="00DD1B6A">
            <w:pPr>
              <w:pStyle w:val="Palavras-chave"/>
              <w:spacing w:after="0"/>
              <w:rPr>
                <w:rFonts w:cs="Arial"/>
              </w:rPr>
            </w:pPr>
          </w:p>
        </w:tc>
      </w:tr>
      <w:tr w:rsidR="00545667" w:rsidRPr="00F97842" w14:paraId="3D0B2C1F" w14:textId="77777777" w:rsidTr="5B0B99E4">
        <w:trPr>
          <w:trHeight w:val="397"/>
          <w:trPrChange w:id="204" w:author="Elias De Moraes Fernandes" w:date="2016-10-03T22:38:00Z">
            <w:trPr>
              <w:trHeight w:val="397"/>
            </w:trPr>
          </w:trPrChange>
        </w:trPr>
        <w:tc>
          <w:tcPr>
            <w:tcW w:w="3211" w:type="dxa"/>
            <w:tcPrChange w:id="205" w:author="Elias De Moraes Fernandes" w:date="2016-10-03T22:38:00Z">
              <w:tcPr>
                <w:tcW w:w="1101" w:type="dxa"/>
              </w:tcPr>
            </w:tcPrChange>
          </w:tcPr>
          <w:p w14:paraId="1769385C" w14:textId="77777777" w:rsidR="00545667" w:rsidRPr="00F97842" w:rsidRDefault="00545667" w:rsidP="00DD1B6A">
            <w:pPr>
              <w:pStyle w:val="Palavras-chave"/>
              <w:spacing w:after="0"/>
              <w:rPr>
                <w:rFonts w:cs="Arial"/>
              </w:rPr>
            </w:pPr>
          </w:p>
        </w:tc>
        <w:tc>
          <w:tcPr>
            <w:tcW w:w="6077" w:type="dxa"/>
            <w:tcPrChange w:id="206" w:author="Elias De Moraes Fernandes" w:date="2016-10-03T22:38:00Z">
              <w:tcPr>
                <w:tcW w:w="7938" w:type="dxa"/>
              </w:tcPr>
            </w:tcPrChange>
          </w:tcPr>
          <w:p w14:paraId="3AA3E814" w14:textId="77777777" w:rsidR="00545667" w:rsidRPr="00F97842" w:rsidRDefault="00545667" w:rsidP="00DD1B6A">
            <w:pPr>
              <w:pStyle w:val="Palavras-chave"/>
              <w:spacing w:after="0"/>
              <w:rPr>
                <w:rFonts w:cs="Arial"/>
              </w:rPr>
            </w:pPr>
          </w:p>
        </w:tc>
      </w:tr>
      <w:tr w:rsidR="00545667" w:rsidRPr="00F97842" w14:paraId="2B5506F0" w14:textId="77777777" w:rsidTr="5B0B99E4">
        <w:trPr>
          <w:trHeight w:val="397"/>
          <w:trPrChange w:id="207" w:author="Elias De Moraes Fernandes" w:date="2016-10-03T22:38:00Z">
            <w:trPr>
              <w:trHeight w:val="397"/>
            </w:trPr>
          </w:trPrChange>
        </w:trPr>
        <w:tc>
          <w:tcPr>
            <w:tcW w:w="3211" w:type="dxa"/>
            <w:tcPrChange w:id="208" w:author="Elias De Moraes Fernandes" w:date="2016-10-03T22:38:00Z">
              <w:tcPr>
                <w:tcW w:w="1101" w:type="dxa"/>
              </w:tcPr>
            </w:tcPrChange>
          </w:tcPr>
          <w:p w14:paraId="70A86778" w14:textId="77777777" w:rsidR="00545667" w:rsidRPr="00F97842" w:rsidRDefault="00545667" w:rsidP="00DD1B6A">
            <w:pPr>
              <w:pStyle w:val="Palavras-chave"/>
              <w:spacing w:after="0"/>
              <w:rPr>
                <w:rFonts w:cs="Arial"/>
              </w:rPr>
            </w:pPr>
          </w:p>
        </w:tc>
        <w:tc>
          <w:tcPr>
            <w:tcW w:w="6077" w:type="dxa"/>
            <w:tcPrChange w:id="209" w:author="Elias De Moraes Fernandes" w:date="2016-10-03T22:38:00Z">
              <w:tcPr>
                <w:tcW w:w="7938" w:type="dxa"/>
              </w:tcPr>
            </w:tcPrChange>
          </w:tcPr>
          <w:p w14:paraId="07964801" w14:textId="77777777" w:rsidR="00545667" w:rsidRPr="00F97842" w:rsidRDefault="00545667" w:rsidP="00DD1B6A">
            <w:pPr>
              <w:pStyle w:val="Palavras-chave"/>
              <w:spacing w:after="0"/>
              <w:rPr>
                <w:rFonts w:cs="Arial"/>
              </w:rPr>
            </w:pPr>
          </w:p>
        </w:tc>
      </w:tr>
      <w:tr w:rsidR="00545667" w:rsidRPr="00F97842" w14:paraId="10C08AAA" w14:textId="77777777" w:rsidTr="5B0B99E4">
        <w:trPr>
          <w:trHeight w:val="397"/>
          <w:trPrChange w:id="210" w:author="Elias De Moraes Fernandes" w:date="2016-10-03T22:38:00Z">
            <w:trPr>
              <w:trHeight w:val="397"/>
            </w:trPr>
          </w:trPrChange>
        </w:trPr>
        <w:tc>
          <w:tcPr>
            <w:tcW w:w="3211" w:type="dxa"/>
            <w:tcPrChange w:id="211" w:author="Elias De Moraes Fernandes" w:date="2016-10-03T22:38:00Z">
              <w:tcPr>
                <w:tcW w:w="1101" w:type="dxa"/>
              </w:tcPr>
            </w:tcPrChange>
          </w:tcPr>
          <w:p w14:paraId="77F7DDFB" w14:textId="77777777" w:rsidR="00545667" w:rsidRPr="00F97842" w:rsidRDefault="00545667" w:rsidP="00DD1B6A">
            <w:pPr>
              <w:pStyle w:val="Palavras-chave"/>
              <w:spacing w:after="0"/>
              <w:rPr>
                <w:rFonts w:cs="Arial"/>
              </w:rPr>
            </w:pPr>
          </w:p>
        </w:tc>
        <w:tc>
          <w:tcPr>
            <w:tcW w:w="6077" w:type="dxa"/>
            <w:tcPrChange w:id="212" w:author="Elias De Moraes Fernandes" w:date="2016-10-03T22:38:00Z">
              <w:tcPr>
                <w:tcW w:w="7938" w:type="dxa"/>
              </w:tcPr>
            </w:tcPrChange>
          </w:tcPr>
          <w:p w14:paraId="7B0BDA3F" w14:textId="77777777" w:rsidR="00545667" w:rsidRPr="00F97842" w:rsidRDefault="00545667" w:rsidP="00DD1B6A">
            <w:pPr>
              <w:pStyle w:val="Palavras-chave"/>
              <w:spacing w:after="0"/>
              <w:rPr>
                <w:rFonts w:cs="Arial"/>
              </w:rPr>
            </w:pPr>
          </w:p>
        </w:tc>
      </w:tr>
      <w:tr w:rsidR="00545667" w:rsidRPr="00F97842" w14:paraId="6467AAD6" w14:textId="77777777" w:rsidTr="5B0B99E4">
        <w:trPr>
          <w:trHeight w:val="397"/>
          <w:trPrChange w:id="213" w:author="Elias De Moraes Fernandes" w:date="2016-10-03T22:38:00Z">
            <w:trPr>
              <w:trHeight w:val="397"/>
            </w:trPr>
          </w:trPrChange>
        </w:trPr>
        <w:tc>
          <w:tcPr>
            <w:tcW w:w="3211" w:type="dxa"/>
            <w:tcPrChange w:id="214" w:author="Elias De Moraes Fernandes" w:date="2016-10-03T22:38:00Z">
              <w:tcPr>
                <w:tcW w:w="1101" w:type="dxa"/>
              </w:tcPr>
            </w:tcPrChange>
          </w:tcPr>
          <w:p w14:paraId="45946543" w14:textId="77777777" w:rsidR="00545667" w:rsidRPr="00F97842" w:rsidRDefault="00545667" w:rsidP="00DD1B6A">
            <w:pPr>
              <w:pStyle w:val="Palavras-chave"/>
              <w:spacing w:after="0"/>
              <w:rPr>
                <w:rFonts w:cs="Arial"/>
              </w:rPr>
            </w:pPr>
          </w:p>
        </w:tc>
        <w:tc>
          <w:tcPr>
            <w:tcW w:w="6077" w:type="dxa"/>
            <w:tcPrChange w:id="215" w:author="Elias De Moraes Fernandes" w:date="2016-10-03T22:38:00Z">
              <w:tcPr>
                <w:tcW w:w="7938" w:type="dxa"/>
              </w:tcPr>
            </w:tcPrChange>
          </w:tcPr>
          <w:p w14:paraId="68FD9C72" w14:textId="77777777" w:rsidR="00545667" w:rsidRPr="00F97842" w:rsidRDefault="00545667" w:rsidP="00DD1B6A">
            <w:pPr>
              <w:pStyle w:val="Palavras-chave"/>
              <w:spacing w:after="0"/>
              <w:rPr>
                <w:rFonts w:cs="Arial"/>
              </w:rPr>
            </w:pPr>
          </w:p>
        </w:tc>
      </w:tr>
      <w:tr w:rsidR="00545667" w:rsidRPr="00F97842" w14:paraId="6E12361E" w14:textId="77777777" w:rsidTr="5B0B99E4">
        <w:trPr>
          <w:trHeight w:val="397"/>
          <w:trPrChange w:id="216" w:author="Elias De Moraes Fernandes" w:date="2016-10-03T22:38:00Z">
            <w:trPr>
              <w:trHeight w:val="397"/>
            </w:trPr>
          </w:trPrChange>
        </w:trPr>
        <w:tc>
          <w:tcPr>
            <w:tcW w:w="3211" w:type="dxa"/>
            <w:tcPrChange w:id="217" w:author="Elias De Moraes Fernandes" w:date="2016-10-03T22:38:00Z">
              <w:tcPr>
                <w:tcW w:w="1101" w:type="dxa"/>
              </w:tcPr>
            </w:tcPrChange>
          </w:tcPr>
          <w:p w14:paraId="7811C362" w14:textId="77777777" w:rsidR="00545667" w:rsidRPr="00F97842" w:rsidRDefault="00545667" w:rsidP="00DD1B6A">
            <w:pPr>
              <w:pStyle w:val="Palavras-chave"/>
              <w:spacing w:after="0"/>
              <w:rPr>
                <w:rFonts w:cs="Arial"/>
              </w:rPr>
            </w:pPr>
          </w:p>
        </w:tc>
        <w:tc>
          <w:tcPr>
            <w:tcW w:w="6077" w:type="dxa"/>
            <w:tcPrChange w:id="218" w:author="Elias De Moraes Fernandes" w:date="2016-10-03T22:38:00Z">
              <w:tcPr>
                <w:tcW w:w="7938" w:type="dxa"/>
              </w:tcPr>
            </w:tcPrChange>
          </w:tcPr>
          <w:p w14:paraId="5C81792A" w14:textId="77777777" w:rsidR="00545667" w:rsidRPr="00F97842" w:rsidRDefault="00545667" w:rsidP="00DD1B6A">
            <w:pPr>
              <w:pStyle w:val="Palavras-chave"/>
              <w:spacing w:after="0"/>
              <w:rPr>
                <w:rFonts w:cs="Arial"/>
              </w:rPr>
            </w:pPr>
          </w:p>
        </w:tc>
      </w:tr>
      <w:tr w:rsidR="00545667" w:rsidRPr="00F97842" w14:paraId="210371ED" w14:textId="77777777" w:rsidTr="5B0B99E4">
        <w:trPr>
          <w:trHeight w:val="397"/>
          <w:trPrChange w:id="219" w:author="Elias De Moraes Fernandes" w:date="2016-10-03T22:38:00Z">
            <w:trPr>
              <w:trHeight w:val="397"/>
            </w:trPr>
          </w:trPrChange>
        </w:trPr>
        <w:tc>
          <w:tcPr>
            <w:tcW w:w="3211" w:type="dxa"/>
            <w:tcPrChange w:id="220" w:author="Elias De Moraes Fernandes" w:date="2016-10-03T22:38:00Z">
              <w:tcPr>
                <w:tcW w:w="1101" w:type="dxa"/>
              </w:tcPr>
            </w:tcPrChange>
          </w:tcPr>
          <w:p w14:paraId="4BB31263" w14:textId="77777777" w:rsidR="00545667" w:rsidRPr="00F97842" w:rsidRDefault="00545667" w:rsidP="00DD1B6A">
            <w:pPr>
              <w:pStyle w:val="Palavras-chave"/>
              <w:spacing w:after="0"/>
              <w:rPr>
                <w:rFonts w:cs="Arial"/>
              </w:rPr>
            </w:pPr>
          </w:p>
        </w:tc>
        <w:tc>
          <w:tcPr>
            <w:tcW w:w="6077" w:type="dxa"/>
            <w:tcPrChange w:id="221" w:author="Elias De Moraes Fernandes" w:date="2016-10-03T22:38:00Z">
              <w:tcPr>
                <w:tcW w:w="7938" w:type="dxa"/>
              </w:tcPr>
            </w:tcPrChange>
          </w:tcPr>
          <w:p w14:paraId="2FD5329D" w14:textId="77777777" w:rsidR="00545667" w:rsidRPr="00F97842" w:rsidRDefault="00545667" w:rsidP="00DD1B6A">
            <w:pPr>
              <w:pStyle w:val="Palavras-chave"/>
              <w:spacing w:after="0"/>
              <w:rPr>
                <w:rFonts w:cs="Arial"/>
              </w:rPr>
            </w:pPr>
          </w:p>
        </w:tc>
      </w:tr>
      <w:tr w:rsidR="00545667" w:rsidRPr="00F97842" w14:paraId="6C199E74" w14:textId="77777777" w:rsidTr="5B0B99E4">
        <w:trPr>
          <w:trHeight w:val="397"/>
          <w:trPrChange w:id="222" w:author="Elias De Moraes Fernandes" w:date="2016-10-03T22:38:00Z">
            <w:trPr>
              <w:trHeight w:val="397"/>
            </w:trPr>
          </w:trPrChange>
        </w:trPr>
        <w:tc>
          <w:tcPr>
            <w:tcW w:w="3211" w:type="dxa"/>
            <w:tcPrChange w:id="223" w:author="Elias De Moraes Fernandes" w:date="2016-10-03T22:38:00Z">
              <w:tcPr>
                <w:tcW w:w="1101" w:type="dxa"/>
              </w:tcPr>
            </w:tcPrChange>
          </w:tcPr>
          <w:p w14:paraId="1C36501D" w14:textId="77777777" w:rsidR="00545667" w:rsidRPr="00F97842" w:rsidRDefault="00545667" w:rsidP="00DD1B6A">
            <w:pPr>
              <w:pStyle w:val="Palavras-chave"/>
              <w:spacing w:after="0"/>
              <w:rPr>
                <w:rFonts w:cs="Arial"/>
              </w:rPr>
            </w:pPr>
          </w:p>
        </w:tc>
        <w:tc>
          <w:tcPr>
            <w:tcW w:w="6077" w:type="dxa"/>
            <w:tcPrChange w:id="224" w:author="Elias De Moraes Fernandes" w:date="2016-10-03T22:38:00Z">
              <w:tcPr>
                <w:tcW w:w="7938" w:type="dxa"/>
              </w:tcPr>
            </w:tcPrChange>
          </w:tcPr>
          <w:p w14:paraId="6AAC3928" w14:textId="77777777" w:rsidR="00545667" w:rsidRPr="00F97842" w:rsidRDefault="00545667" w:rsidP="00DD1B6A">
            <w:pPr>
              <w:pStyle w:val="Palavras-chave"/>
              <w:spacing w:after="0"/>
              <w:rPr>
                <w:rFonts w:cs="Arial"/>
              </w:rPr>
            </w:pPr>
          </w:p>
        </w:tc>
      </w:tr>
      <w:tr w:rsidR="00545667" w:rsidRPr="00F97842" w14:paraId="5269646D" w14:textId="77777777" w:rsidTr="5B0B99E4">
        <w:trPr>
          <w:trHeight w:val="397"/>
          <w:trPrChange w:id="225" w:author="Elias De Moraes Fernandes" w:date="2016-10-03T22:38:00Z">
            <w:trPr>
              <w:trHeight w:val="397"/>
            </w:trPr>
          </w:trPrChange>
        </w:trPr>
        <w:tc>
          <w:tcPr>
            <w:tcW w:w="3211" w:type="dxa"/>
            <w:tcPrChange w:id="226" w:author="Elias De Moraes Fernandes" w:date="2016-10-03T22:38:00Z">
              <w:tcPr>
                <w:tcW w:w="1101" w:type="dxa"/>
              </w:tcPr>
            </w:tcPrChange>
          </w:tcPr>
          <w:p w14:paraId="2DE0A9B3" w14:textId="77777777" w:rsidR="00545667" w:rsidRPr="00F97842" w:rsidRDefault="00545667" w:rsidP="00DD1B6A">
            <w:pPr>
              <w:pStyle w:val="Palavras-chave"/>
              <w:spacing w:after="0"/>
              <w:rPr>
                <w:rFonts w:cs="Arial"/>
              </w:rPr>
            </w:pPr>
          </w:p>
        </w:tc>
        <w:tc>
          <w:tcPr>
            <w:tcW w:w="6077" w:type="dxa"/>
            <w:tcPrChange w:id="227" w:author="Elias De Moraes Fernandes" w:date="2016-10-03T22:38:00Z">
              <w:tcPr>
                <w:tcW w:w="7938" w:type="dxa"/>
              </w:tcPr>
            </w:tcPrChange>
          </w:tcPr>
          <w:p w14:paraId="1EDAFEB0" w14:textId="77777777" w:rsidR="00545667" w:rsidRPr="00F97842" w:rsidRDefault="00545667" w:rsidP="00DD1B6A">
            <w:pPr>
              <w:pStyle w:val="Palavras-chave"/>
              <w:spacing w:after="0"/>
              <w:rPr>
                <w:rFonts w:cs="Arial"/>
              </w:rPr>
            </w:pPr>
          </w:p>
        </w:tc>
      </w:tr>
      <w:tr w:rsidR="00545667" w:rsidRPr="00F97842" w14:paraId="4F46D87A" w14:textId="77777777" w:rsidTr="5B0B99E4">
        <w:trPr>
          <w:trHeight w:val="397"/>
          <w:trPrChange w:id="228" w:author="Elias De Moraes Fernandes" w:date="2016-10-03T22:38:00Z">
            <w:trPr>
              <w:trHeight w:val="397"/>
            </w:trPr>
          </w:trPrChange>
        </w:trPr>
        <w:tc>
          <w:tcPr>
            <w:tcW w:w="3211" w:type="dxa"/>
            <w:tcPrChange w:id="229" w:author="Elias De Moraes Fernandes" w:date="2016-10-03T22:38:00Z">
              <w:tcPr>
                <w:tcW w:w="1101" w:type="dxa"/>
              </w:tcPr>
            </w:tcPrChange>
          </w:tcPr>
          <w:p w14:paraId="303E962C" w14:textId="77777777" w:rsidR="00545667" w:rsidRPr="00F97842" w:rsidRDefault="00545667" w:rsidP="00DD1B6A">
            <w:pPr>
              <w:pStyle w:val="Palavras-chave"/>
              <w:spacing w:after="0"/>
              <w:rPr>
                <w:rFonts w:cs="Arial"/>
              </w:rPr>
            </w:pPr>
          </w:p>
        </w:tc>
        <w:tc>
          <w:tcPr>
            <w:tcW w:w="6077" w:type="dxa"/>
            <w:tcPrChange w:id="230" w:author="Elias De Moraes Fernandes" w:date="2016-10-03T22:38:00Z">
              <w:tcPr>
                <w:tcW w:w="7938" w:type="dxa"/>
              </w:tcPr>
            </w:tcPrChange>
          </w:tcPr>
          <w:p w14:paraId="6C13D107" w14:textId="77777777" w:rsidR="00545667" w:rsidRPr="00F97842" w:rsidRDefault="00545667" w:rsidP="00DD1B6A">
            <w:pPr>
              <w:pStyle w:val="Palavras-chave"/>
              <w:spacing w:after="0"/>
              <w:rPr>
                <w:rFonts w:cs="Arial"/>
              </w:rPr>
            </w:pPr>
          </w:p>
        </w:tc>
      </w:tr>
    </w:tbl>
    <w:p w14:paraId="6BEB9F8D" w14:textId="77777777" w:rsidR="00545667" w:rsidRPr="00F97842" w:rsidRDefault="00545667" w:rsidP="00545667">
      <w:pPr>
        <w:pStyle w:val="Palavras-chave"/>
        <w:spacing w:after="0"/>
        <w:rPr>
          <w:rFonts w:cs="Arial"/>
          <w:b/>
        </w:rPr>
      </w:pPr>
    </w:p>
    <w:p w14:paraId="4954DF41" w14:textId="77777777" w:rsidR="00545667" w:rsidRPr="00F97842" w:rsidRDefault="00545667" w:rsidP="00545667">
      <w:pPr>
        <w:rPr>
          <w:rFonts w:eastAsia="Times New Roman" w:cs="Arial"/>
          <w:b/>
          <w:color w:val="000000"/>
        </w:rPr>
      </w:pPr>
      <w:r w:rsidRPr="4A03C906">
        <w:rPr>
          <w:rFonts w:eastAsia="Arial" w:cs="Arial"/>
          <w:b/>
          <w:bCs/>
          <w:rPrChange w:id="231" w:author="Convidado" w:date="2016-10-14T04:54:00Z">
            <w:rPr>
              <w:rFonts w:cs="Arial"/>
              <w:b/>
            </w:rPr>
          </w:rPrChange>
        </w:rPr>
        <w:br w:type="page"/>
      </w:r>
    </w:p>
    <w:p w14:paraId="5805A457" w14:textId="77777777" w:rsidR="00545667" w:rsidRPr="00F97842" w:rsidRDefault="00545667" w:rsidP="00545667">
      <w:pPr>
        <w:pStyle w:val="Palavras-chave"/>
        <w:spacing w:after="0"/>
        <w:jc w:val="center"/>
        <w:rPr>
          <w:rFonts w:cs="Arial"/>
          <w:b/>
        </w:rPr>
      </w:pPr>
      <w:r w:rsidRPr="4A03C906">
        <w:rPr>
          <w:rFonts w:eastAsia="Arial" w:cs="Arial"/>
          <w:b/>
          <w:bCs/>
          <w:rPrChange w:id="232" w:author="Convidado" w:date="2016-10-14T04:54:00Z">
            <w:rPr>
              <w:rFonts w:cs="Arial"/>
              <w:b/>
            </w:rPr>
          </w:rPrChange>
        </w:rPr>
        <w:lastRenderedPageBreak/>
        <w:t>LISTA DE ACRÔNIMOS</w:t>
      </w:r>
    </w:p>
    <w:p w14:paraId="6B7E94BD" w14:textId="77777777" w:rsidR="00545667" w:rsidRPr="00F97842" w:rsidRDefault="00545667" w:rsidP="00545667">
      <w:pPr>
        <w:jc w:val="center"/>
        <w:rPr>
          <w:rFonts w:cs="Arial"/>
          <w:color w:val="FF0000"/>
        </w:rPr>
      </w:pPr>
      <w:r w:rsidRPr="4A03C906">
        <w:rPr>
          <w:rFonts w:eastAsia="Arial" w:cs="Arial"/>
          <w:color w:val="FF0000"/>
          <w:rPrChange w:id="233" w:author="Convidado" w:date="2016-10-14T04:54:00Z">
            <w:rPr>
              <w:rFonts w:cs="Arial"/>
              <w:color w:val="FF0000"/>
            </w:rPr>
          </w:rPrChange>
        </w:rPr>
        <w:t>Elemento opcional</w:t>
      </w:r>
    </w:p>
    <w:p w14:paraId="721D0F84" w14:textId="77777777" w:rsidR="00545667" w:rsidRPr="00F97842" w:rsidRDefault="00545667" w:rsidP="00545667">
      <w:pPr>
        <w:pStyle w:val="Palavras-chave"/>
        <w:spacing w:after="0"/>
        <w:jc w:val="center"/>
        <w:rPr>
          <w:rFonts w:cs="Arial"/>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371"/>
      </w:tblGrid>
      <w:tr w:rsidR="00545667" w:rsidRPr="00F97842" w14:paraId="29D4EBCF" w14:textId="77777777" w:rsidTr="5B0B99E4">
        <w:trPr>
          <w:trHeight w:val="397"/>
        </w:trPr>
        <w:tc>
          <w:tcPr>
            <w:tcW w:w="1668" w:type="dxa"/>
          </w:tcPr>
          <w:p w14:paraId="5FE93AB4" w14:textId="77777777" w:rsidR="00545667" w:rsidRPr="00F97842" w:rsidRDefault="00545667" w:rsidP="00DD1B6A">
            <w:pPr>
              <w:pStyle w:val="Palavras-chave"/>
              <w:spacing w:after="0"/>
              <w:rPr>
                <w:rFonts w:cs="Arial"/>
              </w:rPr>
            </w:pPr>
            <w:r w:rsidRPr="4A03C906">
              <w:rPr>
                <w:rFonts w:eastAsia="Arial" w:cs="Arial"/>
                <w:rPrChange w:id="234" w:author="Convidado" w:date="2016-10-14T04:54:00Z">
                  <w:rPr>
                    <w:rFonts w:cs="Arial"/>
                  </w:rPr>
                </w:rPrChange>
              </w:rPr>
              <w:t>CAE</w:t>
            </w:r>
          </w:p>
        </w:tc>
        <w:tc>
          <w:tcPr>
            <w:tcW w:w="7371" w:type="dxa"/>
          </w:tcPr>
          <w:p w14:paraId="117E000F" w14:textId="77777777" w:rsidR="00545667" w:rsidRPr="00F97842" w:rsidRDefault="00545667" w:rsidP="00DD1B6A">
            <w:pPr>
              <w:pStyle w:val="Palavras-chave"/>
              <w:spacing w:after="0"/>
              <w:rPr>
                <w:rFonts w:cs="Arial"/>
              </w:rPr>
            </w:pPr>
            <w:r w:rsidRPr="4A03C906">
              <w:rPr>
                <w:rFonts w:eastAsia="Arial" w:cs="Arial"/>
                <w:rPrChange w:id="235" w:author="Convidado" w:date="2016-10-14T04:54:00Z">
                  <w:rPr>
                    <w:rFonts w:cs="Arial"/>
                  </w:rPr>
                </w:rPrChange>
              </w:rPr>
              <w:t xml:space="preserve">Computer </w:t>
            </w:r>
            <w:proofErr w:type="spellStart"/>
            <w:r w:rsidRPr="4A03C906">
              <w:rPr>
                <w:rFonts w:eastAsia="Arial" w:cs="Arial"/>
                <w:rPrChange w:id="236" w:author="Convidado" w:date="2016-10-14T04:54:00Z">
                  <w:rPr>
                    <w:rFonts w:cs="Arial"/>
                  </w:rPr>
                </w:rPrChange>
              </w:rPr>
              <w:t>Aided</w:t>
            </w:r>
            <w:proofErr w:type="spellEnd"/>
            <w:r w:rsidRPr="4A03C906">
              <w:rPr>
                <w:rFonts w:eastAsia="Arial" w:cs="Arial"/>
                <w:rPrChange w:id="237" w:author="Convidado" w:date="2016-10-14T04:54:00Z">
                  <w:rPr>
                    <w:rFonts w:cs="Arial"/>
                  </w:rPr>
                </w:rPrChange>
              </w:rPr>
              <w:t xml:space="preserve"> </w:t>
            </w:r>
            <w:proofErr w:type="spellStart"/>
            <w:r w:rsidRPr="4A03C906">
              <w:rPr>
                <w:rFonts w:eastAsia="Arial" w:cs="Arial"/>
                <w:rPrChange w:id="238" w:author="Convidado" w:date="2016-10-14T04:54:00Z">
                  <w:rPr>
                    <w:rFonts w:cs="Arial"/>
                  </w:rPr>
                </w:rPrChange>
              </w:rPr>
              <w:t>Engineering</w:t>
            </w:r>
            <w:proofErr w:type="spellEnd"/>
          </w:p>
        </w:tc>
      </w:tr>
      <w:tr w:rsidR="00545667" w:rsidRPr="00F97842" w14:paraId="21245EF8" w14:textId="77777777" w:rsidTr="5B0B99E4">
        <w:trPr>
          <w:trHeight w:val="397"/>
        </w:trPr>
        <w:tc>
          <w:tcPr>
            <w:tcW w:w="1668" w:type="dxa"/>
          </w:tcPr>
          <w:p w14:paraId="68672C0E" w14:textId="77777777" w:rsidR="00545667" w:rsidRPr="00F97842" w:rsidRDefault="00545667" w:rsidP="00DD1B6A">
            <w:pPr>
              <w:pStyle w:val="Palavras-chave"/>
              <w:spacing w:after="0"/>
              <w:rPr>
                <w:rFonts w:cs="Arial"/>
              </w:rPr>
            </w:pPr>
            <w:r w:rsidRPr="4A03C906">
              <w:rPr>
                <w:rFonts w:eastAsia="Arial" w:cs="Arial"/>
                <w:rPrChange w:id="239" w:author="Convidado" w:date="2016-10-14T04:54:00Z">
                  <w:rPr>
                    <w:rFonts w:cs="Arial"/>
                  </w:rPr>
                </w:rPrChange>
              </w:rPr>
              <w:t>FORTRAN</w:t>
            </w:r>
          </w:p>
        </w:tc>
        <w:tc>
          <w:tcPr>
            <w:tcW w:w="7371" w:type="dxa"/>
          </w:tcPr>
          <w:p w14:paraId="5911F657" w14:textId="77777777" w:rsidR="00545667" w:rsidRPr="00F97842" w:rsidRDefault="00545667" w:rsidP="00DD1B6A">
            <w:pPr>
              <w:pStyle w:val="Palavras-chave"/>
              <w:spacing w:after="0"/>
              <w:rPr>
                <w:rFonts w:cs="Arial"/>
              </w:rPr>
            </w:pPr>
            <w:r w:rsidRPr="4A03C906">
              <w:rPr>
                <w:rFonts w:eastAsia="Arial" w:cs="Arial"/>
                <w:rPrChange w:id="240" w:author="Convidado" w:date="2016-10-14T04:54:00Z">
                  <w:rPr>
                    <w:rFonts w:cs="Arial"/>
                  </w:rPr>
                </w:rPrChange>
              </w:rPr>
              <w:t xml:space="preserve">Formula </w:t>
            </w:r>
            <w:proofErr w:type="spellStart"/>
            <w:r w:rsidRPr="4A03C906">
              <w:rPr>
                <w:rFonts w:eastAsia="Arial" w:cs="Arial"/>
                <w:rPrChange w:id="241" w:author="Convidado" w:date="2016-10-14T04:54:00Z">
                  <w:rPr>
                    <w:rFonts w:cs="Arial"/>
                  </w:rPr>
                </w:rPrChange>
              </w:rPr>
              <w:t>Translation</w:t>
            </w:r>
            <w:proofErr w:type="spellEnd"/>
          </w:p>
        </w:tc>
      </w:tr>
      <w:tr w:rsidR="00545667" w:rsidRPr="00F97842" w14:paraId="2B6D02B8" w14:textId="77777777" w:rsidTr="5B0B99E4">
        <w:trPr>
          <w:trHeight w:val="397"/>
        </w:trPr>
        <w:tc>
          <w:tcPr>
            <w:tcW w:w="1668" w:type="dxa"/>
          </w:tcPr>
          <w:p w14:paraId="0B5C1123" w14:textId="77777777" w:rsidR="00545667" w:rsidRPr="00F97842" w:rsidRDefault="00545667" w:rsidP="00DD1B6A">
            <w:pPr>
              <w:pStyle w:val="Palavras-chave"/>
              <w:spacing w:after="0"/>
              <w:rPr>
                <w:rFonts w:cs="Arial"/>
              </w:rPr>
            </w:pPr>
            <w:r w:rsidRPr="4A03C906">
              <w:rPr>
                <w:rFonts w:eastAsia="Arial" w:cs="Arial"/>
                <w:rPrChange w:id="242" w:author="Convidado" w:date="2016-10-14T04:54:00Z">
                  <w:rPr>
                    <w:rFonts w:cs="Arial"/>
                  </w:rPr>
                </w:rPrChange>
              </w:rPr>
              <w:t>IPPUC</w:t>
            </w:r>
          </w:p>
        </w:tc>
        <w:tc>
          <w:tcPr>
            <w:tcW w:w="7371" w:type="dxa"/>
          </w:tcPr>
          <w:p w14:paraId="660A124D" w14:textId="77777777" w:rsidR="00545667" w:rsidRPr="00F97842" w:rsidRDefault="00545667" w:rsidP="00DD1B6A">
            <w:pPr>
              <w:pStyle w:val="Palavras-chave"/>
              <w:spacing w:after="0"/>
              <w:rPr>
                <w:rFonts w:cs="Arial"/>
              </w:rPr>
            </w:pPr>
            <w:r w:rsidRPr="4A03C906">
              <w:rPr>
                <w:rFonts w:eastAsia="Arial" w:cs="Arial"/>
                <w:rPrChange w:id="243" w:author="Convidado" w:date="2016-10-14T04:54:00Z">
                  <w:rPr>
                    <w:rFonts w:cs="Arial"/>
                  </w:rPr>
                </w:rPrChange>
              </w:rPr>
              <w:t>Instituto de Pesquisa e Planejamento Urbano de Curitiba</w:t>
            </w:r>
          </w:p>
        </w:tc>
      </w:tr>
      <w:tr w:rsidR="00545667" w:rsidRPr="00F97842" w14:paraId="23B3C93D" w14:textId="77777777" w:rsidTr="5B0B99E4">
        <w:trPr>
          <w:trHeight w:val="397"/>
        </w:trPr>
        <w:tc>
          <w:tcPr>
            <w:tcW w:w="1668" w:type="dxa"/>
          </w:tcPr>
          <w:p w14:paraId="100E1228" w14:textId="77777777" w:rsidR="00545667" w:rsidRPr="00F97842" w:rsidRDefault="00545667" w:rsidP="00DD1B6A">
            <w:pPr>
              <w:pStyle w:val="Palavras-chave"/>
              <w:spacing w:after="0"/>
              <w:rPr>
                <w:rFonts w:cs="Arial"/>
              </w:rPr>
            </w:pPr>
            <w:r w:rsidRPr="4A03C906">
              <w:rPr>
                <w:rFonts w:eastAsia="Arial" w:cs="Arial"/>
                <w:rPrChange w:id="244" w:author="Convidado" w:date="2016-10-14T04:54:00Z">
                  <w:rPr>
                    <w:rFonts w:cs="Arial"/>
                  </w:rPr>
                </w:rPrChange>
              </w:rPr>
              <w:t>NASA</w:t>
            </w:r>
          </w:p>
        </w:tc>
        <w:tc>
          <w:tcPr>
            <w:tcW w:w="7371" w:type="dxa"/>
          </w:tcPr>
          <w:p w14:paraId="06DB3CAF" w14:textId="77777777" w:rsidR="00545667" w:rsidRPr="00F97842" w:rsidRDefault="00545667" w:rsidP="00DD1B6A">
            <w:pPr>
              <w:pStyle w:val="Palavras-chave"/>
              <w:spacing w:after="0"/>
              <w:rPr>
                <w:rFonts w:cs="Arial"/>
                <w:rPrChange w:id="245" w:author="Elias De Moraes Fernandes" w:date="2016-10-04T23:07:00Z">
                  <w:rPr>
                    <w:rFonts w:cs="Arial"/>
                    <w:lang w:val="en-US"/>
                  </w:rPr>
                </w:rPrChange>
              </w:rPr>
            </w:pPr>
            <w:proofErr w:type="spellStart"/>
            <w:r w:rsidRPr="4A03C906">
              <w:rPr>
                <w:rFonts w:eastAsia="Arial" w:cs="Arial"/>
                <w:rPrChange w:id="246" w:author="Convidado" w:date="2016-10-14T04:54:00Z">
                  <w:rPr>
                    <w:rFonts w:cs="Arial"/>
                    <w:lang w:val="en-US"/>
                  </w:rPr>
                </w:rPrChange>
              </w:rPr>
              <w:t>National</w:t>
            </w:r>
            <w:proofErr w:type="spellEnd"/>
            <w:r w:rsidRPr="4A03C906">
              <w:rPr>
                <w:rFonts w:eastAsia="Arial" w:cs="Arial"/>
                <w:rPrChange w:id="247" w:author="Convidado" w:date="2016-10-14T04:54:00Z">
                  <w:rPr>
                    <w:rFonts w:cs="Arial"/>
                    <w:lang w:val="en-US"/>
                  </w:rPr>
                </w:rPrChange>
              </w:rPr>
              <w:t xml:space="preserve"> </w:t>
            </w:r>
            <w:proofErr w:type="spellStart"/>
            <w:r w:rsidRPr="4A03C906">
              <w:rPr>
                <w:rFonts w:eastAsia="Arial" w:cs="Arial"/>
                <w:rPrChange w:id="248" w:author="Convidado" w:date="2016-10-14T04:54:00Z">
                  <w:rPr>
                    <w:rFonts w:cs="Arial"/>
                    <w:lang w:val="en-US"/>
                  </w:rPr>
                </w:rPrChange>
              </w:rPr>
              <w:t>Aeronautics</w:t>
            </w:r>
            <w:proofErr w:type="spellEnd"/>
            <w:r w:rsidRPr="4A03C906">
              <w:rPr>
                <w:rFonts w:eastAsia="Arial" w:cs="Arial"/>
                <w:rPrChange w:id="249" w:author="Convidado" w:date="2016-10-14T04:54:00Z">
                  <w:rPr>
                    <w:rFonts w:cs="Arial"/>
                    <w:lang w:val="en-US"/>
                  </w:rPr>
                </w:rPrChange>
              </w:rPr>
              <w:t xml:space="preserve"> </w:t>
            </w:r>
            <w:proofErr w:type="spellStart"/>
            <w:r w:rsidRPr="4A03C906">
              <w:rPr>
                <w:rFonts w:eastAsia="Arial" w:cs="Arial"/>
                <w:rPrChange w:id="250" w:author="Convidado" w:date="2016-10-14T04:54:00Z">
                  <w:rPr>
                    <w:rFonts w:cs="Arial"/>
                    <w:lang w:val="en-US"/>
                  </w:rPr>
                </w:rPrChange>
              </w:rPr>
              <w:t>and</w:t>
            </w:r>
            <w:proofErr w:type="spellEnd"/>
            <w:r w:rsidRPr="4A03C906">
              <w:rPr>
                <w:rFonts w:eastAsia="Arial" w:cs="Arial"/>
                <w:rPrChange w:id="251" w:author="Convidado" w:date="2016-10-14T04:54:00Z">
                  <w:rPr>
                    <w:rFonts w:cs="Arial"/>
                    <w:lang w:val="en-US"/>
                  </w:rPr>
                </w:rPrChange>
              </w:rPr>
              <w:t xml:space="preserve"> Space </w:t>
            </w:r>
            <w:proofErr w:type="spellStart"/>
            <w:r w:rsidRPr="4A03C906">
              <w:rPr>
                <w:rFonts w:eastAsia="Arial" w:cs="Arial"/>
                <w:rPrChange w:id="252" w:author="Convidado" w:date="2016-10-14T04:54:00Z">
                  <w:rPr>
                    <w:rFonts w:cs="Arial"/>
                    <w:lang w:val="en-US"/>
                  </w:rPr>
                </w:rPrChange>
              </w:rPr>
              <w:t>Administration</w:t>
            </w:r>
            <w:proofErr w:type="spellEnd"/>
          </w:p>
        </w:tc>
      </w:tr>
      <w:tr w:rsidR="00545667" w:rsidRPr="00F97842" w14:paraId="5B5CACA6" w14:textId="77777777" w:rsidTr="5B0B99E4">
        <w:trPr>
          <w:trHeight w:val="397"/>
        </w:trPr>
        <w:tc>
          <w:tcPr>
            <w:tcW w:w="1668" w:type="dxa"/>
          </w:tcPr>
          <w:p w14:paraId="433BDD76" w14:textId="77777777" w:rsidR="00545667" w:rsidRPr="00F97842" w:rsidRDefault="00545667" w:rsidP="00DD1B6A">
            <w:pPr>
              <w:pStyle w:val="Palavras-chave"/>
              <w:spacing w:after="0"/>
              <w:rPr>
                <w:rFonts w:cs="Arial"/>
                <w:rPrChange w:id="253" w:author="Elias De Moraes Fernandes" w:date="2016-10-04T23:07:00Z">
                  <w:rPr>
                    <w:rFonts w:cs="Arial"/>
                    <w:lang w:val="en-US"/>
                  </w:rPr>
                </w:rPrChange>
              </w:rPr>
            </w:pPr>
          </w:p>
        </w:tc>
        <w:tc>
          <w:tcPr>
            <w:tcW w:w="7371" w:type="dxa"/>
          </w:tcPr>
          <w:p w14:paraId="6AABC976" w14:textId="77777777" w:rsidR="00545667" w:rsidRPr="00F97842" w:rsidRDefault="00545667" w:rsidP="00DD1B6A">
            <w:pPr>
              <w:pStyle w:val="Palavras-chave"/>
              <w:spacing w:after="0"/>
              <w:rPr>
                <w:rFonts w:cs="Arial"/>
                <w:rPrChange w:id="254" w:author="Elias De Moraes Fernandes" w:date="2016-10-04T23:07:00Z">
                  <w:rPr>
                    <w:rFonts w:cs="Arial"/>
                    <w:lang w:val="en-US"/>
                  </w:rPr>
                </w:rPrChange>
              </w:rPr>
            </w:pPr>
          </w:p>
        </w:tc>
      </w:tr>
      <w:tr w:rsidR="00545667" w:rsidRPr="00F97842" w14:paraId="07FDCBE2" w14:textId="77777777" w:rsidTr="5B0B99E4">
        <w:trPr>
          <w:trHeight w:val="397"/>
        </w:trPr>
        <w:tc>
          <w:tcPr>
            <w:tcW w:w="1668" w:type="dxa"/>
          </w:tcPr>
          <w:p w14:paraId="0D585505" w14:textId="77777777" w:rsidR="00545667" w:rsidRPr="00F97842" w:rsidRDefault="00545667" w:rsidP="00DD1B6A">
            <w:pPr>
              <w:pStyle w:val="Palavras-chave"/>
              <w:spacing w:after="0"/>
              <w:rPr>
                <w:rFonts w:cs="Arial"/>
                <w:rPrChange w:id="255" w:author="Elias De Moraes Fernandes" w:date="2016-10-04T23:07:00Z">
                  <w:rPr>
                    <w:rFonts w:cs="Arial"/>
                    <w:lang w:val="en-US"/>
                  </w:rPr>
                </w:rPrChange>
              </w:rPr>
            </w:pPr>
          </w:p>
        </w:tc>
        <w:tc>
          <w:tcPr>
            <w:tcW w:w="7371" w:type="dxa"/>
          </w:tcPr>
          <w:p w14:paraId="10C245D6" w14:textId="77777777" w:rsidR="00545667" w:rsidRPr="00F97842" w:rsidRDefault="00545667" w:rsidP="00DD1B6A">
            <w:pPr>
              <w:pStyle w:val="Palavras-chave"/>
              <w:spacing w:after="0"/>
              <w:rPr>
                <w:rFonts w:cs="Arial"/>
                <w:rPrChange w:id="256" w:author="Elias De Moraes Fernandes" w:date="2016-10-04T23:07:00Z">
                  <w:rPr>
                    <w:rFonts w:cs="Arial"/>
                    <w:lang w:val="en-US"/>
                  </w:rPr>
                </w:rPrChange>
              </w:rPr>
            </w:pPr>
          </w:p>
        </w:tc>
      </w:tr>
      <w:tr w:rsidR="00545667" w:rsidRPr="00F97842" w14:paraId="3682EEB7" w14:textId="77777777" w:rsidTr="5B0B99E4">
        <w:trPr>
          <w:trHeight w:val="397"/>
        </w:trPr>
        <w:tc>
          <w:tcPr>
            <w:tcW w:w="1668" w:type="dxa"/>
          </w:tcPr>
          <w:p w14:paraId="2E8345DD" w14:textId="77777777" w:rsidR="00545667" w:rsidRPr="00F97842" w:rsidRDefault="00545667" w:rsidP="00DD1B6A">
            <w:pPr>
              <w:pStyle w:val="Palavras-chave"/>
              <w:spacing w:after="0"/>
              <w:rPr>
                <w:rFonts w:cs="Arial"/>
                <w:rPrChange w:id="257" w:author="Elias De Moraes Fernandes" w:date="2016-10-04T23:07:00Z">
                  <w:rPr>
                    <w:rFonts w:cs="Arial"/>
                    <w:lang w:val="en-US"/>
                  </w:rPr>
                </w:rPrChange>
              </w:rPr>
            </w:pPr>
          </w:p>
        </w:tc>
        <w:tc>
          <w:tcPr>
            <w:tcW w:w="7371" w:type="dxa"/>
          </w:tcPr>
          <w:p w14:paraId="7D1C01ED" w14:textId="77777777" w:rsidR="00545667" w:rsidRPr="00F97842" w:rsidRDefault="00545667" w:rsidP="00DD1B6A">
            <w:pPr>
              <w:pStyle w:val="Palavras-chave"/>
              <w:spacing w:after="0"/>
              <w:rPr>
                <w:rFonts w:cs="Arial"/>
                <w:rPrChange w:id="258" w:author="Elias De Moraes Fernandes" w:date="2016-10-04T23:07:00Z">
                  <w:rPr>
                    <w:rFonts w:cs="Arial"/>
                    <w:lang w:val="en-US"/>
                  </w:rPr>
                </w:rPrChange>
              </w:rPr>
            </w:pPr>
          </w:p>
        </w:tc>
      </w:tr>
      <w:tr w:rsidR="00545667" w:rsidRPr="00F97842" w14:paraId="201FB22F" w14:textId="77777777" w:rsidTr="5B0B99E4">
        <w:trPr>
          <w:trHeight w:val="397"/>
        </w:trPr>
        <w:tc>
          <w:tcPr>
            <w:tcW w:w="1668" w:type="dxa"/>
          </w:tcPr>
          <w:p w14:paraId="580CA1A5" w14:textId="77777777" w:rsidR="00545667" w:rsidRPr="00F97842" w:rsidRDefault="00545667" w:rsidP="00DD1B6A">
            <w:pPr>
              <w:pStyle w:val="Palavras-chave"/>
              <w:spacing w:after="0"/>
              <w:rPr>
                <w:rFonts w:cs="Arial"/>
                <w:rPrChange w:id="259" w:author="Elias De Moraes Fernandes" w:date="2016-10-04T23:07:00Z">
                  <w:rPr>
                    <w:rFonts w:cs="Arial"/>
                    <w:lang w:val="en-US"/>
                  </w:rPr>
                </w:rPrChange>
              </w:rPr>
            </w:pPr>
          </w:p>
        </w:tc>
        <w:tc>
          <w:tcPr>
            <w:tcW w:w="7371" w:type="dxa"/>
          </w:tcPr>
          <w:p w14:paraId="77A2157F" w14:textId="77777777" w:rsidR="00545667" w:rsidRPr="00F97842" w:rsidRDefault="00545667" w:rsidP="00DD1B6A">
            <w:pPr>
              <w:pStyle w:val="Palavras-chave"/>
              <w:spacing w:after="0"/>
              <w:rPr>
                <w:rFonts w:cs="Arial"/>
                <w:rPrChange w:id="260" w:author="Elias De Moraes Fernandes" w:date="2016-10-04T23:07:00Z">
                  <w:rPr>
                    <w:rFonts w:cs="Arial"/>
                    <w:lang w:val="en-US"/>
                  </w:rPr>
                </w:rPrChange>
              </w:rPr>
            </w:pPr>
          </w:p>
        </w:tc>
      </w:tr>
      <w:tr w:rsidR="00545667" w:rsidRPr="00F97842" w14:paraId="4D3FE41E" w14:textId="77777777" w:rsidTr="5B0B99E4">
        <w:trPr>
          <w:trHeight w:val="397"/>
        </w:trPr>
        <w:tc>
          <w:tcPr>
            <w:tcW w:w="1668" w:type="dxa"/>
          </w:tcPr>
          <w:p w14:paraId="7B037117" w14:textId="77777777" w:rsidR="00545667" w:rsidRPr="00F97842" w:rsidRDefault="00545667" w:rsidP="00DD1B6A">
            <w:pPr>
              <w:pStyle w:val="Palavras-chave"/>
              <w:spacing w:after="0"/>
              <w:rPr>
                <w:rFonts w:cs="Arial"/>
                <w:rPrChange w:id="261" w:author="Elias De Moraes Fernandes" w:date="2016-10-04T23:07:00Z">
                  <w:rPr>
                    <w:rFonts w:cs="Arial"/>
                    <w:lang w:val="en-US"/>
                  </w:rPr>
                </w:rPrChange>
              </w:rPr>
            </w:pPr>
          </w:p>
        </w:tc>
        <w:tc>
          <w:tcPr>
            <w:tcW w:w="7371" w:type="dxa"/>
          </w:tcPr>
          <w:p w14:paraId="4E166C27" w14:textId="77777777" w:rsidR="00545667" w:rsidRPr="00F97842" w:rsidRDefault="00545667" w:rsidP="00DD1B6A">
            <w:pPr>
              <w:pStyle w:val="Palavras-chave"/>
              <w:spacing w:after="0"/>
              <w:rPr>
                <w:rFonts w:cs="Arial"/>
                <w:rPrChange w:id="262" w:author="Elias De Moraes Fernandes" w:date="2016-10-04T23:07:00Z">
                  <w:rPr>
                    <w:rFonts w:cs="Arial"/>
                    <w:lang w:val="en-US"/>
                  </w:rPr>
                </w:rPrChange>
              </w:rPr>
            </w:pPr>
          </w:p>
        </w:tc>
      </w:tr>
      <w:tr w:rsidR="00545667" w:rsidRPr="00F97842" w14:paraId="5AAB16DF" w14:textId="77777777" w:rsidTr="5B0B99E4">
        <w:trPr>
          <w:trHeight w:val="397"/>
        </w:trPr>
        <w:tc>
          <w:tcPr>
            <w:tcW w:w="1668" w:type="dxa"/>
          </w:tcPr>
          <w:p w14:paraId="271F2579" w14:textId="77777777" w:rsidR="00545667" w:rsidRPr="00F97842" w:rsidRDefault="00545667" w:rsidP="00DD1B6A">
            <w:pPr>
              <w:pStyle w:val="Palavras-chave"/>
              <w:spacing w:after="0"/>
              <w:rPr>
                <w:rFonts w:cs="Arial"/>
                <w:rPrChange w:id="263" w:author="Elias De Moraes Fernandes" w:date="2016-10-04T23:07:00Z">
                  <w:rPr>
                    <w:rFonts w:cs="Arial"/>
                    <w:lang w:val="en-US"/>
                  </w:rPr>
                </w:rPrChange>
              </w:rPr>
            </w:pPr>
          </w:p>
        </w:tc>
        <w:tc>
          <w:tcPr>
            <w:tcW w:w="7371" w:type="dxa"/>
          </w:tcPr>
          <w:p w14:paraId="70ED4CE0" w14:textId="77777777" w:rsidR="00545667" w:rsidRPr="00F97842" w:rsidRDefault="00545667" w:rsidP="00DD1B6A">
            <w:pPr>
              <w:pStyle w:val="Palavras-chave"/>
              <w:spacing w:after="0"/>
              <w:rPr>
                <w:rFonts w:cs="Arial"/>
                <w:rPrChange w:id="264" w:author="Elias De Moraes Fernandes" w:date="2016-10-04T23:07:00Z">
                  <w:rPr>
                    <w:rFonts w:cs="Arial"/>
                    <w:lang w:val="en-US"/>
                  </w:rPr>
                </w:rPrChange>
              </w:rPr>
            </w:pPr>
          </w:p>
        </w:tc>
      </w:tr>
      <w:tr w:rsidR="00545667" w:rsidRPr="00F97842" w14:paraId="70C9D233" w14:textId="77777777" w:rsidTr="5B0B99E4">
        <w:trPr>
          <w:trHeight w:val="397"/>
        </w:trPr>
        <w:tc>
          <w:tcPr>
            <w:tcW w:w="1668" w:type="dxa"/>
          </w:tcPr>
          <w:p w14:paraId="70995F9F" w14:textId="77777777" w:rsidR="00545667" w:rsidRPr="00F97842" w:rsidRDefault="00545667" w:rsidP="00DD1B6A">
            <w:pPr>
              <w:pStyle w:val="Palavras-chave"/>
              <w:spacing w:after="0"/>
              <w:rPr>
                <w:rFonts w:cs="Arial"/>
                <w:rPrChange w:id="265" w:author="Elias De Moraes Fernandes" w:date="2016-10-04T23:07:00Z">
                  <w:rPr>
                    <w:rFonts w:cs="Arial"/>
                    <w:lang w:val="en-US"/>
                  </w:rPr>
                </w:rPrChange>
              </w:rPr>
            </w:pPr>
          </w:p>
        </w:tc>
        <w:tc>
          <w:tcPr>
            <w:tcW w:w="7371" w:type="dxa"/>
          </w:tcPr>
          <w:p w14:paraId="46F64535" w14:textId="77777777" w:rsidR="00545667" w:rsidRPr="00F97842" w:rsidRDefault="00545667" w:rsidP="00DD1B6A">
            <w:pPr>
              <w:pStyle w:val="Palavras-chave"/>
              <w:spacing w:after="0"/>
              <w:rPr>
                <w:rFonts w:cs="Arial"/>
                <w:rPrChange w:id="266" w:author="Elias De Moraes Fernandes" w:date="2016-10-04T23:07:00Z">
                  <w:rPr>
                    <w:rFonts w:cs="Arial"/>
                    <w:lang w:val="en-US"/>
                  </w:rPr>
                </w:rPrChange>
              </w:rPr>
            </w:pPr>
          </w:p>
        </w:tc>
      </w:tr>
      <w:tr w:rsidR="00545667" w:rsidRPr="00F97842" w14:paraId="1285AD0C" w14:textId="77777777" w:rsidTr="5B0B99E4">
        <w:trPr>
          <w:trHeight w:val="397"/>
        </w:trPr>
        <w:tc>
          <w:tcPr>
            <w:tcW w:w="1668" w:type="dxa"/>
          </w:tcPr>
          <w:p w14:paraId="0991E777" w14:textId="77777777" w:rsidR="00545667" w:rsidRPr="00F97842" w:rsidRDefault="00545667" w:rsidP="00DD1B6A">
            <w:pPr>
              <w:pStyle w:val="Palavras-chave"/>
              <w:spacing w:after="0"/>
              <w:rPr>
                <w:rFonts w:cs="Arial"/>
                <w:rPrChange w:id="267" w:author="Elias De Moraes Fernandes" w:date="2016-10-04T23:07:00Z">
                  <w:rPr>
                    <w:rFonts w:cs="Arial"/>
                    <w:lang w:val="en-US"/>
                  </w:rPr>
                </w:rPrChange>
              </w:rPr>
            </w:pPr>
          </w:p>
        </w:tc>
        <w:tc>
          <w:tcPr>
            <w:tcW w:w="7371" w:type="dxa"/>
          </w:tcPr>
          <w:p w14:paraId="3D697A4D" w14:textId="77777777" w:rsidR="00545667" w:rsidRPr="00F97842" w:rsidRDefault="00545667" w:rsidP="00DD1B6A">
            <w:pPr>
              <w:pStyle w:val="Palavras-chave"/>
              <w:spacing w:after="0"/>
              <w:rPr>
                <w:rFonts w:cs="Arial"/>
                <w:rPrChange w:id="268" w:author="Elias De Moraes Fernandes" w:date="2016-10-04T23:07:00Z">
                  <w:rPr>
                    <w:rFonts w:cs="Arial"/>
                    <w:lang w:val="en-US"/>
                  </w:rPr>
                </w:rPrChange>
              </w:rPr>
            </w:pPr>
          </w:p>
        </w:tc>
      </w:tr>
      <w:tr w:rsidR="00545667" w:rsidRPr="00F97842" w14:paraId="4163A0F0" w14:textId="77777777" w:rsidTr="5B0B99E4">
        <w:trPr>
          <w:trHeight w:val="397"/>
        </w:trPr>
        <w:tc>
          <w:tcPr>
            <w:tcW w:w="1668" w:type="dxa"/>
          </w:tcPr>
          <w:p w14:paraId="2D4C6D5E" w14:textId="77777777" w:rsidR="00545667" w:rsidRPr="00F97842" w:rsidRDefault="00545667" w:rsidP="00DD1B6A">
            <w:pPr>
              <w:pStyle w:val="Palavras-chave"/>
              <w:spacing w:after="0"/>
              <w:rPr>
                <w:rFonts w:cs="Arial"/>
                <w:rPrChange w:id="269" w:author="Elias De Moraes Fernandes" w:date="2016-10-04T23:07:00Z">
                  <w:rPr>
                    <w:rFonts w:cs="Arial"/>
                    <w:lang w:val="en-US"/>
                  </w:rPr>
                </w:rPrChange>
              </w:rPr>
            </w:pPr>
          </w:p>
        </w:tc>
        <w:tc>
          <w:tcPr>
            <w:tcW w:w="7371" w:type="dxa"/>
          </w:tcPr>
          <w:p w14:paraId="680C77FA" w14:textId="77777777" w:rsidR="00545667" w:rsidRPr="00F97842" w:rsidRDefault="00545667" w:rsidP="00DD1B6A">
            <w:pPr>
              <w:pStyle w:val="Palavras-chave"/>
              <w:spacing w:after="0"/>
              <w:rPr>
                <w:rFonts w:cs="Arial"/>
                <w:rPrChange w:id="270" w:author="Elias De Moraes Fernandes" w:date="2016-10-04T23:07:00Z">
                  <w:rPr>
                    <w:rFonts w:cs="Arial"/>
                    <w:lang w:val="en-US"/>
                  </w:rPr>
                </w:rPrChange>
              </w:rPr>
            </w:pPr>
          </w:p>
        </w:tc>
      </w:tr>
      <w:tr w:rsidR="00545667" w:rsidRPr="00F97842" w14:paraId="132EF77D" w14:textId="77777777" w:rsidTr="5B0B99E4">
        <w:trPr>
          <w:trHeight w:val="397"/>
        </w:trPr>
        <w:tc>
          <w:tcPr>
            <w:tcW w:w="1668" w:type="dxa"/>
          </w:tcPr>
          <w:p w14:paraId="2621FF57" w14:textId="77777777" w:rsidR="00545667" w:rsidRPr="00F97842" w:rsidRDefault="00545667" w:rsidP="00DD1B6A">
            <w:pPr>
              <w:pStyle w:val="Palavras-chave"/>
              <w:spacing w:after="0"/>
              <w:rPr>
                <w:rFonts w:cs="Arial"/>
                <w:rPrChange w:id="271" w:author="Elias De Moraes Fernandes" w:date="2016-10-04T23:07:00Z">
                  <w:rPr>
                    <w:rFonts w:cs="Arial"/>
                    <w:lang w:val="en-US"/>
                  </w:rPr>
                </w:rPrChange>
              </w:rPr>
            </w:pPr>
          </w:p>
        </w:tc>
        <w:tc>
          <w:tcPr>
            <w:tcW w:w="7371" w:type="dxa"/>
          </w:tcPr>
          <w:p w14:paraId="014D7285" w14:textId="77777777" w:rsidR="00545667" w:rsidRPr="00F97842" w:rsidRDefault="00545667" w:rsidP="00DD1B6A">
            <w:pPr>
              <w:pStyle w:val="Palavras-chave"/>
              <w:spacing w:after="0"/>
              <w:rPr>
                <w:rFonts w:cs="Arial"/>
                <w:rPrChange w:id="272" w:author="Elias De Moraes Fernandes" w:date="2016-10-04T23:07:00Z">
                  <w:rPr>
                    <w:rFonts w:cs="Arial"/>
                    <w:lang w:val="en-US"/>
                  </w:rPr>
                </w:rPrChange>
              </w:rPr>
            </w:pPr>
          </w:p>
        </w:tc>
      </w:tr>
      <w:tr w:rsidR="00545667" w:rsidRPr="00F97842" w14:paraId="379063C4" w14:textId="77777777" w:rsidTr="5B0B99E4">
        <w:trPr>
          <w:trHeight w:val="397"/>
        </w:trPr>
        <w:tc>
          <w:tcPr>
            <w:tcW w:w="1668" w:type="dxa"/>
          </w:tcPr>
          <w:p w14:paraId="0BD93F78" w14:textId="77777777" w:rsidR="00545667" w:rsidRPr="00F97842" w:rsidRDefault="00545667" w:rsidP="00DD1B6A">
            <w:pPr>
              <w:pStyle w:val="Palavras-chave"/>
              <w:spacing w:after="0"/>
              <w:rPr>
                <w:rFonts w:cs="Arial"/>
                <w:rPrChange w:id="273" w:author="Elias De Moraes Fernandes" w:date="2016-10-04T23:07:00Z">
                  <w:rPr>
                    <w:rFonts w:cs="Arial"/>
                    <w:lang w:val="en-US"/>
                  </w:rPr>
                </w:rPrChange>
              </w:rPr>
            </w:pPr>
          </w:p>
        </w:tc>
        <w:tc>
          <w:tcPr>
            <w:tcW w:w="7371" w:type="dxa"/>
          </w:tcPr>
          <w:p w14:paraId="2864A165" w14:textId="77777777" w:rsidR="00545667" w:rsidRPr="00F97842" w:rsidRDefault="00545667" w:rsidP="00DD1B6A">
            <w:pPr>
              <w:pStyle w:val="Palavras-chave"/>
              <w:spacing w:after="0"/>
              <w:rPr>
                <w:rFonts w:cs="Arial"/>
                <w:rPrChange w:id="274" w:author="Elias De Moraes Fernandes" w:date="2016-10-04T23:07:00Z">
                  <w:rPr>
                    <w:rFonts w:cs="Arial"/>
                    <w:lang w:val="en-US"/>
                  </w:rPr>
                </w:rPrChange>
              </w:rPr>
            </w:pPr>
          </w:p>
        </w:tc>
      </w:tr>
      <w:tr w:rsidR="00545667" w:rsidRPr="00F97842" w14:paraId="57EF686B" w14:textId="77777777" w:rsidTr="5B0B99E4">
        <w:trPr>
          <w:trHeight w:val="397"/>
        </w:trPr>
        <w:tc>
          <w:tcPr>
            <w:tcW w:w="1668" w:type="dxa"/>
          </w:tcPr>
          <w:p w14:paraId="39501DA6" w14:textId="77777777" w:rsidR="00545667" w:rsidRPr="00F97842" w:rsidRDefault="00545667" w:rsidP="00DD1B6A">
            <w:pPr>
              <w:pStyle w:val="Palavras-chave"/>
              <w:spacing w:after="0"/>
              <w:rPr>
                <w:rFonts w:cs="Arial"/>
                <w:rPrChange w:id="275" w:author="Elias De Moraes Fernandes" w:date="2016-10-04T23:07:00Z">
                  <w:rPr>
                    <w:rFonts w:cs="Arial"/>
                    <w:lang w:val="en-US"/>
                  </w:rPr>
                </w:rPrChange>
              </w:rPr>
            </w:pPr>
          </w:p>
        </w:tc>
        <w:tc>
          <w:tcPr>
            <w:tcW w:w="7371" w:type="dxa"/>
          </w:tcPr>
          <w:p w14:paraId="518E3761" w14:textId="77777777" w:rsidR="00545667" w:rsidRPr="00F97842" w:rsidRDefault="00545667" w:rsidP="00DD1B6A">
            <w:pPr>
              <w:pStyle w:val="Palavras-chave"/>
              <w:spacing w:after="0"/>
              <w:rPr>
                <w:rFonts w:cs="Arial"/>
                <w:rPrChange w:id="276" w:author="Elias De Moraes Fernandes" w:date="2016-10-04T23:07:00Z">
                  <w:rPr>
                    <w:rFonts w:cs="Arial"/>
                    <w:lang w:val="en-US"/>
                  </w:rPr>
                </w:rPrChange>
              </w:rPr>
            </w:pPr>
          </w:p>
        </w:tc>
      </w:tr>
      <w:tr w:rsidR="00545667" w:rsidRPr="00F97842" w14:paraId="50F8EDF9" w14:textId="77777777" w:rsidTr="5B0B99E4">
        <w:trPr>
          <w:trHeight w:val="397"/>
        </w:trPr>
        <w:tc>
          <w:tcPr>
            <w:tcW w:w="1668" w:type="dxa"/>
          </w:tcPr>
          <w:p w14:paraId="1685A518" w14:textId="77777777" w:rsidR="00545667" w:rsidRPr="00F97842" w:rsidRDefault="00545667" w:rsidP="00DD1B6A">
            <w:pPr>
              <w:pStyle w:val="Palavras-chave"/>
              <w:spacing w:after="0"/>
              <w:rPr>
                <w:rFonts w:cs="Arial"/>
                <w:rPrChange w:id="277" w:author="Elias De Moraes Fernandes" w:date="2016-10-04T23:07:00Z">
                  <w:rPr>
                    <w:rFonts w:cs="Arial"/>
                    <w:lang w:val="en-US"/>
                  </w:rPr>
                </w:rPrChange>
              </w:rPr>
            </w:pPr>
          </w:p>
        </w:tc>
        <w:tc>
          <w:tcPr>
            <w:tcW w:w="7371" w:type="dxa"/>
          </w:tcPr>
          <w:p w14:paraId="201B437E" w14:textId="77777777" w:rsidR="00545667" w:rsidRPr="00F97842" w:rsidRDefault="00545667" w:rsidP="00DD1B6A">
            <w:pPr>
              <w:pStyle w:val="Palavras-chave"/>
              <w:spacing w:after="0"/>
              <w:rPr>
                <w:rFonts w:cs="Arial"/>
                <w:rPrChange w:id="278" w:author="Elias De Moraes Fernandes" w:date="2016-10-04T23:07:00Z">
                  <w:rPr>
                    <w:rFonts w:cs="Arial"/>
                    <w:lang w:val="en-US"/>
                  </w:rPr>
                </w:rPrChange>
              </w:rPr>
            </w:pPr>
          </w:p>
        </w:tc>
      </w:tr>
      <w:tr w:rsidR="00545667" w:rsidRPr="00F97842" w14:paraId="68370D83" w14:textId="77777777" w:rsidTr="5B0B99E4">
        <w:trPr>
          <w:trHeight w:val="397"/>
        </w:trPr>
        <w:tc>
          <w:tcPr>
            <w:tcW w:w="1668" w:type="dxa"/>
          </w:tcPr>
          <w:p w14:paraId="78CE41F2" w14:textId="77777777" w:rsidR="00545667" w:rsidRPr="00F97842" w:rsidRDefault="00545667" w:rsidP="00DD1B6A">
            <w:pPr>
              <w:pStyle w:val="Palavras-chave"/>
              <w:spacing w:after="0"/>
              <w:rPr>
                <w:rFonts w:cs="Arial"/>
                <w:rPrChange w:id="279" w:author="Elias De Moraes Fernandes" w:date="2016-10-04T23:07:00Z">
                  <w:rPr>
                    <w:rFonts w:cs="Arial"/>
                    <w:lang w:val="en-US"/>
                  </w:rPr>
                </w:rPrChange>
              </w:rPr>
            </w:pPr>
          </w:p>
        </w:tc>
        <w:tc>
          <w:tcPr>
            <w:tcW w:w="7371" w:type="dxa"/>
          </w:tcPr>
          <w:p w14:paraId="1BC4CE9D" w14:textId="77777777" w:rsidR="00545667" w:rsidRPr="00F97842" w:rsidRDefault="00545667" w:rsidP="00DD1B6A">
            <w:pPr>
              <w:pStyle w:val="Palavras-chave"/>
              <w:spacing w:after="0"/>
              <w:rPr>
                <w:rFonts w:cs="Arial"/>
                <w:rPrChange w:id="280" w:author="Elias De Moraes Fernandes" w:date="2016-10-04T23:07:00Z">
                  <w:rPr>
                    <w:rFonts w:cs="Arial"/>
                    <w:lang w:val="en-US"/>
                  </w:rPr>
                </w:rPrChange>
              </w:rPr>
            </w:pPr>
          </w:p>
        </w:tc>
      </w:tr>
      <w:tr w:rsidR="00545667" w:rsidRPr="00F97842" w14:paraId="20335E0D" w14:textId="77777777" w:rsidTr="5B0B99E4">
        <w:trPr>
          <w:trHeight w:val="397"/>
        </w:trPr>
        <w:tc>
          <w:tcPr>
            <w:tcW w:w="1668" w:type="dxa"/>
          </w:tcPr>
          <w:p w14:paraId="230E4870" w14:textId="77777777" w:rsidR="00545667" w:rsidRPr="00F97842" w:rsidRDefault="00545667" w:rsidP="00DD1B6A">
            <w:pPr>
              <w:pStyle w:val="Palavras-chave"/>
              <w:spacing w:after="0"/>
              <w:rPr>
                <w:rFonts w:cs="Arial"/>
                <w:rPrChange w:id="281" w:author="Elias De Moraes Fernandes" w:date="2016-10-04T23:07:00Z">
                  <w:rPr>
                    <w:rFonts w:cs="Arial"/>
                    <w:lang w:val="en-US"/>
                  </w:rPr>
                </w:rPrChange>
              </w:rPr>
            </w:pPr>
          </w:p>
        </w:tc>
        <w:tc>
          <w:tcPr>
            <w:tcW w:w="7371" w:type="dxa"/>
          </w:tcPr>
          <w:p w14:paraId="75FDAF1A" w14:textId="77777777" w:rsidR="00545667" w:rsidRPr="00F97842" w:rsidRDefault="00545667" w:rsidP="00DD1B6A">
            <w:pPr>
              <w:pStyle w:val="Palavras-chave"/>
              <w:spacing w:after="0"/>
              <w:rPr>
                <w:rFonts w:cs="Arial"/>
                <w:rPrChange w:id="282" w:author="Elias De Moraes Fernandes" w:date="2016-10-04T23:07:00Z">
                  <w:rPr>
                    <w:rFonts w:cs="Arial"/>
                    <w:lang w:val="en-US"/>
                  </w:rPr>
                </w:rPrChange>
              </w:rPr>
            </w:pPr>
          </w:p>
        </w:tc>
      </w:tr>
      <w:tr w:rsidR="00545667" w:rsidRPr="00F97842" w14:paraId="536F0F02" w14:textId="77777777" w:rsidTr="5B0B99E4">
        <w:trPr>
          <w:trHeight w:val="397"/>
        </w:trPr>
        <w:tc>
          <w:tcPr>
            <w:tcW w:w="1668" w:type="dxa"/>
          </w:tcPr>
          <w:p w14:paraId="6DABD7E2" w14:textId="77777777" w:rsidR="00545667" w:rsidRPr="00F97842" w:rsidRDefault="00545667" w:rsidP="00DD1B6A">
            <w:pPr>
              <w:pStyle w:val="Palavras-chave"/>
              <w:spacing w:after="0"/>
              <w:rPr>
                <w:rFonts w:cs="Arial"/>
                <w:rPrChange w:id="283" w:author="Elias De Moraes Fernandes" w:date="2016-10-04T23:07:00Z">
                  <w:rPr>
                    <w:rFonts w:cs="Arial"/>
                    <w:lang w:val="en-US"/>
                  </w:rPr>
                </w:rPrChange>
              </w:rPr>
            </w:pPr>
          </w:p>
        </w:tc>
        <w:tc>
          <w:tcPr>
            <w:tcW w:w="7371" w:type="dxa"/>
          </w:tcPr>
          <w:p w14:paraId="7485FE05" w14:textId="77777777" w:rsidR="00545667" w:rsidRPr="00F97842" w:rsidRDefault="00545667" w:rsidP="00DD1B6A">
            <w:pPr>
              <w:pStyle w:val="Palavras-chave"/>
              <w:spacing w:after="0"/>
              <w:rPr>
                <w:rFonts w:cs="Arial"/>
                <w:rPrChange w:id="284" w:author="Elias De Moraes Fernandes" w:date="2016-10-04T23:07:00Z">
                  <w:rPr>
                    <w:rFonts w:cs="Arial"/>
                    <w:lang w:val="en-US"/>
                  </w:rPr>
                </w:rPrChange>
              </w:rPr>
            </w:pPr>
          </w:p>
        </w:tc>
      </w:tr>
    </w:tbl>
    <w:p w14:paraId="669FB00B" w14:textId="77777777" w:rsidR="00545667" w:rsidRPr="00F97842" w:rsidRDefault="00545667" w:rsidP="00545667">
      <w:pPr>
        <w:pStyle w:val="Palavras-chave"/>
        <w:spacing w:after="0"/>
        <w:rPr>
          <w:rFonts w:cs="Arial"/>
          <w:rPrChange w:id="285" w:author="Elias De Moraes Fernandes" w:date="2016-10-04T23:07:00Z">
            <w:rPr>
              <w:rFonts w:cs="Arial"/>
              <w:lang w:val="en-US"/>
            </w:rPr>
          </w:rPrChange>
        </w:rPr>
      </w:pPr>
    </w:p>
    <w:p w14:paraId="17317A8D" w14:textId="77777777" w:rsidR="00545667" w:rsidRPr="00F97842" w:rsidRDefault="00545667" w:rsidP="00545667">
      <w:pPr>
        <w:rPr>
          <w:rFonts w:eastAsia="Times New Roman" w:cs="Arial"/>
          <w:color w:val="000000"/>
        </w:rPr>
      </w:pPr>
      <w:r w:rsidRPr="4A03C906">
        <w:rPr>
          <w:rFonts w:eastAsia="Arial" w:cs="Arial"/>
          <w:rPrChange w:id="286" w:author="Convidado" w:date="2016-10-14T04:54:00Z">
            <w:rPr>
              <w:rFonts w:cs="Arial"/>
            </w:rPr>
          </w:rPrChange>
        </w:rPr>
        <w:br w:type="page"/>
      </w:r>
    </w:p>
    <w:p w14:paraId="603743EB" w14:textId="7EF27A20" w:rsidR="00545667" w:rsidRPr="00F97842" w:rsidRDefault="00545667" w:rsidP="00545667">
      <w:pPr>
        <w:pStyle w:val="Palavras-chave"/>
        <w:spacing w:after="0"/>
        <w:jc w:val="center"/>
        <w:rPr>
          <w:rFonts w:cs="Arial"/>
          <w:b/>
        </w:rPr>
      </w:pPr>
      <w:r w:rsidRPr="4A03C906">
        <w:rPr>
          <w:rFonts w:eastAsia="Arial" w:cs="Arial"/>
          <w:b/>
          <w:bCs/>
          <w:rPrChange w:id="287" w:author="Convidado" w:date="2016-10-14T04:54:00Z">
            <w:rPr>
              <w:rFonts w:cs="Arial"/>
              <w:b/>
            </w:rPr>
          </w:rPrChange>
        </w:rPr>
        <w:lastRenderedPageBreak/>
        <w:t>LISTA DE SÍMBOLOS</w:t>
      </w:r>
    </w:p>
    <w:p w14:paraId="43358043" w14:textId="77777777" w:rsidR="00545667" w:rsidRPr="00F97842" w:rsidRDefault="00545667" w:rsidP="00545667">
      <w:pPr>
        <w:jc w:val="center"/>
        <w:rPr>
          <w:rFonts w:cs="Arial"/>
          <w:color w:val="FF0000"/>
        </w:rPr>
      </w:pPr>
      <w:r w:rsidRPr="4A03C906">
        <w:rPr>
          <w:rFonts w:eastAsia="Arial" w:cs="Arial"/>
          <w:color w:val="FF0000"/>
          <w:rPrChange w:id="288" w:author="Convidado" w:date="2016-10-14T04:54:00Z">
            <w:rPr>
              <w:rFonts w:cs="Arial"/>
              <w:color w:val="FF0000"/>
            </w:rPr>
          </w:rPrChange>
        </w:rPr>
        <w:t>Elemento opcional</w:t>
      </w:r>
    </w:p>
    <w:p w14:paraId="768667C6" w14:textId="77777777" w:rsidR="00545667" w:rsidRPr="00F97842" w:rsidRDefault="00545667" w:rsidP="00545667">
      <w:pPr>
        <w:pStyle w:val="Palavras-chave"/>
        <w:spacing w:after="0"/>
        <w:jc w:val="center"/>
        <w:rPr>
          <w:rFonts w:cs="Arial"/>
          <w:b/>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21"/>
      </w:tblGrid>
      <w:tr w:rsidR="00545667" w:rsidRPr="00F97842" w14:paraId="7D4FE9F8" w14:textId="77777777" w:rsidTr="4A03C906">
        <w:trPr>
          <w:trHeight w:val="397"/>
        </w:trPr>
        <w:tc>
          <w:tcPr>
            <w:tcW w:w="959" w:type="dxa"/>
          </w:tcPr>
          <w:p w14:paraId="1D48042D" w14:textId="77777777" w:rsidR="00545667" w:rsidRPr="00F97842" w:rsidRDefault="00545667" w:rsidP="00DD1B6A">
            <w:pPr>
              <w:pStyle w:val="Palavras-chave"/>
              <w:spacing w:after="0"/>
              <w:rPr>
                <w:rFonts w:cs="Arial"/>
              </w:rPr>
            </w:pPr>
            <w:r w:rsidRPr="4A03C906">
              <w:rPr>
                <w:rFonts w:eastAsia="Arial" w:cs="Arial"/>
                <w:rPrChange w:id="289" w:author="Convidado" w:date="2016-10-14T04:54:00Z">
                  <w:rPr>
                    <w:rFonts w:cs="Arial"/>
                  </w:rPr>
                </w:rPrChange>
              </w:rPr>
              <w:t>Υ</w:t>
            </w:r>
          </w:p>
        </w:tc>
        <w:tc>
          <w:tcPr>
            <w:tcW w:w="8221" w:type="dxa"/>
          </w:tcPr>
          <w:p w14:paraId="6ED505E4" w14:textId="77777777" w:rsidR="00545667" w:rsidRPr="00F97842" w:rsidRDefault="00545667" w:rsidP="00DD1B6A">
            <w:pPr>
              <w:pStyle w:val="Palavras-chave"/>
              <w:spacing w:after="0"/>
              <w:rPr>
                <w:rFonts w:cs="Arial"/>
              </w:rPr>
            </w:pPr>
            <w:r w:rsidRPr="4A03C906">
              <w:rPr>
                <w:rFonts w:eastAsia="Arial" w:cs="Arial"/>
                <w:rPrChange w:id="290" w:author="Convidado" w:date="2016-10-14T04:54:00Z">
                  <w:rPr>
                    <w:rFonts w:cs="Arial"/>
                  </w:rPr>
                </w:rPrChange>
              </w:rPr>
              <w:t>Coeficiente de atenuação da função da onda do elétron no óxido</w:t>
            </w:r>
          </w:p>
        </w:tc>
      </w:tr>
      <w:tr w:rsidR="00545667" w:rsidRPr="00F97842" w14:paraId="21F39A9E" w14:textId="77777777" w:rsidTr="4A03C906">
        <w:trPr>
          <w:trHeight w:val="397"/>
        </w:trPr>
        <w:tc>
          <w:tcPr>
            <w:tcW w:w="959" w:type="dxa"/>
          </w:tcPr>
          <w:p w14:paraId="7DCFCFE4" w14:textId="77777777" w:rsidR="00545667" w:rsidRPr="00F97842" w:rsidRDefault="00545667" w:rsidP="00DD1B6A">
            <w:pPr>
              <w:pStyle w:val="Palavras-chave"/>
              <w:spacing w:after="0"/>
              <w:rPr>
                <w:rFonts w:cs="Arial"/>
              </w:rPr>
            </w:pPr>
            <w:r w:rsidRPr="4A03C906">
              <w:rPr>
                <w:rFonts w:eastAsia="Arial" w:cs="Arial"/>
                <w:rPrChange w:id="291" w:author="Convidado" w:date="2016-10-14T04:54:00Z">
                  <w:rPr>
                    <w:rFonts w:cs="Arial"/>
                  </w:rPr>
                </w:rPrChange>
              </w:rPr>
              <w:t>λ</w:t>
            </w:r>
          </w:p>
        </w:tc>
        <w:tc>
          <w:tcPr>
            <w:tcW w:w="8221" w:type="dxa"/>
          </w:tcPr>
          <w:p w14:paraId="28676753" w14:textId="77777777" w:rsidR="00545667" w:rsidRPr="00F97842" w:rsidRDefault="00545667" w:rsidP="00DD1B6A">
            <w:pPr>
              <w:pStyle w:val="Palavras-chave"/>
              <w:spacing w:after="0"/>
              <w:rPr>
                <w:rFonts w:cs="Arial"/>
              </w:rPr>
            </w:pPr>
            <w:r w:rsidRPr="4A03C906">
              <w:rPr>
                <w:rFonts w:eastAsia="Arial" w:cs="Arial"/>
                <w:rPrChange w:id="292" w:author="Convidado" w:date="2016-10-14T04:54:00Z">
                  <w:rPr>
                    <w:rFonts w:cs="Arial"/>
                  </w:rPr>
                </w:rPrChange>
              </w:rPr>
              <w:t>Parâmetro de ajuste para modulação do comprimento do canal</w:t>
            </w:r>
          </w:p>
        </w:tc>
      </w:tr>
      <w:tr w:rsidR="00545667" w:rsidRPr="00F97842" w14:paraId="71C1ED2F" w14:textId="77777777" w:rsidTr="4A03C906">
        <w:trPr>
          <w:trHeight w:val="397"/>
        </w:trPr>
        <w:tc>
          <w:tcPr>
            <w:tcW w:w="959" w:type="dxa"/>
          </w:tcPr>
          <w:p w14:paraId="197F7378" w14:textId="77777777" w:rsidR="00545667" w:rsidRPr="00F97842" w:rsidRDefault="00545667" w:rsidP="00DD1B6A">
            <w:pPr>
              <w:pStyle w:val="Palavras-chave"/>
              <w:spacing w:after="0"/>
              <w:rPr>
                <w:rFonts w:cs="Arial"/>
              </w:rPr>
            </w:pPr>
            <w:r w:rsidRPr="4A03C906">
              <w:rPr>
                <w:rFonts w:eastAsia="Arial" w:cs="Arial"/>
                <w:rPrChange w:id="293" w:author="Convidado" w:date="2016-10-14T04:54:00Z">
                  <w:rPr>
                    <w:rFonts w:cs="Arial"/>
                  </w:rPr>
                </w:rPrChange>
              </w:rPr>
              <w:t>σ</w:t>
            </w:r>
          </w:p>
        </w:tc>
        <w:tc>
          <w:tcPr>
            <w:tcW w:w="8221" w:type="dxa"/>
          </w:tcPr>
          <w:p w14:paraId="497D94CA" w14:textId="77777777" w:rsidR="00545667" w:rsidRPr="00F97842" w:rsidRDefault="00545667" w:rsidP="00DD1B6A">
            <w:pPr>
              <w:pStyle w:val="Palavras-chave"/>
              <w:spacing w:after="0"/>
              <w:rPr>
                <w:rFonts w:cs="Arial"/>
              </w:rPr>
            </w:pPr>
            <w:r w:rsidRPr="4A03C906">
              <w:rPr>
                <w:rFonts w:eastAsia="Arial" w:cs="Arial"/>
                <w:rPrChange w:id="294" w:author="Convidado" w:date="2016-10-14T04:54:00Z">
                  <w:rPr>
                    <w:rFonts w:cs="Arial"/>
                  </w:rPr>
                </w:rPrChange>
              </w:rPr>
              <w:t>Efeito DIBL</w:t>
            </w:r>
          </w:p>
        </w:tc>
      </w:tr>
      <w:tr w:rsidR="00545667" w:rsidRPr="00F97842" w14:paraId="331EBE8E" w14:textId="77777777" w:rsidTr="4A03C906">
        <w:trPr>
          <w:trHeight w:val="397"/>
        </w:trPr>
        <w:tc>
          <w:tcPr>
            <w:tcW w:w="959" w:type="dxa"/>
          </w:tcPr>
          <w:p w14:paraId="37B5222E" w14:textId="77777777" w:rsidR="00545667" w:rsidRPr="00F97842" w:rsidRDefault="00545667" w:rsidP="00DD1B6A">
            <w:pPr>
              <w:pStyle w:val="Palavras-chave"/>
              <w:spacing w:after="0"/>
              <w:rPr>
                <w:rFonts w:cs="Arial"/>
              </w:rPr>
            </w:pPr>
            <w:r w:rsidRPr="4A03C906">
              <w:rPr>
                <w:rFonts w:eastAsia="Arial" w:cs="Arial"/>
                <w:rPrChange w:id="295" w:author="Convidado" w:date="2016-10-14T04:54:00Z">
                  <w:rPr>
                    <w:rFonts w:cs="Arial"/>
                  </w:rPr>
                </w:rPrChange>
              </w:rPr>
              <w:t>Ө</w:t>
            </w:r>
          </w:p>
        </w:tc>
        <w:tc>
          <w:tcPr>
            <w:tcW w:w="8221" w:type="dxa"/>
          </w:tcPr>
          <w:p w14:paraId="3AED0D29" w14:textId="77777777" w:rsidR="00545667" w:rsidRPr="00F97842" w:rsidRDefault="00545667" w:rsidP="00DD1B6A">
            <w:pPr>
              <w:pStyle w:val="Palavras-chave"/>
              <w:spacing w:after="0"/>
              <w:rPr>
                <w:rFonts w:cs="Arial"/>
              </w:rPr>
            </w:pPr>
            <w:r w:rsidRPr="4A03C906">
              <w:rPr>
                <w:rFonts w:eastAsia="Arial" w:cs="Arial"/>
                <w:rPrChange w:id="296" w:author="Convidado" w:date="2016-10-14T04:54:00Z">
                  <w:rPr>
                    <w:rFonts w:cs="Arial"/>
                  </w:rPr>
                </w:rPrChange>
              </w:rPr>
              <w:t>Parâmetro de entrada para ajuste de mobilidade</w:t>
            </w:r>
          </w:p>
        </w:tc>
      </w:tr>
      <w:tr w:rsidR="00545667" w:rsidRPr="00F97842" w14:paraId="416634B9" w14:textId="77777777" w:rsidTr="4A03C906">
        <w:trPr>
          <w:trHeight w:val="397"/>
        </w:trPr>
        <w:tc>
          <w:tcPr>
            <w:tcW w:w="959" w:type="dxa"/>
          </w:tcPr>
          <w:p w14:paraId="3D810D33" w14:textId="77777777" w:rsidR="00545667" w:rsidRPr="00F97842" w:rsidRDefault="00545667" w:rsidP="00DD1B6A">
            <w:pPr>
              <w:pStyle w:val="Palavras-chave"/>
              <w:spacing w:after="0"/>
              <w:rPr>
                <w:rFonts w:cs="Arial"/>
              </w:rPr>
            </w:pPr>
            <w:r w:rsidRPr="4A03C906">
              <w:rPr>
                <w:rFonts w:eastAsia="Arial" w:cs="Arial"/>
                <w:rPrChange w:id="297" w:author="Convidado" w:date="2016-10-14T04:54:00Z">
                  <w:rPr>
                    <w:rFonts w:cs="Arial"/>
                  </w:rPr>
                </w:rPrChange>
              </w:rPr>
              <w:t>έ</w:t>
            </w:r>
          </w:p>
        </w:tc>
        <w:tc>
          <w:tcPr>
            <w:tcW w:w="8221" w:type="dxa"/>
          </w:tcPr>
          <w:p w14:paraId="1AE43F89" w14:textId="77777777" w:rsidR="00545667" w:rsidRPr="00F97842" w:rsidRDefault="00545667" w:rsidP="00DD1B6A">
            <w:pPr>
              <w:pStyle w:val="Palavras-chave"/>
              <w:spacing w:after="0"/>
              <w:rPr>
                <w:rFonts w:cs="Arial"/>
              </w:rPr>
            </w:pPr>
            <w:r w:rsidRPr="4A03C906">
              <w:rPr>
                <w:rFonts w:eastAsia="Arial" w:cs="Arial"/>
                <w:rPrChange w:id="298" w:author="Convidado" w:date="2016-10-14T04:54:00Z">
                  <w:rPr>
                    <w:rFonts w:cs="Arial"/>
                  </w:rPr>
                </w:rPrChange>
              </w:rPr>
              <w:t>Permissividade elétrica do silício</w:t>
            </w:r>
          </w:p>
        </w:tc>
      </w:tr>
      <w:tr w:rsidR="00545667" w:rsidRPr="00F97842" w14:paraId="242807AA" w14:textId="77777777" w:rsidTr="4A03C906">
        <w:trPr>
          <w:trHeight w:val="397"/>
        </w:trPr>
        <w:tc>
          <w:tcPr>
            <w:tcW w:w="959" w:type="dxa"/>
          </w:tcPr>
          <w:p w14:paraId="090181C4" w14:textId="77777777" w:rsidR="00545667" w:rsidRPr="00F97842" w:rsidRDefault="00545667" w:rsidP="00DD1B6A">
            <w:pPr>
              <w:pStyle w:val="Palavras-chave"/>
              <w:spacing w:after="0"/>
              <w:rPr>
                <w:rFonts w:cs="Arial"/>
              </w:rPr>
            </w:pPr>
          </w:p>
        </w:tc>
        <w:tc>
          <w:tcPr>
            <w:tcW w:w="8221" w:type="dxa"/>
          </w:tcPr>
          <w:p w14:paraId="19DBE68A" w14:textId="77777777" w:rsidR="00545667" w:rsidRPr="00F97842" w:rsidRDefault="00545667" w:rsidP="00DD1B6A">
            <w:pPr>
              <w:pStyle w:val="Palavras-chave"/>
              <w:spacing w:after="0"/>
              <w:rPr>
                <w:rFonts w:cs="Arial"/>
              </w:rPr>
            </w:pPr>
          </w:p>
        </w:tc>
      </w:tr>
      <w:tr w:rsidR="00545667" w:rsidRPr="00F97842" w14:paraId="2E6B5ABD" w14:textId="77777777" w:rsidTr="4A03C906">
        <w:trPr>
          <w:trHeight w:val="397"/>
        </w:trPr>
        <w:tc>
          <w:tcPr>
            <w:tcW w:w="959" w:type="dxa"/>
          </w:tcPr>
          <w:p w14:paraId="2EBABBD5" w14:textId="77777777" w:rsidR="00545667" w:rsidRPr="00F97842" w:rsidRDefault="00545667" w:rsidP="00DD1B6A">
            <w:pPr>
              <w:pStyle w:val="Palavras-chave"/>
              <w:spacing w:after="0"/>
              <w:rPr>
                <w:rFonts w:cs="Arial"/>
              </w:rPr>
            </w:pPr>
          </w:p>
        </w:tc>
        <w:tc>
          <w:tcPr>
            <w:tcW w:w="8221" w:type="dxa"/>
          </w:tcPr>
          <w:p w14:paraId="4CC4A143" w14:textId="77777777" w:rsidR="00545667" w:rsidRPr="00F97842" w:rsidRDefault="00545667" w:rsidP="00DD1B6A">
            <w:pPr>
              <w:pStyle w:val="Palavras-chave"/>
              <w:spacing w:after="0"/>
              <w:rPr>
                <w:rFonts w:cs="Arial"/>
              </w:rPr>
            </w:pPr>
          </w:p>
        </w:tc>
      </w:tr>
      <w:tr w:rsidR="00545667" w:rsidRPr="00F97842" w14:paraId="4779200F" w14:textId="77777777" w:rsidTr="4A03C906">
        <w:trPr>
          <w:trHeight w:val="397"/>
        </w:trPr>
        <w:tc>
          <w:tcPr>
            <w:tcW w:w="959" w:type="dxa"/>
          </w:tcPr>
          <w:p w14:paraId="6784BE81" w14:textId="77777777" w:rsidR="00545667" w:rsidRPr="00F97842" w:rsidRDefault="00545667" w:rsidP="00DD1B6A">
            <w:pPr>
              <w:pStyle w:val="Palavras-chave"/>
              <w:spacing w:after="0"/>
              <w:rPr>
                <w:rFonts w:cs="Arial"/>
              </w:rPr>
            </w:pPr>
          </w:p>
        </w:tc>
        <w:tc>
          <w:tcPr>
            <w:tcW w:w="8221" w:type="dxa"/>
          </w:tcPr>
          <w:p w14:paraId="6A8D3D64" w14:textId="77777777" w:rsidR="00545667" w:rsidRPr="00F97842" w:rsidRDefault="00545667" w:rsidP="00DD1B6A">
            <w:pPr>
              <w:pStyle w:val="Palavras-chave"/>
              <w:spacing w:after="0"/>
              <w:rPr>
                <w:rFonts w:cs="Arial"/>
              </w:rPr>
            </w:pPr>
          </w:p>
        </w:tc>
      </w:tr>
      <w:tr w:rsidR="00545667" w:rsidRPr="00F97842" w14:paraId="3F325874" w14:textId="77777777" w:rsidTr="4A03C906">
        <w:trPr>
          <w:trHeight w:val="397"/>
        </w:trPr>
        <w:tc>
          <w:tcPr>
            <w:tcW w:w="959" w:type="dxa"/>
          </w:tcPr>
          <w:p w14:paraId="0CCFCD86" w14:textId="77777777" w:rsidR="00545667" w:rsidRPr="00F97842" w:rsidRDefault="00545667" w:rsidP="00DD1B6A">
            <w:pPr>
              <w:pStyle w:val="Palavras-chave"/>
              <w:spacing w:after="0"/>
              <w:rPr>
                <w:rFonts w:cs="Arial"/>
              </w:rPr>
            </w:pPr>
          </w:p>
        </w:tc>
        <w:tc>
          <w:tcPr>
            <w:tcW w:w="8221" w:type="dxa"/>
          </w:tcPr>
          <w:p w14:paraId="1B0C3AA4" w14:textId="77777777" w:rsidR="00545667" w:rsidRPr="00F97842" w:rsidRDefault="00545667" w:rsidP="00DD1B6A">
            <w:pPr>
              <w:pStyle w:val="Palavras-chave"/>
              <w:spacing w:after="0"/>
              <w:rPr>
                <w:rFonts w:cs="Arial"/>
              </w:rPr>
            </w:pPr>
          </w:p>
        </w:tc>
      </w:tr>
      <w:tr w:rsidR="00545667" w:rsidRPr="00F97842" w14:paraId="5BE36740" w14:textId="77777777" w:rsidTr="4A03C906">
        <w:trPr>
          <w:trHeight w:val="397"/>
        </w:trPr>
        <w:tc>
          <w:tcPr>
            <w:tcW w:w="959" w:type="dxa"/>
          </w:tcPr>
          <w:p w14:paraId="097840CC" w14:textId="77777777" w:rsidR="00545667" w:rsidRPr="00F97842" w:rsidRDefault="00545667" w:rsidP="00DD1B6A">
            <w:pPr>
              <w:pStyle w:val="Palavras-chave"/>
              <w:spacing w:after="0"/>
              <w:rPr>
                <w:rFonts w:cs="Arial"/>
              </w:rPr>
            </w:pPr>
          </w:p>
        </w:tc>
        <w:tc>
          <w:tcPr>
            <w:tcW w:w="8221" w:type="dxa"/>
          </w:tcPr>
          <w:p w14:paraId="655A7FBD" w14:textId="77777777" w:rsidR="00545667" w:rsidRPr="00F97842" w:rsidRDefault="00545667" w:rsidP="00DD1B6A">
            <w:pPr>
              <w:pStyle w:val="Palavras-chave"/>
              <w:spacing w:after="0"/>
              <w:rPr>
                <w:rFonts w:cs="Arial"/>
              </w:rPr>
            </w:pPr>
          </w:p>
        </w:tc>
      </w:tr>
      <w:tr w:rsidR="00545667" w:rsidRPr="00F97842" w14:paraId="53B91960" w14:textId="77777777" w:rsidTr="4A03C906">
        <w:trPr>
          <w:trHeight w:val="397"/>
        </w:trPr>
        <w:tc>
          <w:tcPr>
            <w:tcW w:w="959" w:type="dxa"/>
          </w:tcPr>
          <w:p w14:paraId="3DFCEA2D" w14:textId="77777777" w:rsidR="00545667" w:rsidRPr="00F97842" w:rsidRDefault="00545667" w:rsidP="00DD1B6A">
            <w:pPr>
              <w:pStyle w:val="Palavras-chave"/>
              <w:spacing w:after="0"/>
              <w:rPr>
                <w:rFonts w:cs="Arial"/>
              </w:rPr>
            </w:pPr>
          </w:p>
        </w:tc>
        <w:tc>
          <w:tcPr>
            <w:tcW w:w="8221" w:type="dxa"/>
          </w:tcPr>
          <w:p w14:paraId="2AB097B7" w14:textId="77777777" w:rsidR="00545667" w:rsidRPr="00F97842" w:rsidRDefault="00545667" w:rsidP="00DD1B6A">
            <w:pPr>
              <w:pStyle w:val="Palavras-chave"/>
              <w:spacing w:after="0"/>
              <w:rPr>
                <w:rFonts w:cs="Arial"/>
              </w:rPr>
            </w:pPr>
          </w:p>
        </w:tc>
      </w:tr>
      <w:tr w:rsidR="00545667" w:rsidRPr="00F97842" w14:paraId="0BCFBCC9" w14:textId="77777777" w:rsidTr="4A03C906">
        <w:trPr>
          <w:trHeight w:val="397"/>
        </w:trPr>
        <w:tc>
          <w:tcPr>
            <w:tcW w:w="959" w:type="dxa"/>
          </w:tcPr>
          <w:p w14:paraId="7F0F662A" w14:textId="77777777" w:rsidR="00545667" w:rsidRPr="00F97842" w:rsidRDefault="00545667" w:rsidP="00DD1B6A">
            <w:pPr>
              <w:pStyle w:val="Palavras-chave"/>
              <w:spacing w:after="0"/>
              <w:rPr>
                <w:rFonts w:cs="Arial"/>
              </w:rPr>
            </w:pPr>
          </w:p>
        </w:tc>
        <w:tc>
          <w:tcPr>
            <w:tcW w:w="8221" w:type="dxa"/>
          </w:tcPr>
          <w:p w14:paraId="0CCF67DA" w14:textId="77777777" w:rsidR="00545667" w:rsidRPr="00F97842" w:rsidRDefault="00545667" w:rsidP="00DD1B6A">
            <w:pPr>
              <w:pStyle w:val="Palavras-chave"/>
              <w:spacing w:after="0"/>
              <w:rPr>
                <w:rFonts w:cs="Arial"/>
              </w:rPr>
            </w:pPr>
          </w:p>
        </w:tc>
      </w:tr>
      <w:tr w:rsidR="00545667" w:rsidRPr="00F97842" w14:paraId="7848A915" w14:textId="77777777" w:rsidTr="4A03C906">
        <w:trPr>
          <w:trHeight w:val="397"/>
        </w:trPr>
        <w:tc>
          <w:tcPr>
            <w:tcW w:w="959" w:type="dxa"/>
          </w:tcPr>
          <w:p w14:paraId="3B8A3367" w14:textId="77777777" w:rsidR="00545667" w:rsidRPr="00F97842" w:rsidRDefault="00545667" w:rsidP="00DD1B6A">
            <w:pPr>
              <w:pStyle w:val="Palavras-chave"/>
              <w:spacing w:after="0"/>
              <w:rPr>
                <w:rFonts w:cs="Arial"/>
              </w:rPr>
            </w:pPr>
          </w:p>
        </w:tc>
        <w:tc>
          <w:tcPr>
            <w:tcW w:w="8221" w:type="dxa"/>
          </w:tcPr>
          <w:p w14:paraId="3FE2BBBA" w14:textId="77777777" w:rsidR="00545667" w:rsidRPr="00F97842" w:rsidRDefault="00545667" w:rsidP="00DD1B6A">
            <w:pPr>
              <w:pStyle w:val="Palavras-chave"/>
              <w:spacing w:after="0"/>
              <w:rPr>
                <w:rFonts w:cs="Arial"/>
              </w:rPr>
            </w:pPr>
          </w:p>
        </w:tc>
      </w:tr>
      <w:tr w:rsidR="00545667" w:rsidRPr="00F97842" w14:paraId="4B673F59" w14:textId="77777777" w:rsidTr="4A03C906">
        <w:trPr>
          <w:trHeight w:val="397"/>
        </w:trPr>
        <w:tc>
          <w:tcPr>
            <w:tcW w:w="959" w:type="dxa"/>
          </w:tcPr>
          <w:p w14:paraId="168B74A8" w14:textId="77777777" w:rsidR="00545667" w:rsidRPr="00F97842" w:rsidRDefault="00545667" w:rsidP="00DD1B6A">
            <w:pPr>
              <w:pStyle w:val="Palavras-chave"/>
              <w:spacing w:after="0"/>
              <w:rPr>
                <w:rFonts w:cs="Arial"/>
              </w:rPr>
            </w:pPr>
          </w:p>
        </w:tc>
        <w:tc>
          <w:tcPr>
            <w:tcW w:w="8221" w:type="dxa"/>
          </w:tcPr>
          <w:p w14:paraId="7F070567" w14:textId="77777777" w:rsidR="00545667" w:rsidRPr="00F97842" w:rsidRDefault="00545667" w:rsidP="00DD1B6A">
            <w:pPr>
              <w:pStyle w:val="Palavras-chave"/>
              <w:spacing w:after="0"/>
              <w:rPr>
                <w:rFonts w:cs="Arial"/>
              </w:rPr>
            </w:pPr>
          </w:p>
        </w:tc>
      </w:tr>
      <w:tr w:rsidR="00545667" w:rsidRPr="00F97842" w14:paraId="5536370A" w14:textId="77777777" w:rsidTr="4A03C906">
        <w:trPr>
          <w:trHeight w:val="397"/>
        </w:trPr>
        <w:tc>
          <w:tcPr>
            <w:tcW w:w="959" w:type="dxa"/>
          </w:tcPr>
          <w:p w14:paraId="52F607C8" w14:textId="77777777" w:rsidR="00545667" w:rsidRPr="00F97842" w:rsidRDefault="00545667" w:rsidP="00DD1B6A">
            <w:pPr>
              <w:pStyle w:val="Palavras-chave"/>
              <w:spacing w:after="0"/>
              <w:rPr>
                <w:rFonts w:cs="Arial"/>
              </w:rPr>
            </w:pPr>
          </w:p>
        </w:tc>
        <w:tc>
          <w:tcPr>
            <w:tcW w:w="8221" w:type="dxa"/>
          </w:tcPr>
          <w:p w14:paraId="43956450" w14:textId="77777777" w:rsidR="00545667" w:rsidRPr="00F97842" w:rsidRDefault="00545667" w:rsidP="00DD1B6A">
            <w:pPr>
              <w:pStyle w:val="Palavras-chave"/>
              <w:spacing w:after="0"/>
              <w:rPr>
                <w:rFonts w:cs="Arial"/>
              </w:rPr>
            </w:pPr>
          </w:p>
        </w:tc>
      </w:tr>
      <w:tr w:rsidR="00545667" w:rsidRPr="00F97842" w14:paraId="18704AF6" w14:textId="77777777" w:rsidTr="4A03C906">
        <w:trPr>
          <w:trHeight w:val="397"/>
        </w:trPr>
        <w:tc>
          <w:tcPr>
            <w:tcW w:w="959" w:type="dxa"/>
          </w:tcPr>
          <w:p w14:paraId="1BEA5CA4" w14:textId="77777777" w:rsidR="00545667" w:rsidRPr="00F97842" w:rsidRDefault="00545667" w:rsidP="00DD1B6A">
            <w:pPr>
              <w:pStyle w:val="Palavras-chave"/>
              <w:spacing w:after="0"/>
              <w:rPr>
                <w:rFonts w:cs="Arial"/>
              </w:rPr>
            </w:pPr>
          </w:p>
        </w:tc>
        <w:tc>
          <w:tcPr>
            <w:tcW w:w="8221" w:type="dxa"/>
          </w:tcPr>
          <w:p w14:paraId="08F0C989" w14:textId="77777777" w:rsidR="00545667" w:rsidRPr="00F97842" w:rsidRDefault="00545667" w:rsidP="00DD1B6A">
            <w:pPr>
              <w:pStyle w:val="Palavras-chave"/>
              <w:spacing w:after="0"/>
              <w:rPr>
                <w:rFonts w:cs="Arial"/>
              </w:rPr>
            </w:pPr>
          </w:p>
        </w:tc>
      </w:tr>
      <w:tr w:rsidR="00545667" w:rsidRPr="00F97842" w14:paraId="421D81D4" w14:textId="77777777" w:rsidTr="4A03C906">
        <w:trPr>
          <w:trHeight w:val="397"/>
        </w:trPr>
        <w:tc>
          <w:tcPr>
            <w:tcW w:w="959" w:type="dxa"/>
          </w:tcPr>
          <w:p w14:paraId="26F89011" w14:textId="77777777" w:rsidR="00545667" w:rsidRPr="00F97842" w:rsidRDefault="00545667" w:rsidP="00DD1B6A">
            <w:pPr>
              <w:pStyle w:val="Palavras-chave"/>
              <w:spacing w:after="0"/>
              <w:rPr>
                <w:rFonts w:cs="Arial"/>
              </w:rPr>
            </w:pPr>
          </w:p>
        </w:tc>
        <w:tc>
          <w:tcPr>
            <w:tcW w:w="8221" w:type="dxa"/>
          </w:tcPr>
          <w:p w14:paraId="28BBA7B5" w14:textId="77777777" w:rsidR="00545667" w:rsidRPr="00F97842" w:rsidRDefault="00545667" w:rsidP="00DD1B6A">
            <w:pPr>
              <w:pStyle w:val="Palavras-chave"/>
              <w:spacing w:after="0"/>
              <w:rPr>
                <w:rFonts w:cs="Arial"/>
              </w:rPr>
            </w:pPr>
          </w:p>
        </w:tc>
      </w:tr>
      <w:tr w:rsidR="00545667" w:rsidRPr="00F97842" w14:paraId="184ED47D" w14:textId="77777777" w:rsidTr="4A03C906">
        <w:trPr>
          <w:trHeight w:val="397"/>
        </w:trPr>
        <w:tc>
          <w:tcPr>
            <w:tcW w:w="959" w:type="dxa"/>
          </w:tcPr>
          <w:p w14:paraId="010A68E7" w14:textId="77777777" w:rsidR="00545667" w:rsidRPr="00F97842" w:rsidRDefault="00545667" w:rsidP="00DD1B6A">
            <w:pPr>
              <w:pStyle w:val="Palavras-chave"/>
              <w:spacing w:after="0"/>
              <w:rPr>
                <w:rFonts w:cs="Arial"/>
              </w:rPr>
            </w:pPr>
          </w:p>
        </w:tc>
        <w:tc>
          <w:tcPr>
            <w:tcW w:w="8221" w:type="dxa"/>
          </w:tcPr>
          <w:p w14:paraId="076712F4" w14:textId="77777777" w:rsidR="00545667" w:rsidRPr="00F97842" w:rsidRDefault="00545667" w:rsidP="00DD1B6A">
            <w:pPr>
              <w:pStyle w:val="Palavras-chave"/>
              <w:spacing w:after="0"/>
              <w:rPr>
                <w:rFonts w:cs="Arial"/>
              </w:rPr>
            </w:pPr>
          </w:p>
        </w:tc>
      </w:tr>
      <w:tr w:rsidR="00545667" w:rsidRPr="00F97842" w14:paraId="6307D1A3" w14:textId="77777777" w:rsidTr="4A03C906">
        <w:trPr>
          <w:trHeight w:val="397"/>
        </w:trPr>
        <w:tc>
          <w:tcPr>
            <w:tcW w:w="959" w:type="dxa"/>
          </w:tcPr>
          <w:p w14:paraId="233A8715" w14:textId="77777777" w:rsidR="00545667" w:rsidRPr="00F97842" w:rsidRDefault="00545667" w:rsidP="00DD1B6A">
            <w:pPr>
              <w:pStyle w:val="Palavras-chave"/>
              <w:spacing w:after="0"/>
              <w:rPr>
                <w:rFonts w:cs="Arial"/>
              </w:rPr>
            </w:pPr>
          </w:p>
        </w:tc>
        <w:tc>
          <w:tcPr>
            <w:tcW w:w="8221" w:type="dxa"/>
          </w:tcPr>
          <w:p w14:paraId="175CED49" w14:textId="77777777" w:rsidR="00545667" w:rsidRPr="00F97842" w:rsidRDefault="00545667" w:rsidP="00DD1B6A">
            <w:pPr>
              <w:pStyle w:val="Palavras-chave"/>
              <w:spacing w:after="0"/>
              <w:rPr>
                <w:rFonts w:cs="Arial"/>
              </w:rPr>
            </w:pPr>
          </w:p>
        </w:tc>
      </w:tr>
      <w:tr w:rsidR="00545667" w:rsidRPr="00F97842" w14:paraId="57C70482" w14:textId="77777777" w:rsidTr="4A03C906">
        <w:trPr>
          <w:trHeight w:val="397"/>
        </w:trPr>
        <w:tc>
          <w:tcPr>
            <w:tcW w:w="959" w:type="dxa"/>
          </w:tcPr>
          <w:p w14:paraId="3E0240AE" w14:textId="77777777" w:rsidR="00545667" w:rsidRPr="00F97842" w:rsidRDefault="00545667" w:rsidP="00DD1B6A">
            <w:pPr>
              <w:pStyle w:val="Palavras-chave"/>
              <w:spacing w:after="0"/>
              <w:rPr>
                <w:rFonts w:cs="Arial"/>
              </w:rPr>
            </w:pPr>
          </w:p>
        </w:tc>
        <w:tc>
          <w:tcPr>
            <w:tcW w:w="8221" w:type="dxa"/>
          </w:tcPr>
          <w:p w14:paraId="777828ED" w14:textId="77777777" w:rsidR="00545667" w:rsidRPr="00F97842" w:rsidRDefault="00545667" w:rsidP="00DD1B6A">
            <w:pPr>
              <w:pStyle w:val="Palavras-chave"/>
              <w:spacing w:after="0"/>
              <w:rPr>
                <w:rFonts w:cs="Arial"/>
              </w:rPr>
            </w:pPr>
          </w:p>
        </w:tc>
      </w:tr>
    </w:tbl>
    <w:p w14:paraId="0904C52C" w14:textId="77777777" w:rsidR="00545667" w:rsidRPr="00F97842" w:rsidRDefault="00545667" w:rsidP="00545667">
      <w:pPr>
        <w:pStyle w:val="Palavras-chave"/>
        <w:spacing w:after="0"/>
        <w:rPr>
          <w:rFonts w:cs="Arial"/>
          <w:b/>
        </w:rPr>
      </w:pPr>
    </w:p>
    <w:p w14:paraId="12BC6311" w14:textId="54168D63" w:rsidR="00A737F1" w:rsidRPr="00F97842" w:rsidRDefault="00A737F1">
      <w:pPr>
        <w:rPr>
          <w:rFonts w:eastAsia="Times New Roman" w:cs="Arial"/>
          <w:b/>
          <w:color w:val="000000"/>
          <w:rPrChange w:id="299" w:author="Elias De Moraes Fernandes" w:date="2016-10-04T23:07:00Z">
            <w:rPr>
              <w:rFonts w:cs="Arial"/>
              <w:b/>
            </w:rPr>
          </w:rPrChange>
        </w:rPr>
        <w:pPrChange w:id="300" w:author="Elias De Moraes Fernandes" w:date="2016-10-03T21:48:00Z">
          <w:pPr>
            <w:spacing w:after="200" w:line="276" w:lineRule="auto"/>
          </w:pPr>
        </w:pPrChange>
      </w:pPr>
    </w:p>
    <w:p w14:paraId="724672DF" w14:textId="77777777" w:rsidR="00545667" w:rsidRPr="00F97842" w:rsidRDefault="00545667">
      <w:pPr>
        <w:spacing w:after="200" w:line="276" w:lineRule="auto"/>
        <w:rPr>
          <w:rFonts w:cs="Arial"/>
          <w:b/>
        </w:rPr>
      </w:pPr>
      <w:r w:rsidRPr="4A03C906">
        <w:rPr>
          <w:rFonts w:eastAsia="Arial" w:cs="Arial"/>
          <w:b/>
          <w:bCs/>
          <w:rPrChange w:id="301" w:author="Convidado" w:date="2016-10-14T04:54:00Z">
            <w:rPr>
              <w:rFonts w:cs="Arial"/>
              <w:b/>
            </w:rPr>
          </w:rPrChange>
        </w:rPr>
        <w:br w:type="page"/>
      </w:r>
    </w:p>
    <w:p w14:paraId="3442DC3C" w14:textId="003AFE9D" w:rsidR="006A48A6" w:rsidRPr="00F97842" w:rsidRDefault="006A48A6" w:rsidP="00AB308D">
      <w:pPr>
        <w:jc w:val="center"/>
        <w:outlineLvl w:val="0"/>
        <w:rPr>
          <w:rFonts w:cs="Arial"/>
          <w:color w:val="FF0000"/>
        </w:rPr>
      </w:pPr>
      <w:r w:rsidRPr="4A03C906">
        <w:rPr>
          <w:rFonts w:eastAsia="Arial" w:cs="Arial"/>
          <w:b/>
          <w:bCs/>
          <w:rPrChange w:id="302" w:author="Convidado" w:date="2016-10-14T04:54:00Z">
            <w:rPr>
              <w:rFonts w:cs="Arial"/>
              <w:b/>
            </w:rPr>
          </w:rPrChange>
        </w:rPr>
        <w:lastRenderedPageBreak/>
        <w:t>RESUMO</w:t>
      </w:r>
    </w:p>
    <w:p w14:paraId="0407B04F" w14:textId="77777777" w:rsidR="00983458" w:rsidRPr="00F97842" w:rsidRDefault="00983458" w:rsidP="009807B0">
      <w:pPr>
        <w:rPr>
          <w:rFonts w:cs="Arial"/>
        </w:rPr>
      </w:pPr>
    </w:p>
    <w:p w14:paraId="36037741" w14:textId="44D17303" w:rsidR="006A48A6" w:rsidRPr="00F97842" w:rsidRDefault="00876175" w:rsidP="00913F3D">
      <w:pPr>
        <w:rPr>
          <w:b/>
        </w:rPr>
      </w:pPr>
      <w:r w:rsidRPr="00F97842">
        <w:t>De M. Fernandes</w:t>
      </w:r>
      <w:r w:rsidR="006A48A6" w:rsidRPr="5B0B99E4">
        <w:t xml:space="preserve">, </w:t>
      </w:r>
      <w:r w:rsidRPr="00F97842">
        <w:t>Elias</w:t>
      </w:r>
      <w:r w:rsidR="006A48A6" w:rsidRPr="5B0B99E4">
        <w:t xml:space="preserve">. </w:t>
      </w:r>
      <w:r w:rsidR="00D054EB" w:rsidRPr="00FA63E0">
        <w:rPr>
          <w:b/>
          <w:bCs/>
        </w:rPr>
        <w:t>Nonda: Serious Game na Educação de Resíduos Sólidos Urbanos</w:t>
      </w:r>
      <w:r w:rsidR="00C077DF" w:rsidRPr="00D10623">
        <w:rPr>
          <w:b/>
          <w:bCs/>
        </w:rPr>
        <w:t>.</w:t>
      </w:r>
      <w:r w:rsidRPr="00D10623">
        <w:rPr>
          <w:b/>
          <w:bCs/>
        </w:rPr>
        <w:t xml:space="preserve"> </w:t>
      </w:r>
      <w:r w:rsidR="006A48A6" w:rsidRPr="00F97842">
        <w:t>201</w:t>
      </w:r>
      <w:r w:rsidR="009E69D4" w:rsidRPr="00F97842">
        <w:t>6</w:t>
      </w:r>
      <w:r w:rsidR="007A4294" w:rsidRPr="5B0B99E4">
        <w:t>.</w:t>
      </w:r>
      <w:r w:rsidR="009807B0" w:rsidRPr="00F97842">
        <w:t xml:space="preserve"> 15f. </w:t>
      </w:r>
      <w:ins w:id="303" w:author="Elias de Moraes Fernandes" w:date="2016-10-15T14:51:00Z">
        <w:r w:rsidR="00916559">
          <w:t>T</w:t>
        </w:r>
      </w:ins>
      <w:commentRangeStart w:id="304"/>
      <w:del w:id="305" w:author="Elias de Moraes Fernandes" w:date="2016-10-15T14:51:00Z">
        <w:r w:rsidR="009807B0" w:rsidRPr="00F97842" w:rsidDel="00916559">
          <w:delText xml:space="preserve">Proposta de </w:delText>
        </w:r>
        <w:commentRangeEnd w:id="304"/>
        <w:r w:rsidDel="00916559">
          <w:rPr>
            <w:rStyle w:val="CommentReference"/>
          </w:rPr>
          <w:commentReference w:id="304"/>
        </w:r>
        <w:r w:rsidR="009807B0" w:rsidRPr="00F97842" w:rsidDel="00916559">
          <w:delText>T</w:delText>
        </w:r>
      </w:del>
      <w:r w:rsidR="009807B0" w:rsidRPr="00F97842">
        <w:t>rabalho de Conclusão de Curso (Graduação) – Tecnologia em Análise e Desenvolvimento de Sistemas. Universidade Tecnológica Federal do Paraná. Cornélio Procópio, 201</w:t>
      </w:r>
      <w:r w:rsidR="000D5F22" w:rsidRPr="00F97842">
        <w:t>6</w:t>
      </w:r>
      <w:r w:rsidR="009807B0" w:rsidRPr="5B0B99E4">
        <w:t xml:space="preserve">. </w:t>
      </w:r>
      <w:r w:rsidR="006A48A6" w:rsidRPr="5B0B99E4">
        <w:t xml:space="preserve"> </w:t>
      </w:r>
    </w:p>
    <w:p w14:paraId="3E02C710" w14:textId="77777777" w:rsidR="006A48A6" w:rsidRPr="00F97842" w:rsidRDefault="006A48A6" w:rsidP="006A48A6">
      <w:pPr>
        <w:pStyle w:val="Formataodoresumo"/>
        <w:spacing w:after="0"/>
        <w:rPr>
          <w:rFonts w:cs="Arial"/>
          <w:sz w:val="22"/>
          <w:szCs w:val="22"/>
        </w:rPr>
      </w:pPr>
    </w:p>
    <w:p w14:paraId="0B9B9179" w14:textId="77777777" w:rsidR="006A48A6" w:rsidRPr="00F97842" w:rsidRDefault="006A48A6" w:rsidP="006A48A6">
      <w:pPr>
        <w:pStyle w:val="Formataodoresumo"/>
        <w:spacing w:after="0"/>
        <w:rPr>
          <w:rFonts w:cs="Arial"/>
          <w:sz w:val="22"/>
          <w:szCs w:val="22"/>
        </w:rPr>
      </w:pPr>
    </w:p>
    <w:p w14:paraId="7328911F" w14:textId="20733340" w:rsidR="00062FA2" w:rsidRPr="00F97842" w:rsidRDefault="009807B0" w:rsidP="00913F3D">
      <w:pPr>
        <w:pStyle w:val="Formataodoresumo"/>
      </w:pPr>
      <w:r w:rsidRPr="00F97842">
        <w:t xml:space="preserve">A tecnologia da informação aplicada </w:t>
      </w:r>
      <w:del w:id="306" w:author="A" w:date="2016-05-05T14:28:00Z">
        <w:r w:rsidRPr="00F97842" w:rsidDel="00913F3D">
          <w:delText xml:space="preserve">na </w:delText>
        </w:r>
      </w:del>
      <w:ins w:id="307" w:author="A" w:date="2016-05-05T14:28:00Z">
        <w:r w:rsidR="00913F3D" w:rsidRPr="00F97842">
          <w:t xml:space="preserve">à </w:t>
        </w:r>
      </w:ins>
      <w:r w:rsidRPr="00F97842">
        <w:t xml:space="preserve">educação tem permitido o uso de inúmeras ferramentas com finalidade de difundir o conhecimento nas diversas áreas </w:t>
      </w:r>
      <w:r w:rsidR="00760003" w:rsidRPr="00F97842">
        <w:t xml:space="preserve">de ensino </w:t>
      </w:r>
      <w:r w:rsidRPr="00F97842">
        <w:t xml:space="preserve">tais como Humanas, Exatas e Biológicas. </w:t>
      </w:r>
      <w:del w:id="308" w:author="Elias De Moraes Fernandes" w:date="2016-05-19T15:04:00Z">
        <w:r w:rsidRPr="00F97842" w:rsidDel="004B3059">
          <w:delText xml:space="preserve">A </w:delText>
        </w:r>
      </w:del>
      <w:ins w:id="309" w:author="Elias De Moraes Fernandes" w:date="2016-05-19T15:04:00Z">
        <w:r w:rsidR="004B3059" w:rsidRPr="00F97842">
          <w:t xml:space="preserve">Da </w:t>
        </w:r>
      </w:ins>
      <w:r w:rsidRPr="00F97842">
        <w:t xml:space="preserve">fusão </w:t>
      </w:r>
      <w:r w:rsidR="00BF3A28" w:rsidRPr="00F97842">
        <w:t>entre</w:t>
      </w:r>
      <w:r w:rsidRPr="00F97842">
        <w:t xml:space="preserve"> educação e </w:t>
      </w:r>
      <w:r w:rsidR="00CD6DB5" w:rsidRPr="00F97842">
        <w:t xml:space="preserve">o </w:t>
      </w:r>
      <w:r w:rsidRPr="00F97842">
        <w:t xml:space="preserve">entretenimento tem </w:t>
      </w:r>
      <w:r w:rsidR="00CD6DB5" w:rsidRPr="00F97842">
        <w:t>nascido</w:t>
      </w:r>
      <w:r w:rsidRPr="00F97842">
        <w:t xml:space="preserve"> os jogos </w:t>
      </w:r>
      <w:ins w:id="310" w:author="A" w:date="2016-05-05T14:28:00Z">
        <w:r w:rsidR="00913F3D" w:rsidRPr="00F97842">
          <w:t xml:space="preserve">sérios </w:t>
        </w:r>
      </w:ins>
      <w:r w:rsidRPr="00F97842">
        <w:t xml:space="preserve">educacionais, que demandam </w:t>
      </w:r>
      <w:r w:rsidR="00CD6DB5" w:rsidRPr="00F97842">
        <w:t xml:space="preserve">conteúdo </w:t>
      </w:r>
      <w:r w:rsidR="00760003" w:rsidRPr="00F97842">
        <w:t>sucinto e de suma</w:t>
      </w:r>
      <w:r w:rsidR="00CD6DB5" w:rsidRPr="00F97842">
        <w:t xml:space="preserve"> importância</w:t>
      </w:r>
      <w:r w:rsidR="00345478" w:rsidRPr="5E0FEAAB">
        <w:t xml:space="preserve">. </w:t>
      </w:r>
      <w:ins w:id="311" w:author="Elias De Moraes Fernandes" w:date="2016-05-18T22:13:00Z">
        <w:r w:rsidR="008C66CA" w:rsidRPr="00F97842">
          <w:t>P</w:t>
        </w:r>
      </w:ins>
      <w:del w:id="312" w:author="Elias De Moraes Fernandes" w:date="2016-05-18T22:13:00Z">
        <w:r w:rsidR="00345478" w:rsidRPr="00F97842" w:rsidDel="008C66CA">
          <w:delText>Por exemplo, p</w:delText>
        </w:r>
      </w:del>
      <w:r w:rsidR="00345478" w:rsidRPr="00F97842">
        <w:t xml:space="preserve">ode-se elaborar jogos educacionais para temáticas </w:t>
      </w:r>
      <w:r w:rsidR="00760003" w:rsidRPr="00F97842">
        <w:t>como a</w:t>
      </w:r>
      <w:r w:rsidR="00CD6DB5" w:rsidRPr="5E0FEAAB">
        <w:t xml:space="preserve"> </w:t>
      </w:r>
      <w:r w:rsidR="00CD6DB5" w:rsidRPr="00F97842">
        <w:t>Vermi</w:t>
      </w:r>
      <w:r w:rsidR="00F65F2D" w:rsidRPr="00F97842">
        <w:t>compostagem</w:t>
      </w:r>
      <w:r w:rsidR="00345478" w:rsidRPr="5E0FEAAB">
        <w:t xml:space="preserve"> -</w:t>
      </w:r>
      <w:r w:rsidR="002C681E" w:rsidRPr="5E0FEAAB">
        <w:t xml:space="preserve"> </w:t>
      </w:r>
      <w:r w:rsidR="00FA1F26" w:rsidRPr="00F97842">
        <w:t xml:space="preserve">sistema de compostagem </w:t>
      </w:r>
      <w:r w:rsidR="002C681E" w:rsidRPr="00F97842">
        <w:t>que trabalha com a</w:t>
      </w:r>
      <w:r w:rsidR="00CD6DB5" w:rsidRPr="5E0FEAAB">
        <w:t xml:space="preserve"> </w:t>
      </w:r>
      <w:r w:rsidR="002C681E" w:rsidRPr="00F97842">
        <w:t xml:space="preserve">bioxidação de resíduos sólidos orgânicos no envolvimento de minhocas na fauna microbiana para surgimento de húmus. </w:t>
      </w:r>
      <w:r w:rsidR="00345478" w:rsidRPr="00F97842">
        <w:t>Nesse</w:t>
      </w:r>
      <w:r w:rsidR="002C681E" w:rsidRPr="00F97842">
        <w:t xml:space="preserve"> contexto, o presente trabalho objetiva </w:t>
      </w:r>
      <w:r w:rsidR="000379C6" w:rsidRPr="00F97842">
        <w:t xml:space="preserve">criar um </w:t>
      </w:r>
      <w:r w:rsidR="00345478" w:rsidRPr="00F97842">
        <w:t xml:space="preserve">jogo educacional como </w:t>
      </w:r>
      <w:r w:rsidR="000379C6" w:rsidRPr="00F97842">
        <w:t xml:space="preserve">material didático de apoio </w:t>
      </w:r>
      <w:r w:rsidR="002C681E" w:rsidRPr="00F97842">
        <w:t xml:space="preserve">sobre a </w:t>
      </w:r>
      <w:commentRangeStart w:id="313"/>
      <w:r w:rsidR="002C681E" w:rsidRPr="00F97842">
        <w:t>Vermitecnologia</w:t>
      </w:r>
      <w:commentRangeEnd w:id="313"/>
      <w:r>
        <w:rPr>
          <w:rStyle w:val="CommentReference"/>
        </w:rPr>
        <w:commentReference w:id="313"/>
      </w:r>
      <w:r w:rsidR="002C681E" w:rsidRPr="5E0FEAAB">
        <w:t>.</w:t>
      </w:r>
      <w:r w:rsidR="00EB1B6C" w:rsidRPr="5E0FEAAB">
        <w:t xml:space="preserve"> </w:t>
      </w:r>
      <w:r w:rsidR="00A17095" w:rsidRPr="00F97842">
        <w:t>Desse modo, é apresentado uma proposta de um Serious Game nessa temática</w:t>
      </w:r>
      <w:r w:rsidR="00CB75DC" w:rsidRPr="00F97842">
        <w:t>, detalhes de sua construção e desenvolvimento.</w:t>
      </w:r>
    </w:p>
    <w:p w14:paraId="5C4EEB50" w14:textId="77777777" w:rsidR="006A48A6" w:rsidRPr="00F97842" w:rsidRDefault="006A48A6" w:rsidP="006A48A6">
      <w:pPr>
        <w:jc w:val="both"/>
        <w:rPr>
          <w:rFonts w:cs="Arial"/>
          <w:b/>
        </w:rPr>
      </w:pPr>
    </w:p>
    <w:p w14:paraId="5AA6409D" w14:textId="55107505" w:rsidR="00827FE2" w:rsidRPr="00F97842" w:rsidRDefault="006A48A6" w:rsidP="00913F3D">
      <w:r w:rsidRPr="00FA63E0">
        <w:rPr>
          <w:b/>
          <w:bCs/>
        </w:rPr>
        <w:t>Palavras-chave</w:t>
      </w:r>
      <w:r w:rsidRPr="5B0B99E4">
        <w:t xml:space="preserve">: </w:t>
      </w:r>
      <w:r w:rsidR="004B4A92" w:rsidRPr="00F97842">
        <w:t>Vermitecnologia</w:t>
      </w:r>
      <w:r w:rsidR="007610AA" w:rsidRPr="5B0B99E4">
        <w:t>,</w:t>
      </w:r>
      <w:r w:rsidRPr="5B0B99E4">
        <w:t xml:space="preserve"> </w:t>
      </w:r>
      <w:r w:rsidR="00B10BFC" w:rsidRPr="00F97842">
        <w:t>Vermicompostagem</w:t>
      </w:r>
      <w:r w:rsidR="007610AA" w:rsidRPr="5B0B99E4">
        <w:t>,</w:t>
      </w:r>
      <w:r w:rsidR="00B10BFC" w:rsidRPr="5B0B99E4">
        <w:t xml:space="preserve"> </w:t>
      </w:r>
      <w:r w:rsidR="00A97AB7" w:rsidRPr="00F97842">
        <w:t>Educação</w:t>
      </w:r>
      <w:r w:rsidR="007610AA" w:rsidRPr="5B0B99E4">
        <w:t xml:space="preserve">, </w:t>
      </w:r>
      <w:r w:rsidR="00A17095" w:rsidRPr="00F97842">
        <w:t xml:space="preserve">Serious Games, </w:t>
      </w:r>
      <w:r w:rsidR="00B10BFC" w:rsidRPr="00F97842">
        <w:t>Mobile</w:t>
      </w:r>
      <w:r w:rsidR="00A17095" w:rsidRPr="5B0B99E4">
        <w:t>,</w:t>
      </w:r>
      <w:r w:rsidR="00062FA2" w:rsidRPr="5B0B99E4">
        <w:t xml:space="preserve"> </w:t>
      </w:r>
      <w:r w:rsidR="004B4A92" w:rsidRPr="00F97842">
        <w:t>Compostagem</w:t>
      </w:r>
      <w:r w:rsidRPr="5B0B99E4">
        <w:t>.</w:t>
      </w:r>
    </w:p>
    <w:p w14:paraId="3709BE19" w14:textId="77777777" w:rsidR="00827FE2" w:rsidRPr="00F97842" w:rsidRDefault="00827FE2">
      <w:pPr>
        <w:rPr>
          <w:rFonts w:eastAsia="Times New Roman" w:cs="Arial"/>
          <w:color w:val="000000"/>
        </w:rPr>
      </w:pPr>
      <w:r w:rsidRPr="00F97842">
        <w:rPr>
          <w:rFonts w:cs="Arial"/>
        </w:rPr>
        <w:br w:type="page"/>
      </w:r>
    </w:p>
    <w:p w14:paraId="0E8E8E1C" w14:textId="567BAAA5" w:rsidR="0065333A" w:rsidRPr="00F97842" w:rsidRDefault="00827FE2" w:rsidP="00AB308D">
      <w:pPr>
        <w:jc w:val="center"/>
        <w:outlineLvl w:val="0"/>
        <w:rPr>
          <w:rFonts w:cs="Arial"/>
          <w:b/>
        </w:rPr>
      </w:pPr>
      <w:r w:rsidRPr="4A03C906">
        <w:rPr>
          <w:rFonts w:eastAsia="Arial" w:cs="Arial"/>
          <w:b/>
          <w:bCs/>
          <w:rPrChange w:id="314" w:author="Convidado" w:date="2016-10-14T04:54:00Z">
            <w:rPr>
              <w:rFonts w:cs="Arial"/>
              <w:b/>
            </w:rPr>
          </w:rPrChange>
        </w:rPr>
        <w:lastRenderedPageBreak/>
        <w:t>ABSTRACT</w:t>
      </w:r>
    </w:p>
    <w:p w14:paraId="17E5A4F7" w14:textId="77777777" w:rsidR="00590FED" w:rsidRPr="00F97842" w:rsidRDefault="00590FED" w:rsidP="007A4294">
      <w:pPr>
        <w:jc w:val="center"/>
        <w:rPr>
          <w:rFonts w:cs="Arial"/>
          <w:color w:val="FF0000"/>
        </w:rPr>
      </w:pPr>
    </w:p>
    <w:p w14:paraId="677451E4" w14:textId="3B222EEF" w:rsidR="00827FE2" w:rsidRPr="00F97842" w:rsidRDefault="00C02C81" w:rsidP="00C02C81">
      <w:r w:rsidRPr="00F97842">
        <w:t xml:space="preserve">De M. Fernandes, Elias. </w:t>
      </w:r>
      <w:r w:rsidRPr="00FA63E0">
        <w:rPr>
          <w:b/>
          <w:bCs/>
        </w:rPr>
        <w:t xml:space="preserve">Nonda: Serious Game in </w:t>
      </w:r>
      <w:proofErr w:type="spellStart"/>
      <w:r w:rsidRPr="00FA63E0">
        <w:rPr>
          <w:b/>
          <w:bCs/>
        </w:rPr>
        <w:t>Urban</w:t>
      </w:r>
      <w:proofErr w:type="spellEnd"/>
      <w:r w:rsidRPr="00FA63E0">
        <w:rPr>
          <w:b/>
          <w:bCs/>
        </w:rPr>
        <w:t xml:space="preserve"> </w:t>
      </w:r>
      <w:proofErr w:type="spellStart"/>
      <w:r w:rsidRPr="00FA63E0">
        <w:rPr>
          <w:b/>
          <w:bCs/>
        </w:rPr>
        <w:t>Solid</w:t>
      </w:r>
      <w:proofErr w:type="spellEnd"/>
      <w:r w:rsidRPr="00FA63E0">
        <w:rPr>
          <w:b/>
          <w:bCs/>
        </w:rPr>
        <w:t xml:space="preserve"> </w:t>
      </w:r>
      <w:proofErr w:type="spellStart"/>
      <w:r w:rsidRPr="00FA63E0">
        <w:rPr>
          <w:b/>
          <w:bCs/>
        </w:rPr>
        <w:t>Waste</w:t>
      </w:r>
      <w:proofErr w:type="spellEnd"/>
      <w:r w:rsidRPr="00FA63E0">
        <w:rPr>
          <w:b/>
          <w:bCs/>
        </w:rPr>
        <w:t xml:space="preserve"> </w:t>
      </w:r>
      <w:proofErr w:type="spellStart"/>
      <w:r w:rsidRPr="00FA63E0">
        <w:rPr>
          <w:b/>
          <w:bCs/>
        </w:rPr>
        <w:t>Education</w:t>
      </w:r>
      <w:proofErr w:type="spellEnd"/>
      <w:r w:rsidR="00E518F5" w:rsidRPr="00FA63E0">
        <w:rPr>
          <w:b/>
          <w:bCs/>
        </w:rPr>
        <w:t>.</w:t>
      </w:r>
      <w:r w:rsidR="00E518F5" w:rsidRPr="5B0B99E4">
        <w:t xml:space="preserve"> </w:t>
      </w:r>
      <w:r w:rsidRPr="00F97842">
        <w:t xml:space="preserve">2016. 15f. </w:t>
      </w:r>
      <w:del w:id="315" w:author="Elias de Moraes Fernandes" w:date="2016-10-15T14:54:00Z">
        <w:r w:rsidRPr="00F97842" w:rsidDel="00717705">
          <w:delText>Proposta de</w:delText>
        </w:r>
        <w:bookmarkStart w:id="316" w:name="_GoBack"/>
        <w:bookmarkEnd w:id="316"/>
        <w:r w:rsidRPr="00F97842" w:rsidDel="00717705">
          <w:delText xml:space="preserve"> </w:delText>
        </w:r>
      </w:del>
      <w:r w:rsidRPr="00F97842">
        <w:t xml:space="preserve">Trabalho de Conclusão de Curso (Graduação) – Tecnologia em Análise e Desenvolvimento de Sistemas. Universidade Tecnológica Federal do Paraná. Cornélio Procópio, 2016.  </w:t>
      </w:r>
    </w:p>
    <w:p w14:paraId="73B063AB" w14:textId="77777777" w:rsidR="00C35C15" w:rsidRPr="00F97842" w:rsidRDefault="00C35C15" w:rsidP="00C35C15">
      <w:pPr>
        <w:pStyle w:val="Formataodoresumo"/>
        <w:spacing w:after="0"/>
        <w:rPr>
          <w:rFonts w:cs="Arial"/>
          <w:sz w:val="22"/>
          <w:szCs w:val="22"/>
        </w:rPr>
      </w:pPr>
    </w:p>
    <w:p w14:paraId="1DA8B64B" w14:textId="77777777" w:rsidR="00895087" w:rsidRPr="00F97842" w:rsidRDefault="00895087" w:rsidP="00827FE2">
      <w:pPr>
        <w:pStyle w:val="Formataodoresumo"/>
        <w:spacing w:after="0"/>
        <w:rPr>
          <w:rFonts w:cs="Arial"/>
          <w:sz w:val="22"/>
          <w:szCs w:val="22"/>
        </w:rPr>
      </w:pPr>
    </w:p>
    <w:p w14:paraId="6C6626FF" w14:textId="7F59FAAC" w:rsidR="00895087" w:rsidRPr="00F97842" w:rsidRDefault="00C02C81" w:rsidP="00913F3D">
      <w:pPr>
        <w:pStyle w:val="Formataodoresumo"/>
      </w:pPr>
      <w:proofErr w:type="spellStart"/>
      <w:r w:rsidRPr="00F97842">
        <w:t>Information</w:t>
      </w:r>
      <w:proofErr w:type="spellEnd"/>
      <w:r w:rsidRPr="5B0B99E4">
        <w:t xml:space="preserve"> </w:t>
      </w:r>
      <w:proofErr w:type="spellStart"/>
      <w:r w:rsidRPr="00F97842">
        <w:t>technology</w:t>
      </w:r>
      <w:proofErr w:type="spellEnd"/>
      <w:r w:rsidRPr="5B0B99E4">
        <w:t xml:space="preserve"> </w:t>
      </w:r>
      <w:proofErr w:type="spellStart"/>
      <w:r w:rsidRPr="00F97842">
        <w:t>applied</w:t>
      </w:r>
      <w:proofErr w:type="spellEnd"/>
      <w:r w:rsidRPr="00F97842">
        <w:t xml:space="preserve"> in </w:t>
      </w:r>
      <w:proofErr w:type="spellStart"/>
      <w:r w:rsidRPr="00F97842">
        <w:t>education</w:t>
      </w:r>
      <w:proofErr w:type="spellEnd"/>
      <w:r w:rsidRPr="5B0B99E4">
        <w:t xml:space="preserve"> </w:t>
      </w:r>
      <w:proofErr w:type="spellStart"/>
      <w:r w:rsidRPr="00F97842">
        <w:t>has</w:t>
      </w:r>
      <w:proofErr w:type="spellEnd"/>
      <w:r w:rsidRPr="5B0B99E4">
        <w:t xml:space="preserve"> </w:t>
      </w:r>
      <w:proofErr w:type="spellStart"/>
      <w:r w:rsidRPr="00F97842">
        <w:t>allowed</w:t>
      </w:r>
      <w:proofErr w:type="spellEnd"/>
      <w:r w:rsidRPr="5B0B99E4">
        <w:t xml:space="preserve"> </w:t>
      </w:r>
      <w:proofErr w:type="spellStart"/>
      <w:r w:rsidRPr="00F97842">
        <w:t>the</w:t>
      </w:r>
      <w:proofErr w:type="spellEnd"/>
      <w:r w:rsidRPr="00F97842">
        <w:t xml:space="preserve"> use </w:t>
      </w:r>
      <w:proofErr w:type="spellStart"/>
      <w:r w:rsidRPr="00F97842">
        <w:t>of</w:t>
      </w:r>
      <w:proofErr w:type="spellEnd"/>
      <w:r w:rsidRPr="5B0B99E4">
        <w:t xml:space="preserve"> </w:t>
      </w:r>
      <w:proofErr w:type="spellStart"/>
      <w:r w:rsidRPr="00F97842">
        <w:t>numerous</w:t>
      </w:r>
      <w:proofErr w:type="spellEnd"/>
      <w:r w:rsidRPr="00F97842">
        <w:t xml:space="preserve"> tools </w:t>
      </w:r>
      <w:proofErr w:type="spellStart"/>
      <w:r w:rsidRPr="00F97842">
        <w:t>with</w:t>
      </w:r>
      <w:proofErr w:type="spellEnd"/>
      <w:r w:rsidRPr="5B0B99E4">
        <w:t xml:space="preserve"> </w:t>
      </w:r>
      <w:proofErr w:type="spellStart"/>
      <w:r w:rsidRPr="00F97842">
        <w:t>the</w:t>
      </w:r>
      <w:proofErr w:type="spellEnd"/>
      <w:r w:rsidRPr="5B0B99E4">
        <w:t xml:space="preserve"> </w:t>
      </w:r>
      <w:proofErr w:type="spellStart"/>
      <w:r w:rsidRPr="00F97842">
        <w:t>purpose</w:t>
      </w:r>
      <w:proofErr w:type="spellEnd"/>
      <w:r w:rsidRPr="5B0B99E4">
        <w:t xml:space="preserve"> </w:t>
      </w:r>
      <w:proofErr w:type="spellStart"/>
      <w:r w:rsidRPr="00F97842">
        <w:t>of</w:t>
      </w:r>
      <w:proofErr w:type="spellEnd"/>
      <w:r w:rsidRPr="5B0B99E4">
        <w:t xml:space="preserve"> </w:t>
      </w:r>
      <w:proofErr w:type="spellStart"/>
      <w:r w:rsidRPr="00F97842">
        <w:t>disseminating</w:t>
      </w:r>
      <w:proofErr w:type="spellEnd"/>
      <w:r w:rsidRPr="5B0B99E4">
        <w:t xml:space="preserve"> </w:t>
      </w:r>
      <w:proofErr w:type="spellStart"/>
      <w:r w:rsidRPr="00F97842">
        <w:t>knowledge</w:t>
      </w:r>
      <w:proofErr w:type="spellEnd"/>
      <w:r w:rsidRPr="00F97842">
        <w:t xml:space="preserve"> in </w:t>
      </w:r>
      <w:proofErr w:type="spellStart"/>
      <w:r w:rsidRPr="00F97842">
        <w:t>different</w:t>
      </w:r>
      <w:proofErr w:type="spellEnd"/>
      <w:r w:rsidRPr="5B0B99E4">
        <w:t xml:space="preserve"> </w:t>
      </w:r>
      <w:proofErr w:type="spellStart"/>
      <w:r w:rsidRPr="00F97842">
        <w:t>educational</w:t>
      </w:r>
      <w:proofErr w:type="spellEnd"/>
      <w:r w:rsidRPr="5B0B99E4">
        <w:t xml:space="preserve"> </w:t>
      </w:r>
      <w:proofErr w:type="spellStart"/>
      <w:r w:rsidRPr="00F97842">
        <w:t>areas</w:t>
      </w:r>
      <w:proofErr w:type="spellEnd"/>
      <w:r w:rsidRPr="5B0B99E4">
        <w:t xml:space="preserve"> </w:t>
      </w:r>
      <w:proofErr w:type="spellStart"/>
      <w:r w:rsidRPr="00F97842">
        <w:t>such</w:t>
      </w:r>
      <w:proofErr w:type="spellEnd"/>
      <w:r w:rsidRPr="00F97842">
        <w:t xml:space="preserve"> as </w:t>
      </w:r>
      <w:proofErr w:type="spellStart"/>
      <w:r w:rsidRPr="00F97842">
        <w:t>Humanities</w:t>
      </w:r>
      <w:proofErr w:type="spellEnd"/>
      <w:r w:rsidRPr="5B0B99E4">
        <w:t xml:space="preserve">, </w:t>
      </w:r>
      <w:proofErr w:type="spellStart"/>
      <w:r w:rsidRPr="00F97842">
        <w:t>Physical</w:t>
      </w:r>
      <w:proofErr w:type="spellEnd"/>
      <w:r w:rsidRPr="5B0B99E4">
        <w:t xml:space="preserve"> </w:t>
      </w:r>
      <w:proofErr w:type="spellStart"/>
      <w:r w:rsidRPr="00F97842">
        <w:t>and</w:t>
      </w:r>
      <w:proofErr w:type="spellEnd"/>
      <w:r w:rsidRPr="5B0B99E4">
        <w:t xml:space="preserve"> </w:t>
      </w:r>
      <w:proofErr w:type="spellStart"/>
      <w:r w:rsidRPr="00F97842">
        <w:t>Biological</w:t>
      </w:r>
      <w:proofErr w:type="spellEnd"/>
      <w:r w:rsidRPr="00F97842">
        <w:t xml:space="preserve">. The </w:t>
      </w:r>
      <w:proofErr w:type="spellStart"/>
      <w:r w:rsidRPr="00F97842">
        <w:t>fusion</w:t>
      </w:r>
      <w:proofErr w:type="spellEnd"/>
      <w:r w:rsidRPr="5B0B99E4">
        <w:t xml:space="preserve"> </w:t>
      </w:r>
      <w:proofErr w:type="spellStart"/>
      <w:r w:rsidRPr="00F97842">
        <w:t>of</w:t>
      </w:r>
      <w:proofErr w:type="spellEnd"/>
      <w:r w:rsidRPr="5B0B99E4">
        <w:t xml:space="preserve"> </w:t>
      </w:r>
      <w:proofErr w:type="spellStart"/>
      <w:r w:rsidRPr="00F97842">
        <w:t>education</w:t>
      </w:r>
      <w:proofErr w:type="spellEnd"/>
      <w:r w:rsidRPr="5B0B99E4">
        <w:t xml:space="preserve"> </w:t>
      </w:r>
      <w:proofErr w:type="spellStart"/>
      <w:r w:rsidRPr="00F97842">
        <w:t>an</w:t>
      </w:r>
      <w:r w:rsidR="00531BA1" w:rsidRPr="00F97842">
        <w:t>d</w:t>
      </w:r>
      <w:proofErr w:type="spellEnd"/>
      <w:r w:rsidR="00531BA1" w:rsidRPr="5B0B99E4">
        <w:t xml:space="preserve"> </w:t>
      </w:r>
      <w:proofErr w:type="spellStart"/>
      <w:r w:rsidR="00531BA1" w:rsidRPr="00F97842">
        <w:t>entertainment</w:t>
      </w:r>
      <w:proofErr w:type="spellEnd"/>
      <w:r w:rsidR="00531BA1" w:rsidRPr="5B0B99E4">
        <w:t xml:space="preserve"> </w:t>
      </w:r>
      <w:proofErr w:type="spellStart"/>
      <w:r w:rsidR="00531BA1" w:rsidRPr="00F97842">
        <w:t>w</w:t>
      </w:r>
      <w:r w:rsidRPr="00F97842">
        <w:t>as</w:t>
      </w:r>
      <w:proofErr w:type="spellEnd"/>
      <w:r w:rsidRPr="5B0B99E4">
        <w:t xml:space="preserve"> </w:t>
      </w:r>
      <w:proofErr w:type="spellStart"/>
      <w:r w:rsidRPr="00F97842">
        <w:t>born</w:t>
      </w:r>
      <w:proofErr w:type="spellEnd"/>
      <w:r w:rsidRPr="5B0B99E4">
        <w:t xml:space="preserve"> </w:t>
      </w:r>
      <w:proofErr w:type="spellStart"/>
      <w:r w:rsidRPr="00F97842">
        <w:t>the</w:t>
      </w:r>
      <w:proofErr w:type="spellEnd"/>
      <w:r w:rsidRPr="5B0B99E4">
        <w:t xml:space="preserve"> </w:t>
      </w:r>
      <w:proofErr w:type="spellStart"/>
      <w:r w:rsidRPr="00F97842">
        <w:t>educational</w:t>
      </w:r>
      <w:proofErr w:type="spellEnd"/>
      <w:r w:rsidRPr="00F97842">
        <w:t xml:space="preserve"> games </w:t>
      </w:r>
      <w:proofErr w:type="spellStart"/>
      <w:r w:rsidRPr="00F97842">
        <w:t>that</w:t>
      </w:r>
      <w:proofErr w:type="spellEnd"/>
      <w:r w:rsidRPr="5B0B99E4">
        <w:t xml:space="preserve"> </w:t>
      </w:r>
      <w:proofErr w:type="spellStart"/>
      <w:r w:rsidRPr="00F97842">
        <w:t>require</w:t>
      </w:r>
      <w:proofErr w:type="spellEnd"/>
      <w:r w:rsidRPr="5B0B99E4">
        <w:t xml:space="preserve"> </w:t>
      </w:r>
      <w:proofErr w:type="spellStart"/>
      <w:r w:rsidRPr="00F97842">
        <w:t>succinct</w:t>
      </w:r>
      <w:proofErr w:type="spellEnd"/>
      <w:r w:rsidRPr="5B0B99E4">
        <w:t xml:space="preserve"> </w:t>
      </w:r>
      <w:proofErr w:type="spellStart"/>
      <w:r w:rsidRPr="00F97842">
        <w:t>content</w:t>
      </w:r>
      <w:proofErr w:type="spellEnd"/>
      <w:r w:rsidRPr="5B0B99E4">
        <w:t xml:space="preserve"> </w:t>
      </w:r>
      <w:proofErr w:type="spellStart"/>
      <w:r w:rsidRPr="00F97842">
        <w:t>and</w:t>
      </w:r>
      <w:proofErr w:type="spellEnd"/>
      <w:r w:rsidRPr="5B0B99E4">
        <w:t xml:space="preserve"> </w:t>
      </w:r>
      <w:proofErr w:type="spellStart"/>
      <w:r w:rsidRPr="00F97842">
        <w:t>of</w:t>
      </w:r>
      <w:proofErr w:type="spellEnd"/>
      <w:r w:rsidRPr="5B0B99E4">
        <w:t xml:space="preserve"> </w:t>
      </w:r>
      <w:proofErr w:type="spellStart"/>
      <w:r w:rsidRPr="00F97842">
        <w:t>critical</w:t>
      </w:r>
      <w:proofErr w:type="spellEnd"/>
      <w:r w:rsidRPr="5B0B99E4">
        <w:t xml:space="preserve"> </w:t>
      </w:r>
      <w:proofErr w:type="spellStart"/>
      <w:r w:rsidRPr="00F97842">
        <w:t>importance</w:t>
      </w:r>
      <w:proofErr w:type="spellEnd"/>
      <w:r w:rsidR="00C30E73" w:rsidRPr="5B0B99E4">
        <w:t xml:space="preserve">. </w:t>
      </w:r>
      <w:proofErr w:type="spellStart"/>
      <w:ins w:id="317" w:author="Elias De Moraes Fernandes" w:date="2016-05-18T22:14:00Z">
        <w:r w:rsidR="00A205FE" w:rsidRPr="00F97842">
          <w:t>E</w:t>
        </w:r>
      </w:ins>
      <w:del w:id="318" w:author="Elias De Moraes Fernandes" w:date="2016-05-18T22:14:00Z">
        <w:r w:rsidR="00C30E73" w:rsidRPr="00F97842" w:rsidDel="00A205FE">
          <w:delText>For example, e</w:delText>
        </w:r>
      </w:del>
      <w:r w:rsidR="00C30E73" w:rsidRPr="00F97842">
        <w:t>ducational</w:t>
      </w:r>
      <w:proofErr w:type="spellEnd"/>
      <w:r w:rsidR="00C30E73" w:rsidRPr="00F97842">
        <w:t xml:space="preserve"> games </w:t>
      </w:r>
      <w:proofErr w:type="spellStart"/>
      <w:r w:rsidR="00C30E73" w:rsidRPr="00F97842">
        <w:t>can</w:t>
      </w:r>
      <w:proofErr w:type="spellEnd"/>
      <w:r w:rsidR="00C30E73" w:rsidRPr="5B0B99E4">
        <w:t xml:space="preserve"> </w:t>
      </w:r>
      <w:proofErr w:type="spellStart"/>
      <w:r w:rsidR="00C30E73" w:rsidRPr="00F97842">
        <w:t>be</w:t>
      </w:r>
      <w:proofErr w:type="spellEnd"/>
      <w:r w:rsidR="00C30E73" w:rsidRPr="5B0B99E4">
        <w:t xml:space="preserve"> </w:t>
      </w:r>
      <w:proofErr w:type="spellStart"/>
      <w:r w:rsidR="00C30E73" w:rsidRPr="00F97842">
        <w:t>created</w:t>
      </w:r>
      <w:proofErr w:type="spellEnd"/>
      <w:r w:rsidR="00C30E73" w:rsidRPr="5B0B99E4">
        <w:t xml:space="preserve"> </w:t>
      </w:r>
      <w:proofErr w:type="spellStart"/>
      <w:r w:rsidR="00C30E73" w:rsidRPr="00F97842">
        <w:t>using</w:t>
      </w:r>
      <w:proofErr w:type="spellEnd"/>
      <w:r w:rsidR="00C30E73" w:rsidRPr="5B0B99E4">
        <w:t xml:space="preserve"> </w:t>
      </w:r>
      <w:proofErr w:type="spellStart"/>
      <w:r w:rsidR="00C30E73" w:rsidRPr="00F97842">
        <w:t>themes</w:t>
      </w:r>
      <w:proofErr w:type="spellEnd"/>
      <w:r w:rsidRPr="00F97842">
        <w:t xml:space="preserve"> as </w:t>
      </w:r>
      <w:proofErr w:type="spellStart"/>
      <w:r w:rsidRPr="00F97842">
        <w:t>Vermicomposting</w:t>
      </w:r>
      <w:proofErr w:type="spellEnd"/>
      <w:r w:rsidR="00C30E73" w:rsidRPr="5B0B99E4">
        <w:t xml:space="preserve"> - </w:t>
      </w:r>
      <w:proofErr w:type="spellStart"/>
      <w:r w:rsidRPr="00F97842">
        <w:t>composting</w:t>
      </w:r>
      <w:proofErr w:type="spellEnd"/>
      <w:r w:rsidRPr="00F97842">
        <w:t xml:space="preserve"> system </w:t>
      </w:r>
      <w:proofErr w:type="spellStart"/>
      <w:r w:rsidRPr="00F97842">
        <w:t>that</w:t>
      </w:r>
      <w:proofErr w:type="spellEnd"/>
      <w:r w:rsidRPr="5B0B99E4">
        <w:t xml:space="preserve"> </w:t>
      </w:r>
      <w:proofErr w:type="spellStart"/>
      <w:r w:rsidRPr="00F97842">
        <w:t>works</w:t>
      </w:r>
      <w:proofErr w:type="spellEnd"/>
      <w:r w:rsidRPr="5B0B99E4">
        <w:t xml:space="preserve"> </w:t>
      </w:r>
      <w:proofErr w:type="spellStart"/>
      <w:r w:rsidRPr="00F97842">
        <w:t>with</w:t>
      </w:r>
      <w:proofErr w:type="spellEnd"/>
      <w:r w:rsidRPr="5B0B99E4">
        <w:t xml:space="preserve"> </w:t>
      </w:r>
      <w:proofErr w:type="spellStart"/>
      <w:r w:rsidRPr="00F97842">
        <w:t>the</w:t>
      </w:r>
      <w:proofErr w:type="spellEnd"/>
      <w:r w:rsidRPr="5B0B99E4">
        <w:t xml:space="preserve"> </w:t>
      </w:r>
      <w:proofErr w:type="spellStart"/>
      <w:r w:rsidRPr="00F97842">
        <w:t>Bio-oxidation</w:t>
      </w:r>
      <w:proofErr w:type="spellEnd"/>
      <w:r w:rsidRPr="5B0B99E4">
        <w:t xml:space="preserve"> </w:t>
      </w:r>
      <w:proofErr w:type="spellStart"/>
      <w:r w:rsidRPr="00F97842">
        <w:t>of</w:t>
      </w:r>
      <w:proofErr w:type="spellEnd"/>
      <w:r w:rsidRPr="5B0B99E4">
        <w:t xml:space="preserve"> </w:t>
      </w:r>
      <w:proofErr w:type="spellStart"/>
      <w:r w:rsidRPr="00F97842">
        <w:t>organic</w:t>
      </w:r>
      <w:proofErr w:type="spellEnd"/>
      <w:r w:rsidRPr="5B0B99E4">
        <w:t xml:space="preserve"> </w:t>
      </w:r>
      <w:proofErr w:type="spellStart"/>
      <w:r w:rsidRPr="00F97842">
        <w:t>solid</w:t>
      </w:r>
      <w:proofErr w:type="spellEnd"/>
      <w:r w:rsidRPr="5B0B99E4">
        <w:t xml:space="preserve"> </w:t>
      </w:r>
      <w:proofErr w:type="spellStart"/>
      <w:r w:rsidRPr="00F97842">
        <w:t>waste</w:t>
      </w:r>
      <w:proofErr w:type="spellEnd"/>
      <w:r w:rsidRPr="00F97842">
        <w:t xml:space="preserve"> in </w:t>
      </w:r>
      <w:proofErr w:type="spellStart"/>
      <w:r w:rsidRPr="00F97842">
        <w:t>the</w:t>
      </w:r>
      <w:proofErr w:type="spellEnd"/>
      <w:r w:rsidRPr="5B0B99E4">
        <w:t xml:space="preserve"> </w:t>
      </w:r>
      <w:proofErr w:type="spellStart"/>
      <w:r w:rsidRPr="00F97842">
        <w:t>involvement</w:t>
      </w:r>
      <w:proofErr w:type="spellEnd"/>
      <w:r w:rsidRPr="5B0B99E4">
        <w:t xml:space="preserve"> </w:t>
      </w:r>
      <w:proofErr w:type="spellStart"/>
      <w:r w:rsidRPr="00F97842">
        <w:t>of</w:t>
      </w:r>
      <w:proofErr w:type="spellEnd"/>
      <w:r w:rsidRPr="5B0B99E4">
        <w:t xml:space="preserve"> </w:t>
      </w:r>
      <w:proofErr w:type="spellStart"/>
      <w:r w:rsidRPr="00F97842">
        <w:t>earthworms</w:t>
      </w:r>
      <w:proofErr w:type="spellEnd"/>
      <w:r w:rsidRPr="5B0B99E4">
        <w:t xml:space="preserve"> </w:t>
      </w:r>
      <w:proofErr w:type="spellStart"/>
      <w:r w:rsidRPr="00F97842">
        <w:t>on</w:t>
      </w:r>
      <w:proofErr w:type="spellEnd"/>
      <w:r w:rsidRPr="00F97842">
        <w:t xml:space="preserve"> microbial fauna </w:t>
      </w:r>
      <w:proofErr w:type="spellStart"/>
      <w:r w:rsidRPr="00F97842">
        <w:t>to</w:t>
      </w:r>
      <w:proofErr w:type="spellEnd"/>
      <w:r w:rsidRPr="5B0B99E4">
        <w:t xml:space="preserve"> </w:t>
      </w:r>
      <w:proofErr w:type="spellStart"/>
      <w:r w:rsidRPr="00F97842">
        <w:t>emergence</w:t>
      </w:r>
      <w:proofErr w:type="spellEnd"/>
      <w:r w:rsidRPr="5B0B99E4">
        <w:t xml:space="preserve"> </w:t>
      </w:r>
      <w:proofErr w:type="spellStart"/>
      <w:r w:rsidRPr="00F97842">
        <w:t>of</w:t>
      </w:r>
      <w:proofErr w:type="spellEnd"/>
      <w:r w:rsidRPr="5B0B99E4">
        <w:t xml:space="preserve"> </w:t>
      </w:r>
      <w:proofErr w:type="spellStart"/>
      <w:r w:rsidRPr="00F97842">
        <w:t>humus</w:t>
      </w:r>
      <w:proofErr w:type="spellEnd"/>
      <w:r w:rsidRPr="5B0B99E4">
        <w:t xml:space="preserve">. </w:t>
      </w:r>
      <w:r w:rsidR="00057EBC" w:rsidRPr="00F97842">
        <w:t>In</w:t>
      </w:r>
      <w:r w:rsidR="00763DC7" w:rsidRPr="5B0B99E4">
        <w:t xml:space="preserve"> </w:t>
      </w:r>
      <w:proofErr w:type="spellStart"/>
      <w:r w:rsidR="00763DC7" w:rsidRPr="00F97842">
        <w:t>t</w:t>
      </w:r>
      <w:r w:rsidRPr="00F97842">
        <w:t>his</w:t>
      </w:r>
      <w:proofErr w:type="spellEnd"/>
      <w:r w:rsidRPr="5B0B99E4">
        <w:t xml:space="preserve"> </w:t>
      </w:r>
      <w:proofErr w:type="spellStart"/>
      <w:r w:rsidRPr="00F97842">
        <w:t>context</w:t>
      </w:r>
      <w:proofErr w:type="spellEnd"/>
      <w:r w:rsidRPr="5B0B99E4">
        <w:t xml:space="preserve">, </w:t>
      </w:r>
      <w:proofErr w:type="spellStart"/>
      <w:r w:rsidRPr="00F97842">
        <w:t>the</w:t>
      </w:r>
      <w:proofErr w:type="spellEnd"/>
      <w:r w:rsidRPr="5B0B99E4">
        <w:t xml:space="preserve"> </w:t>
      </w:r>
      <w:proofErr w:type="spellStart"/>
      <w:r w:rsidRPr="00F97842">
        <w:t>present</w:t>
      </w:r>
      <w:proofErr w:type="spellEnd"/>
      <w:r w:rsidRPr="5B0B99E4">
        <w:t xml:space="preserve"> </w:t>
      </w:r>
      <w:proofErr w:type="spellStart"/>
      <w:r w:rsidRPr="00F97842">
        <w:t>work</w:t>
      </w:r>
      <w:proofErr w:type="spellEnd"/>
      <w:r w:rsidRPr="5B0B99E4">
        <w:t xml:space="preserve"> </w:t>
      </w:r>
      <w:proofErr w:type="spellStart"/>
      <w:r w:rsidRPr="00F97842">
        <w:t>aims</w:t>
      </w:r>
      <w:proofErr w:type="spellEnd"/>
      <w:r w:rsidRPr="5B0B99E4">
        <w:t xml:space="preserve"> </w:t>
      </w:r>
      <w:proofErr w:type="spellStart"/>
      <w:r w:rsidRPr="00F97842">
        <w:t>to</w:t>
      </w:r>
      <w:proofErr w:type="spellEnd"/>
      <w:r w:rsidRPr="5B0B99E4">
        <w:t xml:space="preserve"> </w:t>
      </w:r>
      <w:proofErr w:type="spellStart"/>
      <w:r w:rsidRPr="00F97842">
        <w:t>create</w:t>
      </w:r>
      <w:proofErr w:type="spellEnd"/>
      <w:r w:rsidRPr="5B0B99E4">
        <w:t xml:space="preserve"> </w:t>
      </w:r>
      <w:r w:rsidR="00403C73" w:rsidRPr="00F97842">
        <w:t xml:space="preserve">n </w:t>
      </w:r>
      <w:proofErr w:type="spellStart"/>
      <w:r w:rsidR="00403C73" w:rsidRPr="00F97842">
        <w:t>educational</w:t>
      </w:r>
      <w:proofErr w:type="spellEnd"/>
      <w:r w:rsidR="00403C73" w:rsidRPr="00F97842">
        <w:t xml:space="preserve"> game as </w:t>
      </w:r>
      <w:r w:rsidRPr="00F97842">
        <w:t xml:space="preserve">a </w:t>
      </w:r>
      <w:proofErr w:type="spellStart"/>
      <w:r w:rsidRPr="00F97842">
        <w:t>didactic</w:t>
      </w:r>
      <w:proofErr w:type="spellEnd"/>
      <w:r w:rsidRPr="00F97842">
        <w:t xml:space="preserve"> material </w:t>
      </w:r>
      <w:proofErr w:type="spellStart"/>
      <w:r w:rsidRPr="00F97842">
        <w:t>support</w:t>
      </w:r>
      <w:proofErr w:type="spellEnd"/>
      <w:r w:rsidRPr="5B0B99E4">
        <w:t xml:space="preserve"> </w:t>
      </w:r>
      <w:proofErr w:type="spellStart"/>
      <w:r w:rsidRPr="00F97842">
        <w:t>about</w:t>
      </w:r>
      <w:proofErr w:type="spellEnd"/>
      <w:r w:rsidRPr="5B0B99E4">
        <w:t xml:space="preserve"> </w:t>
      </w:r>
      <w:r w:rsidR="00683320" w:rsidRPr="00F97842">
        <w:t>Vermitechnology</w:t>
      </w:r>
      <w:r w:rsidRPr="5B0B99E4">
        <w:t>.</w:t>
      </w:r>
      <w:r w:rsidR="00A71724" w:rsidRPr="5B0B99E4">
        <w:t xml:space="preserve"> </w:t>
      </w:r>
      <w:proofErr w:type="spellStart"/>
      <w:r w:rsidR="00A71724" w:rsidRPr="00F97842">
        <w:t>Thus</w:t>
      </w:r>
      <w:proofErr w:type="spellEnd"/>
      <w:r w:rsidR="00A71724" w:rsidRPr="00F97842">
        <w:t xml:space="preserve">, it </w:t>
      </w:r>
      <w:proofErr w:type="spellStart"/>
      <w:r w:rsidR="00A71724" w:rsidRPr="00F97842">
        <w:t>is</w:t>
      </w:r>
      <w:proofErr w:type="spellEnd"/>
      <w:r w:rsidR="00A71724" w:rsidRPr="5B0B99E4">
        <w:t xml:space="preserve"> </w:t>
      </w:r>
      <w:proofErr w:type="spellStart"/>
      <w:r w:rsidR="00A71724" w:rsidRPr="00F97842">
        <w:t>presented</w:t>
      </w:r>
      <w:proofErr w:type="spellEnd"/>
      <w:r w:rsidR="00A71724" w:rsidRPr="00F97842">
        <w:t xml:space="preserve"> a </w:t>
      </w:r>
      <w:proofErr w:type="spellStart"/>
      <w:r w:rsidR="00A71724" w:rsidRPr="00F97842">
        <w:t>proposal</w:t>
      </w:r>
      <w:proofErr w:type="spellEnd"/>
      <w:r w:rsidR="00A71724" w:rsidRPr="5B0B99E4">
        <w:t xml:space="preserve"> </w:t>
      </w:r>
      <w:proofErr w:type="spellStart"/>
      <w:r w:rsidR="00A71724" w:rsidRPr="00F97842">
        <w:t>of</w:t>
      </w:r>
      <w:proofErr w:type="spellEnd"/>
      <w:r w:rsidR="00A71724" w:rsidRPr="00F97842">
        <w:t xml:space="preserve"> a Serious Game in </w:t>
      </w:r>
      <w:proofErr w:type="spellStart"/>
      <w:r w:rsidR="00A71724" w:rsidRPr="00F97842">
        <w:t>that</w:t>
      </w:r>
      <w:proofErr w:type="spellEnd"/>
      <w:r w:rsidR="00A71724" w:rsidRPr="5B0B99E4">
        <w:t xml:space="preserve"> </w:t>
      </w:r>
      <w:proofErr w:type="spellStart"/>
      <w:r w:rsidR="00A71724" w:rsidRPr="00F97842">
        <w:t>subject</w:t>
      </w:r>
      <w:proofErr w:type="spellEnd"/>
      <w:r w:rsidR="00F75AAD" w:rsidRPr="5B0B99E4">
        <w:t xml:space="preserve">, </w:t>
      </w:r>
      <w:proofErr w:type="spellStart"/>
      <w:r w:rsidR="00F75AAD" w:rsidRPr="00F97842">
        <w:t>details</w:t>
      </w:r>
      <w:proofErr w:type="spellEnd"/>
      <w:r w:rsidR="00F75AAD" w:rsidRPr="5B0B99E4">
        <w:t xml:space="preserve"> </w:t>
      </w:r>
      <w:proofErr w:type="spellStart"/>
      <w:r w:rsidR="00F75AAD" w:rsidRPr="00F97842">
        <w:t>of</w:t>
      </w:r>
      <w:proofErr w:type="spellEnd"/>
      <w:r w:rsidR="00F75AAD" w:rsidRPr="5B0B99E4">
        <w:t xml:space="preserve"> </w:t>
      </w:r>
      <w:proofErr w:type="spellStart"/>
      <w:r w:rsidR="00F75AAD" w:rsidRPr="00F97842">
        <w:t>contruction</w:t>
      </w:r>
      <w:proofErr w:type="spellEnd"/>
      <w:r w:rsidR="00F75AAD" w:rsidRPr="5B0B99E4">
        <w:t xml:space="preserve"> </w:t>
      </w:r>
      <w:proofErr w:type="spellStart"/>
      <w:r w:rsidR="00F75AAD" w:rsidRPr="00F97842">
        <w:t>and</w:t>
      </w:r>
      <w:proofErr w:type="spellEnd"/>
      <w:r w:rsidR="00F75AAD" w:rsidRPr="5B0B99E4">
        <w:t xml:space="preserve"> </w:t>
      </w:r>
      <w:proofErr w:type="spellStart"/>
      <w:r w:rsidR="00F75AAD" w:rsidRPr="00F97842">
        <w:t>development</w:t>
      </w:r>
      <w:proofErr w:type="spellEnd"/>
      <w:r w:rsidR="00F75AAD" w:rsidRPr="5B0B99E4">
        <w:t>.</w:t>
      </w:r>
    </w:p>
    <w:p w14:paraId="03A0F195" w14:textId="77777777" w:rsidR="008D28A8" w:rsidRPr="00F97842" w:rsidDel="00D13717" w:rsidRDefault="008D28A8" w:rsidP="008D28A8">
      <w:pPr>
        <w:pStyle w:val="Formataodoresumo"/>
        <w:spacing w:after="0"/>
        <w:rPr>
          <w:del w:id="319" w:author="Elias De Moraes Fernandes" w:date="2016-10-06T21:39:00Z"/>
          <w:rFonts w:cs="Arial"/>
          <w:sz w:val="22"/>
          <w:szCs w:val="22"/>
        </w:rPr>
      </w:pPr>
    </w:p>
    <w:p w14:paraId="506096C7" w14:textId="77777777" w:rsidR="008D28A8" w:rsidRPr="00F97842" w:rsidRDefault="008D28A8" w:rsidP="008D28A8">
      <w:pPr>
        <w:jc w:val="both"/>
        <w:rPr>
          <w:rFonts w:cs="Arial"/>
          <w:b/>
        </w:rPr>
      </w:pPr>
    </w:p>
    <w:p w14:paraId="57D62334" w14:textId="77777777" w:rsidR="00827FE2" w:rsidRPr="00F97842" w:rsidRDefault="00827FE2" w:rsidP="00827FE2">
      <w:pPr>
        <w:jc w:val="both"/>
        <w:rPr>
          <w:rFonts w:cs="Arial"/>
          <w:b/>
        </w:rPr>
      </w:pPr>
    </w:p>
    <w:p w14:paraId="4D116146" w14:textId="669D3E8A" w:rsidR="00A55CEA" w:rsidRPr="00F97842" w:rsidDel="00863F4A" w:rsidRDefault="00827FE2" w:rsidP="00913F3D">
      <w:pPr>
        <w:rPr>
          <w:del w:id="320" w:author="Elias De Moraes Fernandes" w:date="2016-10-03T21:50:00Z"/>
        </w:rPr>
      </w:pPr>
      <w:proofErr w:type="spellStart"/>
      <w:r w:rsidRPr="00FA63E0">
        <w:rPr>
          <w:b/>
          <w:bCs/>
        </w:rPr>
        <w:t>Keywords</w:t>
      </w:r>
      <w:proofErr w:type="spellEnd"/>
      <w:r w:rsidRPr="00FA63E0">
        <w:rPr>
          <w:b/>
          <w:bCs/>
        </w:rPr>
        <w:t>:</w:t>
      </w:r>
      <w:r w:rsidRPr="5B0B99E4">
        <w:t xml:space="preserve"> </w:t>
      </w:r>
      <w:r w:rsidR="00A17095" w:rsidRPr="00F97842">
        <w:t>Vermitechnology</w:t>
      </w:r>
      <w:r w:rsidR="00A17095" w:rsidRPr="5B0B99E4">
        <w:t xml:space="preserve">, </w:t>
      </w:r>
      <w:proofErr w:type="spellStart"/>
      <w:r w:rsidR="00A17095" w:rsidRPr="00F97842">
        <w:t>Vermicomposting</w:t>
      </w:r>
      <w:proofErr w:type="spellEnd"/>
      <w:r w:rsidR="00A17095" w:rsidRPr="5B0B99E4">
        <w:t xml:space="preserve">, </w:t>
      </w:r>
      <w:proofErr w:type="spellStart"/>
      <w:r w:rsidR="00A17095" w:rsidRPr="00F97842">
        <w:t>Education</w:t>
      </w:r>
      <w:proofErr w:type="spellEnd"/>
      <w:r w:rsidR="00A17095" w:rsidRPr="5B0B99E4">
        <w:t xml:space="preserve">, </w:t>
      </w:r>
      <w:r w:rsidR="00A17095" w:rsidRPr="00F97842">
        <w:t xml:space="preserve">Serious Game, Mobile, </w:t>
      </w:r>
      <w:proofErr w:type="spellStart"/>
      <w:r w:rsidR="00A17095" w:rsidRPr="00F97842">
        <w:t>Composting</w:t>
      </w:r>
      <w:proofErr w:type="spellEnd"/>
      <w:r w:rsidR="00A17095" w:rsidRPr="5B0B99E4">
        <w:t>.</w:t>
      </w:r>
    </w:p>
    <w:p w14:paraId="2ECD9D09" w14:textId="09CA4B7D" w:rsidR="00863F4A" w:rsidRPr="00F97842" w:rsidRDefault="00A55CEA">
      <w:pPr>
        <w:spacing w:after="200" w:line="276" w:lineRule="auto"/>
        <w:rPr>
          <w:ins w:id="321" w:author="Elias De Moraes Fernandes" w:date="2016-10-03T21:50:00Z"/>
          <w:rFonts w:cs="Arial"/>
          <w:b/>
        </w:rPr>
      </w:pPr>
      <w:del w:id="322" w:author="Elias De Moraes Fernandes" w:date="2016-10-03T21:50:00Z">
        <w:r w:rsidRPr="00F97842" w:rsidDel="00863F4A">
          <w:rPr>
            <w:rFonts w:cs="Arial"/>
          </w:rPr>
          <w:br w:type="page"/>
        </w:r>
      </w:del>
      <w:ins w:id="323" w:author="Elias De Moraes Fernandes" w:date="2016-10-03T21:50:00Z">
        <w:r w:rsidR="00863F4A" w:rsidRPr="4A03C906">
          <w:rPr>
            <w:rFonts w:eastAsia="Arial" w:cs="Arial"/>
            <w:b/>
            <w:bCs/>
            <w:rPrChange w:id="324" w:author="Convidado" w:date="2016-10-14T04:54:00Z">
              <w:rPr>
                <w:rFonts w:cs="Arial"/>
                <w:b/>
              </w:rPr>
            </w:rPrChange>
          </w:rPr>
          <w:br w:type="page"/>
        </w:r>
      </w:ins>
    </w:p>
    <w:p w14:paraId="30BEB7ED" w14:textId="77777777" w:rsidR="00A55CEA" w:rsidRPr="00F97842" w:rsidDel="00863F4A" w:rsidRDefault="00A55CEA">
      <w:pPr>
        <w:jc w:val="center"/>
        <w:rPr>
          <w:del w:id="325" w:author="Elias De Moraes Fernandes" w:date="2016-10-03T21:50:00Z"/>
          <w:rFonts w:eastAsia="Times New Roman" w:cs="Arial"/>
          <w:color w:val="000000"/>
        </w:rPr>
        <w:pPrChange w:id="326" w:author="Elias De Moraes Fernandes" w:date="2016-10-03T21:54:00Z">
          <w:pPr/>
        </w:pPrChange>
      </w:pPr>
    </w:p>
    <w:p w14:paraId="4F053181" w14:textId="46709408" w:rsidR="00746660" w:rsidRPr="00F97842" w:rsidRDefault="006E5257">
      <w:pPr>
        <w:jc w:val="center"/>
        <w:rPr>
          <w:rFonts w:cs="Arial"/>
          <w:b/>
        </w:rPr>
        <w:pPrChange w:id="327" w:author="Elias De Moraes Fernandes" w:date="2016-10-03T21:54:00Z">
          <w:pPr>
            <w:jc w:val="center"/>
            <w:outlineLvl w:val="0"/>
          </w:pPr>
        </w:pPrChange>
      </w:pPr>
      <w:r w:rsidRPr="4A03C906">
        <w:rPr>
          <w:rFonts w:eastAsia="Arial" w:cs="Arial"/>
          <w:b/>
          <w:bCs/>
          <w:rPrChange w:id="328" w:author="Convidado" w:date="2016-10-14T04:54:00Z">
            <w:rPr>
              <w:rFonts w:cs="Arial"/>
              <w:b/>
            </w:rPr>
          </w:rPrChange>
        </w:rPr>
        <w:t>SUMÁRIO</w:t>
      </w:r>
    </w:p>
    <w:p w14:paraId="6F2ED516" w14:textId="77777777" w:rsidR="0034542D" w:rsidRPr="00F97842" w:rsidRDefault="0034542D">
      <w:pPr>
        <w:pStyle w:val="ListParagraph"/>
        <w:numPr>
          <w:ilvl w:val="0"/>
          <w:numId w:val="6"/>
        </w:numPr>
        <w:tabs>
          <w:tab w:val="right" w:leader="dot" w:pos="8931"/>
        </w:tabs>
        <w:rPr>
          <w:b/>
          <w:bCs/>
        </w:rPr>
      </w:pPr>
      <w:bookmarkStart w:id="329" w:name="_Ref449309623"/>
      <w:bookmarkStart w:id="330" w:name="_Ref445304965"/>
      <w:r w:rsidRPr="00FA63E0">
        <w:rPr>
          <w:b/>
          <w:bCs/>
        </w:rPr>
        <w:t>INTRODUÇÃO</w:t>
      </w:r>
      <w:r w:rsidRPr="00F97842">
        <w:tab/>
        <w:t>6</w:t>
      </w:r>
      <w:bookmarkEnd w:id="329"/>
    </w:p>
    <w:p w14:paraId="2477362F" w14:textId="72B19EBB" w:rsidR="001D3349" w:rsidRPr="00F97842" w:rsidRDefault="001D3349">
      <w:pPr>
        <w:pStyle w:val="ListParagraph"/>
        <w:numPr>
          <w:ilvl w:val="0"/>
          <w:numId w:val="6"/>
        </w:numPr>
        <w:tabs>
          <w:tab w:val="right" w:leader="dot" w:pos="8931"/>
        </w:tabs>
        <w:rPr>
          <w:b/>
          <w:bCs/>
        </w:rPr>
      </w:pPr>
      <w:bookmarkStart w:id="331" w:name="_Ref449309639"/>
      <w:r w:rsidRPr="00FA63E0">
        <w:rPr>
          <w:b/>
          <w:bCs/>
        </w:rPr>
        <w:t>OBJETIVOS</w:t>
      </w:r>
      <w:bookmarkEnd w:id="330"/>
      <w:r w:rsidR="00062620" w:rsidRPr="00F97842">
        <w:rPr>
          <w:b/>
        </w:rPr>
        <w:tab/>
      </w:r>
      <w:r w:rsidR="003C0982" w:rsidRPr="00FA63E0">
        <w:rPr>
          <w:b/>
          <w:bCs/>
        </w:rPr>
        <w:t>9</w:t>
      </w:r>
      <w:bookmarkEnd w:id="331"/>
    </w:p>
    <w:p w14:paraId="0C6678E0" w14:textId="155A6429" w:rsidR="001D3349" w:rsidRPr="00F97842" w:rsidRDefault="001D3349" w:rsidP="00913F3D">
      <w:pPr>
        <w:pStyle w:val="ListParagraph"/>
        <w:numPr>
          <w:ilvl w:val="1"/>
          <w:numId w:val="6"/>
        </w:numPr>
        <w:tabs>
          <w:tab w:val="right" w:leader="dot" w:pos="8931"/>
        </w:tabs>
      </w:pPr>
      <w:bookmarkStart w:id="332" w:name="_Ref445304972"/>
      <w:r w:rsidRPr="00F97842">
        <w:t>Objetivo Geral</w:t>
      </w:r>
      <w:bookmarkEnd w:id="332"/>
      <w:r w:rsidR="0005565C" w:rsidRPr="00F97842">
        <w:tab/>
      </w:r>
      <w:r w:rsidR="003C0982" w:rsidRPr="00F97842">
        <w:t>9</w:t>
      </w:r>
    </w:p>
    <w:p w14:paraId="5237EE02" w14:textId="17D54522" w:rsidR="001D3349" w:rsidRPr="00F97842" w:rsidRDefault="001D3349" w:rsidP="00913F3D">
      <w:pPr>
        <w:pStyle w:val="ListParagraph"/>
        <w:numPr>
          <w:ilvl w:val="1"/>
          <w:numId w:val="6"/>
        </w:numPr>
        <w:tabs>
          <w:tab w:val="right" w:leader="dot" w:pos="8931"/>
        </w:tabs>
      </w:pPr>
      <w:bookmarkStart w:id="333" w:name="_Ref445304981"/>
      <w:r w:rsidRPr="00F97842">
        <w:t>Objetivos Específicos</w:t>
      </w:r>
      <w:bookmarkEnd w:id="333"/>
      <w:r w:rsidR="0005565C" w:rsidRPr="00F97842">
        <w:tab/>
      </w:r>
      <w:r w:rsidR="003C0982" w:rsidRPr="00F97842">
        <w:t>9</w:t>
      </w:r>
    </w:p>
    <w:p w14:paraId="46B2AB40" w14:textId="74B68424" w:rsidR="001D3349" w:rsidRPr="00F97842" w:rsidRDefault="001D3349">
      <w:pPr>
        <w:pStyle w:val="ListParagraph"/>
        <w:numPr>
          <w:ilvl w:val="0"/>
          <w:numId w:val="6"/>
        </w:numPr>
        <w:tabs>
          <w:tab w:val="right" w:leader="dot" w:pos="8931"/>
        </w:tabs>
        <w:rPr>
          <w:b/>
          <w:bCs/>
        </w:rPr>
      </w:pPr>
      <w:bookmarkStart w:id="334" w:name="_Ref445305075"/>
      <w:r w:rsidRPr="00FA63E0">
        <w:rPr>
          <w:b/>
          <w:bCs/>
        </w:rPr>
        <w:t>FUNDAMENTAÇÃO TEÓRICA</w:t>
      </w:r>
      <w:bookmarkEnd w:id="334"/>
      <w:r w:rsidR="0005565C" w:rsidRPr="00F97842">
        <w:rPr>
          <w:b/>
        </w:rPr>
        <w:tab/>
      </w:r>
      <w:r w:rsidR="003C0982" w:rsidRPr="00FA63E0">
        <w:rPr>
          <w:b/>
          <w:bCs/>
        </w:rPr>
        <w:t>10</w:t>
      </w:r>
    </w:p>
    <w:p w14:paraId="4F609F00" w14:textId="6F4D28FD" w:rsidR="001D3349" w:rsidRPr="00F97842" w:rsidRDefault="001347E8" w:rsidP="00913F3D">
      <w:pPr>
        <w:pStyle w:val="ListParagraph"/>
        <w:numPr>
          <w:ilvl w:val="1"/>
          <w:numId w:val="6"/>
        </w:numPr>
        <w:tabs>
          <w:tab w:val="right" w:leader="dot" w:pos="8931"/>
        </w:tabs>
      </w:pPr>
      <w:bookmarkStart w:id="335" w:name="_Ref445305083"/>
      <w:r w:rsidRPr="5B0B99E4">
        <w:rPr>
          <w:i/>
          <w:iCs/>
        </w:rPr>
        <w:t>Serious games</w:t>
      </w:r>
      <w:r w:rsidRPr="00F97842">
        <w:t xml:space="preserve"> para interagir e envolver</w:t>
      </w:r>
      <w:bookmarkEnd w:id="335"/>
      <w:r w:rsidR="00062620" w:rsidRPr="00F97842">
        <w:tab/>
      </w:r>
      <w:r w:rsidR="003C0982" w:rsidRPr="00F97842">
        <w:t>10</w:t>
      </w:r>
    </w:p>
    <w:p w14:paraId="29280334" w14:textId="7C6FAFD3" w:rsidR="00DF3B1E" w:rsidRPr="00F97842" w:rsidRDefault="001347E8" w:rsidP="00913F3D">
      <w:pPr>
        <w:pStyle w:val="ListParagraph"/>
        <w:numPr>
          <w:ilvl w:val="1"/>
          <w:numId w:val="6"/>
        </w:numPr>
        <w:tabs>
          <w:tab w:val="right" w:leader="dot" w:pos="8931"/>
        </w:tabs>
      </w:pPr>
      <w:bookmarkStart w:id="336" w:name="_Ref445305090"/>
      <w:r w:rsidRPr="00F97842">
        <w:t>Vermicompostagem</w:t>
      </w:r>
      <w:bookmarkEnd w:id="336"/>
      <w:r w:rsidR="00062620" w:rsidRPr="00F97842">
        <w:rPr>
          <w:bCs/>
        </w:rPr>
        <w:tab/>
      </w:r>
      <w:r w:rsidRPr="00FA63E0">
        <w:t>12</w:t>
      </w:r>
      <w:bookmarkStart w:id="337" w:name="_Ref449388593"/>
    </w:p>
    <w:p w14:paraId="5E5A5ACF" w14:textId="1AFB0642" w:rsidR="001D3349" w:rsidRPr="00F97842" w:rsidDel="00180F51" w:rsidRDefault="001D3349">
      <w:pPr>
        <w:pStyle w:val="ListParagraph"/>
        <w:numPr>
          <w:ilvl w:val="0"/>
          <w:numId w:val="6"/>
        </w:numPr>
        <w:tabs>
          <w:tab w:val="right" w:leader="dot" w:pos="8931"/>
        </w:tabs>
        <w:rPr>
          <w:del w:id="338" w:author="Elias De Moraes Fernandes" w:date="2016-10-06T22:37:00Z"/>
          <w:b/>
          <w:bCs/>
        </w:rPr>
      </w:pPr>
      <w:bookmarkStart w:id="339" w:name="_Ref445393360"/>
      <w:bookmarkStart w:id="340" w:name="_Ref445306149"/>
      <w:bookmarkEnd w:id="337"/>
      <w:del w:id="341" w:author="Elias De Moraes Fernandes" w:date="2016-10-06T22:37:00Z">
        <w:r w:rsidRPr="00F97842" w:rsidDel="00180F51">
          <w:rPr>
            <w:b/>
          </w:rPr>
          <w:delText>TECNOLOGIA E FERRAMENTAS</w:delText>
        </w:r>
      </w:del>
      <w:bookmarkEnd w:id="339"/>
      <w:ins w:id="342" w:author="Elias De Moraes Fernandes" w:date="2016-10-04T00:24:00Z">
        <w:del w:id="343" w:author="Elias De Moraes Fernandes" w:date="2016-10-06T22:37:00Z">
          <w:r w:rsidR="005374C0" w:rsidRPr="00FA63E0" w:rsidDel="00180F51">
            <w:rPr>
              <w:b/>
              <w:bCs/>
            </w:rPr>
            <w:delText>OBJ</w:delText>
          </w:r>
        </w:del>
        <w:del w:id="344" w:author="Elias De Moraes Fernandes" w:date="2016-10-06T21:40:00Z">
          <w:r w:rsidR="005374C0" w:rsidRPr="00FA63E0" w:rsidDel="00D13717">
            <w:rPr>
              <w:b/>
              <w:bCs/>
            </w:rPr>
            <w:delText>ETIVO</w:delText>
          </w:r>
        </w:del>
      </w:ins>
      <w:del w:id="345" w:author="Elias De Moraes Fernandes" w:date="2016-10-06T22:37:00Z">
        <w:r w:rsidR="00A6748C" w:rsidRPr="00F97842" w:rsidDel="00180F51">
          <w:rPr>
            <w:b/>
          </w:rPr>
          <w:tab/>
        </w:r>
      </w:del>
      <w:del w:id="346" w:author="Elias De Moraes Fernandes" w:date="2016-10-06T21:40:00Z">
        <w:r w:rsidR="003C0982" w:rsidRPr="00FA63E0" w:rsidDel="00D13717">
          <w:rPr>
            <w:b/>
            <w:bCs/>
          </w:rPr>
          <w:delText>14</w:delText>
        </w:r>
      </w:del>
    </w:p>
    <w:p w14:paraId="4B5AA09F" w14:textId="53F98C44" w:rsidR="001D3349" w:rsidRPr="00F97842" w:rsidRDefault="001D3349">
      <w:pPr>
        <w:pStyle w:val="ListParagraph"/>
        <w:numPr>
          <w:ilvl w:val="0"/>
          <w:numId w:val="6"/>
        </w:numPr>
        <w:tabs>
          <w:tab w:val="right" w:leader="dot" w:pos="8931"/>
        </w:tabs>
        <w:rPr>
          <w:b/>
          <w:bCs/>
        </w:rPr>
      </w:pPr>
      <w:bookmarkStart w:id="347" w:name="_Ref445307828"/>
      <w:r w:rsidRPr="00FA63E0">
        <w:rPr>
          <w:b/>
          <w:bCs/>
        </w:rPr>
        <w:t>MATERIAIS E MÉTODOS</w:t>
      </w:r>
      <w:bookmarkEnd w:id="340"/>
      <w:bookmarkEnd w:id="347"/>
      <w:r w:rsidR="00A6748C" w:rsidRPr="00F97842">
        <w:rPr>
          <w:b/>
        </w:rPr>
        <w:tab/>
      </w:r>
      <w:r w:rsidR="00424BE8" w:rsidRPr="00FA63E0">
        <w:rPr>
          <w:b/>
          <w:bCs/>
        </w:rPr>
        <w:t>17</w:t>
      </w:r>
    </w:p>
    <w:p w14:paraId="6ED0E367" w14:textId="6F6178B2" w:rsidR="001D3349" w:rsidRPr="00F97842" w:rsidRDefault="005B7C53" w:rsidP="00913F3D">
      <w:pPr>
        <w:pStyle w:val="ListParagraph"/>
        <w:numPr>
          <w:ilvl w:val="1"/>
          <w:numId w:val="6"/>
        </w:numPr>
        <w:tabs>
          <w:tab w:val="right" w:leader="dot" w:pos="8931"/>
        </w:tabs>
      </w:pPr>
      <w:bookmarkStart w:id="348" w:name="_Ref445307885"/>
      <w:ins w:id="349" w:author="Elias De Moraes Fernandes" w:date="2016-05-06T12:04:00Z">
        <w:r w:rsidRPr="00F97842">
          <w:t xml:space="preserve">Processo de Software </w:t>
        </w:r>
        <w:r w:rsidRPr="5B0B99E4">
          <w:rPr>
            <w:i/>
            <w:iCs/>
          </w:rPr>
          <w:t>Scrum Solo</w:t>
        </w:r>
      </w:ins>
      <w:ins w:id="350" w:author="Elias De Moraes Fernandes" w:date="2016-10-06T21:40:00Z">
        <w:r w:rsidR="00D13717">
          <w:rPr>
            <w:i/>
            <w:iCs/>
          </w:rPr>
          <w:tab/>
        </w:r>
      </w:ins>
      <w:del w:id="351" w:author="Elias De Moraes Fernandes" w:date="2016-05-06T12:04:00Z">
        <w:r w:rsidR="001D3349" w:rsidRPr="00F97842" w:rsidDel="005B7C53">
          <w:delText>Design Pattern MVC</w:delText>
        </w:r>
      </w:del>
      <w:bookmarkEnd w:id="348"/>
      <w:del w:id="352" w:author="Elias Fernandes" w:date="2016-10-05T18:18:00Z">
        <w:r w:rsidR="00A6748C" w:rsidRPr="00F97842" w:rsidDel="38229447">
          <w:tab/>
        </w:r>
      </w:del>
      <w:r w:rsidR="00424BE8" w:rsidRPr="00F97842">
        <w:t>18</w:t>
      </w:r>
    </w:p>
    <w:p w14:paraId="2BF8F584" w14:textId="61D4C24F" w:rsidR="00D13717" w:rsidRDefault="005B7C53" w:rsidP="00913F3D">
      <w:pPr>
        <w:pStyle w:val="ListParagraph"/>
        <w:numPr>
          <w:ilvl w:val="1"/>
          <w:numId w:val="6"/>
        </w:numPr>
        <w:tabs>
          <w:tab w:val="right" w:leader="dot" w:pos="8931"/>
        </w:tabs>
        <w:rPr>
          <w:ins w:id="353" w:author="Elias De Moraes Fernandes" w:date="2016-10-06T21:40:00Z"/>
        </w:rPr>
      </w:pPr>
      <w:bookmarkStart w:id="354" w:name="_Ref445307909"/>
      <w:ins w:id="355" w:author="Elias De Moraes Fernandes" w:date="2016-05-06T12:04:00Z">
        <w:r w:rsidRPr="00F97842">
          <w:t xml:space="preserve">Design </w:t>
        </w:r>
        <w:proofErr w:type="spellStart"/>
        <w:r w:rsidRPr="00F97842">
          <w:t>Pattern</w:t>
        </w:r>
      </w:ins>
      <w:proofErr w:type="spellEnd"/>
      <w:ins w:id="356" w:author="Elias De Moraes Fernandes" w:date="2016-10-06T21:40:00Z">
        <w:r w:rsidR="00D13717">
          <w:tab/>
        </w:r>
      </w:ins>
      <w:ins w:id="357" w:author="Elias De Moraes Fernandes" w:date="2016-10-12T10:41:00Z">
        <w:r w:rsidR="00A74FED">
          <w:t>18</w:t>
        </w:r>
      </w:ins>
    </w:p>
    <w:p w14:paraId="5EB0D8FB" w14:textId="6803A86E" w:rsidR="001D3349" w:rsidRPr="00F97842" w:rsidRDefault="005B7C53" w:rsidP="00913F3D">
      <w:pPr>
        <w:pStyle w:val="ListParagraph"/>
        <w:numPr>
          <w:ilvl w:val="1"/>
          <w:numId w:val="6"/>
        </w:numPr>
        <w:tabs>
          <w:tab w:val="right" w:leader="dot" w:pos="8931"/>
        </w:tabs>
      </w:pPr>
      <w:ins w:id="358" w:author="Elias De Moraes Fernandes" w:date="2016-05-06T12:04:00Z">
        <w:del w:id="359" w:author="Elias De Moraes Fernandes" w:date="2016-10-06T21:40:00Z">
          <w:r w:rsidRPr="00F97842" w:rsidDel="00D13717">
            <w:delText xml:space="preserve"> </w:delText>
          </w:r>
        </w:del>
        <w:r w:rsidRPr="00F97842">
          <w:t>MVC</w:t>
        </w:r>
      </w:ins>
      <w:ins w:id="360" w:author="Elias De Moraes Fernandes" w:date="2016-10-06T21:40:00Z">
        <w:r w:rsidR="00D13717">
          <w:tab/>
        </w:r>
      </w:ins>
      <w:ins w:id="361" w:author="Elias De Moraes Fernandes" w:date="2016-05-06T12:04:00Z">
        <w:r w:rsidRPr="00F97842" w:rsidDel="004D6580">
          <w:t xml:space="preserve"> </w:t>
        </w:r>
      </w:ins>
      <w:del w:id="362" w:author="Elias De Moraes Fernandes" w:date="2016-05-06T10:47:00Z">
        <w:r w:rsidR="001D3349" w:rsidRPr="00F97842" w:rsidDel="004D6580">
          <w:delText>Metodologia Ágil para Gerenciamento de Projeto</w:delText>
        </w:r>
      </w:del>
      <w:bookmarkEnd w:id="354"/>
      <w:del w:id="363" w:author="Elias Fernandes" w:date="2016-10-05T18:18:00Z">
        <w:r w:rsidR="00A6748C" w:rsidRPr="00F97842" w:rsidDel="38229447">
          <w:tab/>
        </w:r>
      </w:del>
      <w:r w:rsidR="00424BE8" w:rsidRPr="00F97842">
        <w:t>18</w:t>
      </w:r>
    </w:p>
    <w:p w14:paraId="73EAFCB7" w14:textId="2836B049" w:rsidR="00F80583" w:rsidRPr="00F97842" w:rsidRDefault="000E09A2" w:rsidP="00913F3D">
      <w:pPr>
        <w:pStyle w:val="ListParagraph"/>
        <w:numPr>
          <w:ilvl w:val="1"/>
          <w:numId w:val="6"/>
        </w:numPr>
        <w:tabs>
          <w:tab w:val="left" w:pos="567"/>
          <w:tab w:val="right" w:leader="dot" w:pos="8931"/>
        </w:tabs>
      </w:pPr>
      <w:bookmarkStart w:id="364" w:name="_Ref445393430"/>
      <w:r w:rsidRPr="00F97842">
        <w:t>Proposta</w:t>
      </w:r>
      <w:bookmarkEnd w:id="364"/>
      <w:r w:rsidR="00F80583" w:rsidRPr="00F97842">
        <w:tab/>
      </w:r>
      <w:del w:id="365" w:author="Elias De Moraes Fernandes" w:date="2016-05-06T12:02:00Z">
        <w:r w:rsidR="00810B24" w:rsidRPr="00F97842" w:rsidDel="00562891">
          <w:delText>20</w:delText>
        </w:r>
      </w:del>
      <w:ins w:id="366" w:author="Elias De Moraes Fernandes" w:date="2016-05-06T12:02:00Z">
        <w:r w:rsidR="00562891" w:rsidRPr="00F97842">
          <w:t>19</w:t>
        </w:r>
      </w:ins>
    </w:p>
    <w:p w14:paraId="18EDE4E8" w14:textId="5BD7555C" w:rsidR="00F80583" w:rsidRPr="00F97842" w:rsidRDefault="00F80583" w:rsidP="00913F3D">
      <w:pPr>
        <w:pStyle w:val="ListParagraph"/>
        <w:numPr>
          <w:ilvl w:val="1"/>
          <w:numId w:val="6"/>
        </w:numPr>
        <w:tabs>
          <w:tab w:val="left" w:pos="567"/>
          <w:tab w:val="right" w:leader="dot" w:pos="8931"/>
        </w:tabs>
      </w:pPr>
      <w:bookmarkStart w:id="367" w:name="_Ref445393447"/>
      <w:r w:rsidRPr="00F97842">
        <w:t>Gênero</w:t>
      </w:r>
      <w:bookmarkEnd w:id="367"/>
      <w:r w:rsidRPr="00F97842">
        <w:tab/>
      </w:r>
      <w:del w:id="368" w:author="Elias De Moraes Fernandes" w:date="2016-05-06T12:02:00Z">
        <w:r w:rsidR="00810B24" w:rsidRPr="00F97842" w:rsidDel="00562891">
          <w:delText>20</w:delText>
        </w:r>
      </w:del>
      <w:ins w:id="369" w:author="Elias De Moraes Fernandes" w:date="2016-05-06T12:02:00Z">
        <w:r w:rsidR="00562891" w:rsidRPr="00F97842">
          <w:t>19</w:t>
        </w:r>
      </w:ins>
    </w:p>
    <w:p w14:paraId="79734576" w14:textId="2E28B95E" w:rsidR="00F80583" w:rsidRPr="00F97842" w:rsidRDefault="00F80583" w:rsidP="00913F3D">
      <w:pPr>
        <w:pStyle w:val="ListParagraph"/>
        <w:numPr>
          <w:ilvl w:val="1"/>
          <w:numId w:val="6"/>
        </w:numPr>
        <w:tabs>
          <w:tab w:val="left" w:pos="567"/>
          <w:tab w:val="right" w:leader="dot" w:pos="8931"/>
        </w:tabs>
      </w:pPr>
      <w:bookmarkStart w:id="370" w:name="_Ref445393476"/>
      <w:r w:rsidRPr="00F97842">
        <w:t>Enredo</w:t>
      </w:r>
      <w:bookmarkEnd w:id="370"/>
      <w:r w:rsidRPr="00F97842">
        <w:tab/>
      </w:r>
      <w:del w:id="371" w:author="Elias De Moraes Fernandes" w:date="2016-05-06T12:02:00Z">
        <w:r w:rsidR="00810B24" w:rsidRPr="00F97842" w:rsidDel="00562891">
          <w:delText>20</w:delText>
        </w:r>
      </w:del>
      <w:ins w:id="372" w:author="Elias De Moraes Fernandes" w:date="2016-05-06T12:02:00Z">
        <w:r w:rsidR="00562891" w:rsidRPr="00F97842">
          <w:t>19</w:t>
        </w:r>
      </w:ins>
    </w:p>
    <w:p w14:paraId="563CAE03" w14:textId="495E894D" w:rsidR="00F80583" w:rsidRPr="00F97842" w:rsidRDefault="00F80583" w:rsidP="00913F3D">
      <w:pPr>
        <w:pStyle w:val="ListParagraph"/>
        <w:numPr>
          <w:ilvl w:val="1"/>
          <w:numId w:val="6"/>
        </w:numPr>
        <w:tabs>
          <w:tab w:val="left" w:pos="567"/>
          <w:tab w:val="right" w:leader="dot" w:pos="8931"/>
        </w:tabs>
      </w:pPr>
      <w:bookmarkStart w:id="373" w:name="_Ref445393494"/>
      <w:bookmarkStart w:id="374" w:name="_Ref449458771"/>
      <w:proofErr w:type="spellStart"/>
      <w:r w:rsidRPr="4A03C906">
        <w:rPr>
          <w:i/>
          <w:iCs/>
        </w:rPr>
        <w:t>Storyboard</w:t>
      </w:r>
      <w:bookmarkEnd w:id="373"/>
      <w:proofErr w:type="spellEnd"/>
      <w:r w:rsidRPr="00F97842">
        <w:tab/>
      </w:r>
      <w:del w:id="375" w:author="Elias De Moraes Fernandes" w:date="2016-05-06T12:02:00Z">
        <w:r w:rsidR="00984DF6" w:rsidRPr="00F97842" w:rsidDel="00562891">
          <w:delText>21</w:delText>
        </w:r>
      </w:del>
      <w:bookmarkEnd w:id="374"/>
      <w:ins w:id="376" w:author="Elias De Moraes Fernandes" w:date="2016-05-06T12:02:00Z">
        <w:r w:rsidR="00562891" w:rsidRPr="00F97842">
          <w:t>20</w:t>
        </w:r>
      </w:ins>
    </w:p>
    <w:p w14:paraId="70EC8387" w14:textId="397EB86D" w:rsidR="00F80583" w:rsidRPr="00F97842" w:rsidRDefault="00F80583" w:rsidP="00913F3D">
      <w:pPr>
        <w:pStyle w:val="ListParagraph"/>
        <w:numPr>
          <w:ilvl w:val="1"/>
          <w:numId w:val="6"/>
        </w:numPr>
        <w:tabs>
          <w:tab w:val="left" w:pos="567"/>
          <w:tab w:val="right" w:leader="dot" w:pos="8931"/>
        </w:tabs>
      </w:pPr>
      <w:bookmarkStart w:id="377" w:name="_Ref445393518"/>
      <w:r w:rsidRPr="5B0B99E4">
        <w:rPr>
          <w:i/>
          <w:iCs/>
        </w:rPr>
        <w:t>Gameplay</w:t>
      </w:r>
      <w:r w:rsidRPr="00F97842">
        <w:t xml:space="preserve"> – Perspectiva Centrada no Jogador</w:t>
      </w:r>
      <w:bookmarkEnd w:id="377"/>
      <w:r w:rsidRPr="5B0B99E4">
        <w:t xml:space="preserve"> </w:t>
      </w:r>
      <w:r w:rsidRPr="00F97842">
        <w:tab/>
      </w:r>
      <w:del w:id="378" w:author="Elias De Moraes Fernandes" w:date="2016-05-06T12:03:00Z">
        <w:r w:rsidR="00984DF6" w:rsidRPr="00F97842" w:rsidDel="00562891">
          <w:delText>23</w:delText>
        </w:r>
      </w:del>
      <w:ins w:id="379" w:author="Elias De Moraes Fernandes" w:date="2016-05-06T12:03:00Z">
        <w:r w:rsidR="00562891" w:rsidRPr="00F97842">
          <w:t>22</w:t>
        </w:r>
      </w:ins>
    </w:p>
    <w:p w14:paraId="3C7EB519" w14:textId="6CD8BA49" w:rsidR="00F80583" w:rsidRPr="00F97842" w:rsidRDefault="00F80583" w:rsidP="00913F3D">
      <w:pPr>
        <w:pStyle w:val="ListParagraph"/>
        <w:numPr>
          <w:ilvl w:val="1"/>
          <w:numId w:val="6"/>
        </w:numPr>
        <w:tabs>
          <w:tab w:val="left" w:pos="567"/>
          <w:tab w:val="right" w:leader="dot" w:pos="8931"/>
        </w:tabs>
      </w:pPr>
      <w:bookmarkStart w:id="380" w:name="_Ref445395434"/>
      <w:r w:rsidRPr="00F97842">
        <w:t>Mecânica do Jogo</w:t>
      </w:r>
      <w:r w:rsidRPr="00F97842">
        <w:tab/>
      </w:r>
      <w:bookmarkEnd w:id="380"/>
      <w:del w:id="381" w:author="Elias De Moraes Fernandes" w:date="2016-05-06T12:03:00Z">
        <w:r w:rsidR="00B81860" w:rsidRPr="00F97842" w:rsidDel="00562891">
          <w:delText>24</w:delText>
        </w:r>
      </w:del>
      <w:ins w:id="382" w:author="Elias De Moraes Fernandes" w:date="2016-05-06T12:03:00Z">
        <w:r w:rsidR="00562891" w:rsidRPr="00F97842">
          <w:t>23</w:t>
        </w:r>
      </w:ins>
    </w:p>
    <w:p w14:paraId="63F65F04" w14:textId="50A27848" w:rsidR="00F80583" w:rsidRPr="00F97842" w:rsidRDefault="00F80583" w:rsidP="00913F3D">
      <w:pPr>
        <w:pStyle w:val="ListParagraph"/>
        <w:numPr>
          <w:ilvl w:val="1"/>
          <w:numId w:val="6"/>
        </w:numPr>
        <w:tabs>
          <w:tab w:val="left" w:pos="567"/>
          <w:tab w:val="left" w:pos="851"/>
          <w:tab w:val="right" w:leader="dot" w:pos="8931"/>
        </w:tabs>
      </w:pPr>
      <w:bookmarkStart w:id="383" w:name="_Ref445395449"/>
      <w:r w:rsidRPr="4A03C906">
        <w:rPr>
          <w:i/>
          <w:iCs/>
        </w:rPr>
        <w:t>Game Design</w:t>
      </w:r>
      <w:r w:rsidRPr="00F97842">
        <w:tab/>
      </w:r>
      <w:bookmarkEnd w:id="383"/>
      <w:del w:id="384" w:author="Elias De Moraes Fernandes" w:date="2016-05-06T12:03:00Z">
        <w:r w:rsidR="00B81860" w:rsidRPr="00F97842" w:rsidDel="00562891">
          <w:delText>24</w:delText>
        </w:r>
      </w:del>
      <w:ins w:id="385" w:author="Elias De Moraes Fernandes" w:date="2016-05-06T12:03:00Z">
        <w:r w:rsidR="00562891" w:rsidRPr="00F97842">
          <w:t>23</w:t>
        </w:r>
      </w:ins>
    </w:p>
    <w:p w14:paraId="7DA7FB9C" w14:textId="45D73EEC" w:rsidR="00F80583" w:rsidRPr="00F97842" w:rsidRDefault="00F80583" w:rsidP="00913F3D">
      <w:pPr>
        <w:pStyle w:val="ListParagraph"/>
        <w:numPr>
          <w:ilvl w:val="1"/>
          <w:numId w:val="6"/>
        </w:numPr>
        <w:tabs>
          <w:tab w:val="left" w:pos="567"/>
          <w:tab w:val="right" w:leader="dot" w:pos="8931"/>
        </w:tabs>
      </w:pPr>
      <w:bookmarkStart w:id="386" w:name="_Ref445395461"/>
      <w:r w:rsidRPr="00F97842">
        <w:t>Personage</w:t>
      </w:r>
      <w:r w:rsidR="00E16FE1" w:rsidRPr="00F97842">
        <w:t>m</w:t>
      </w:r>
      <w:r w:rsidRPr="00F97842">
        <w:tab/>
      </w:r>
      <w:bookmarkEnd w:id="386"/>
      <w:del w:id="387" w:author="Elias De Moraes Fernandes" w:date="2016-05-06T12:03:00Z">
        <w:r w:rsidR="00B81860" w:rsidRPr="00F97842" w:rsidDel="00562891">
          <w:delText>24</w:delText>
        </w:r>
      </w:del>
      <w:ins w:id="388" w:author="Elias De Moraes Fernandes" w:date="2016-05-06T12:03:00Z">
        <w:r w:rsidR="00562891" w:rsidRPr="00F97842">
          <w:t>23</w:t>
        </w:r>
      </w:ins>
    </w:p>
    <w:p w14:paraId="306C83BD" w14:textId="76854F54" w:rsidR="00F80583" w:rsidRPr="00F97842" w:rsidRDefault="00F80583" w:rsidP="00913F3D">
      <w:pPr>
        <w:pStyle w:val="ListParagraph"/>
        <w:numPr>
          <w:ilvl w:val="1"/>
          <w:numId w:val="6"/>
        </w:numPr>
        <w:tabs>
          <w:tab w:val="left" w:pos="567"/>
          <w:tab w:val="right" w:leader="dot" w:pos="8931"/>
        </w:tabs>
      </w:pPr>
      <w:bookmarkStart w:id="389" w:name="_Ref445395481"/>
      <w:r w:rsidRPr="00F97842">
        <w:t>Controle</w:t>
      </w:r>
      <w:r w:rsidRPr="00F97842">
        <w:tab/>
      </w:r>
      <w:bookmarkEnd w:id="389"/>
      <w:del w:id="390" w:author="Elias De Moraes Fernandes" w:date="2016-05-06T12:01:00Z">
        <w:r w:rsidR="003D3C85" w:rsidRPr="00F97842" w:rsidDel="00562891">
          <w:delText>2</w:delText>
        </w:r>
        <w:r w:rsidR="00B81860" w:rsidRPr="00F97842" w:rsidDel="00562891">
          <w:delText>5</w:delText>
        </w:r>
      </w:del>
      <w:ins w:id="391" w:author="Elias De Moraes Fernandes" w:date="2016-05-06T12:01:00Z">
        <w:r w:rsidR="00562891" w:rsidRPr="00F97842">
          <w:t>24</w:t>
        </w:r>
      </w:ins>
    </w:p>
    <w:p w14:paraId="4E06AB12" w14:textId="4F9B9998" w:rsidR="00F80583" w:rsidRPr="00F97842" w:rsidRDefault="00F80583" w:rsidP="00913F3D">
      <w:pPr>
        <w:pStyle w:val="ListParagraph"/>
        <w:numPr>
          <w:ilvl w:val="1"/>
          <w:numId w:val="6"/>
        </w:numPr>
        <w:tabs>
          <w:tab w:val="left" w:pos="567"/>
          <w:tab w:val="right" w:leader="dot" w:pos="8931"/>
        </w:tabs>
      </w:pPr>
      <w:bookmarkStart w:id="392" w:name="_Ref445395492"/>
      <w:r w:rsidRPr="00F97842">
        <w:t>Interface</w:t>
      </w:r>
      <w:r w:rsidRPr="00F97842">
        <w:tab/>
      </w:r>
      <w:bookmarkEnd w:id="392"/>
      <w:r w:rsidR="003D3C85" w:rsidRPr="00F97842">
        <w:t>25</w:t>
      </w:r>
    </w:p>
    <w:p w14:paraId="70DDC154" w14:textId="33AC3DDD" w:rsidR="00F80583" w:rsidRPr="00F97842" w:rsidRDefault="00F80583" w:rsidP="00913F3D">
      <w:pPr>
        <w:pStyle w:val="ListParagraph"/>
        <w:numPr>
          <w:ilvl w:val="1"/>
          <w:numId w:val="6"/>
        </w:numPr>
        <w:tabs>
          <w:tab w:val="left" w:pos="567"/>
          <w:tab w:val="right" w:leader="dot" w:pos="8931"/>
        </w:tabs>
      </w:pPr>
      <w:bookmarkStart w:id="393" w:name="_Ref445395514"/>
      <w:r w:rsidRPr="00F97842">
        <w:t>Inimigos</w:t>
      </w:r>
      <w:r w:rsidRPr="00F97842">
        <w:tab/>
      </w:r>
      <w:bookmarkEnd w:id="393"/>
      <w:del w:id="394" w:author="Elias De Moraes Fernandes" w:date="2016-05-06T12:01:00Z">
        <w:r w:rsidR="003D3C85" w:rsidRPr="00F97842" w:rsidDel="00562891">
          <w:delText>26</w:delText>
        </w:r>
      </w:del>
      <w:ins w:id="395" w:author="Elias De Moraes Fernandes" w:date="2016-05-06T12:01:00Z">
        <w:r w:rsidR="00562891" w:rsidRPr="00F97842">
          <w:t>25</w:t>
        </w:r>
      </w:ins>
    </w:p>
    <w:p w14:paraId="064EB406" w14:textId="37F8BC1F" w:rsidR="00F80583" w:rsidRPr="00F97842" w:rsidRDefault="00F80583" w:rsidP="00913F3D">
      <w:pPr>
        <w:pStyle w:val="ListParagraph"/>
        <w:numPr>
          <w:ilvl w:val="2"/>
          <w:numId w:val="6"/>
        </w:numPr>
        <w:tabs>
          <w:tab w:val="left" w:pos="851"/>
          <w:tab w:val="right" w:leader="dot" w:pos="8931"/>
        </w:tabs>
      </w:pPr>
      <w:bookmarkStart w:id="396" w:name="_Ref445395524"/>
      <w:r w:rsidRPr="00F97842">
        <w:t>Pássaros</w:t>
      </w:r>
      <w:r w:rsidRPr="00F97842">
        <w:tab/>
      </w:r>
      <w:bookmarkEnd w:id="396"/>
      <w:del w:id="397" w:author="Elias De Moraes Fernandes" w:date="2016-05-06T12:01:00Z">
        <w:r w:rsidR="003D3C85" w:rsidRPr="00F97842" w:rsidDel="00562891">
          <w:delText>26</w:delText>
        </w:r>
      </w:del>
      <w:ins w:id="398" w:author="Elias De Moraes Fernandes" w:date="2016-05-06T12:01:00Z">
        <w:r w:rsidR="00562891" w:rsidRPr="00F97842">
          <w:t>25</w:t>
        </w:r>
      </w:ins>
    </w:p>
    <w:p w14:paraId="145CEB14" w14:textId="32A4F5D2" w:rsidR="00F80583" w:rsidRPr="00F97842" w:rsidRDefault="00F80583" w:rsidP="00913F3D">
      <w:pPr>
        <w:pStyle w:val="ListParagraph"/>
        <w:numPr>
          <w:ilvl w:val="2"/>
          <w:numId w:val="6"/>
        </w:numPr>
        <w:tabs>
          <w:tab w:val="left" w:pos="851"/>
          <w:tab w:val="right" w:leader="dot" w:pos="8931"/>
        </w:tabs>
      </w:pPr>
      <w:bookmarkStart w:id="399" w:name="_Ref445395546"/>
      <w:r w:rsidRPr="00F97842">
        <w:t>Sanguessuga</w:t>
      </w:r>
      <w:r w:rsidRPr="00F97842">
        <w:tab/>
      </w:r>
      <w:bookmarkEnd w:id="399"/>
      <w:r w:rsidR="00BA7EF6" w:rsidRPr="00F97842">
        <w:t>2</w:t>
      </w:r>
      <w:ins w:id="400" w:author="Elias De Moraes Fernandes" w:date="2016-05-06T12:00:00Z">
        <w:r w:rsidR="00BD4A41" w:rsidRPr="00F97842">
          <w:t>6</w:t>
        </w:r>
      </w:ins>
      <w:del w:id="401" w:author="Elias De Moraes Fernandes" w:date="2016-05-06T12:00:00Z">
        <w:r w:rsidR="00BA7EF6" w:rsidRPr="00F97842" w:rsidDel="00BD4A41">
          <w:delText>7</w:delText>
        </w:r>
      </w:del>
    </w:p>
    <w:p w14:paraId="4BB307C7" w14:textId="049065FB" w:rsidR="00F80583" w:rsidRPr="00F97842" w:rsidRDefault="00F80583" w:rsidP="00913F3D">
      <w:pPr>
        <w:pStyle w:val="ListParagraph"/>
        <w:numPr>
          <w:ilvl w:val="2"/>
          <w:numId w:val="6"/>
        </w:numPr>
        <w:tabs>
          <w:tab w:val="left" w:pos="851"/>
          <w:tab w:val="right" w:leader="dot" w:pos="8931"/>
        </w:tabs>
      </w:pPr>
      <w:bookmarkStart w:id="402" w:name="_Ref445395554"/>
      <w:r w:rsidRPr="00F97842">
        <w:t>Formiga</w:t>
      </w:r>
      <w:r w:rsidRPr="00F97842">
        <w:tab/>
      </w:r>
      <w:bookmarkEnd w:id="402"/>
      <w:r w:rsidR="00BA7EF6" w:rsidRPr="00F97842">
        <w:t>2</w:t>
      </w:r>
      <w:ins w:id="403" w:author="Elias De Moraes Fernandes" w:date="2016-05-06T12:00:00Z">
        <w:r w:rsidR="00BD4A41" w:rsidRPr="00F97842">
          <w:t>6</w:t>
        </w:r>
      </w:ins>
      <w:del w:id="404" w:author="Elias De Moraes Fernandes" w:date="2016-05-06T12:00:00Z">
        <w:r w:rsidR="00BA7EF6" w:rsidRPr="00F97842" w:rsidDel="00BD4A41">
          <w:delText>7</w:delText>
        </w:r>
      </w:del>
    </w:p>
    <w:p w14:paraId="2E3E28E6" w14:textId="2A617764" w:rsidR="00F80583" w:rsidRPr="00F97842" w:rsidDel="00003E2A" w:rsidRDefault="00F80583" w:rsidP="00913F3D">
      <w:pPr>
        <w:pStyle w:val="ListParagraph"/>
        <w:numPr>
          <w:ilvl w:val="1"/>
          <w:numId w:val="6"/>
        </w:numPr>
        <w:tabs>
          <w:tab w:val="left" w:pos="567"/>
          <w:tab w:val="right" w:leader="dot" w:pos="8931"/>
        </w:tabs>
        <w:jc w:val="both"/>
        <w:rPr>
          <w:del w:id="405" w:author="Elias De Moraes Fernandes" w:date="2016-10-12T10:37:00Z"/>
        </w:rPr>
      </w:pPr>
      <w:bookmarkStart w:id="406" w:name="_Ref445395566"/>
      <w:del w:id="407" w:author="Elias De Moraes Fernandes" w:date="2016-10-12T10:37:00Z">
        <w:r w:rsidRPr="00F97842" w:rsidDel="00003E2A">
          <w:delText>Fases</w:delText>
        </w:r>
        <w:r w:rsidRPr="00F97842" w:rsidDel="00003E2A">
          <w:tab/>
        </w:r>
        <w:bookmarkEnd w:id="406"/>
        <w:r w:rsidR="00BA7EF6" w:rsidRPr="00F97842" w:rsidDel="00003E2A">
          <w:delText>2</w:delText>
        </w:r>
      </w:del>
      <w:ins w:id="408" w:author="Elias De Moraes Fernandes" w:date="2016-05-06T12:00:00Z">
        <w:del w:id="409" w:author="Elias De Moraes Fernandes" w:date="2016-10-12T10:37:00Z">
          <w:r w:rsidR="00BD4A41" w:rsidRPr="00F97842" w:rsidDel="00003E2A">
            <w:delText>6</w:delText>
          </w:r>
        </w:del>
      </w:ins>
      <w:del w:id="410" w:author="Elias De Moraes Fernandes" w:date="2016-10-12T10:37:00Z">
        <w:r w:rsidR="00BA7EF6" w:rsidRPr="00F97842" w:rsidDel="00003E2A">
          <w:delText>7</w:delText>
        </w:r>
      </w:del>
    </w:p>
    <w:p w14:paraId="21B3BD99" w14:textId="3C66ECE7" w:rsidR="00F80583" w:rsidRPr="00F97842" w:rsidRDefault="00F80583" w:rsidP="00913F3D">
      <w:pPr>
        <w:pStyle w:val="ListParagraph"/>
        <w:numPr>
          <w:ilvl w:val="1"/>
          <w:numId w:val="6"/>
        </w:numPr>
        <w:tabs>
          <w:tab w:val="left" w:pos="567"/>
          <w:tab w:val="right" w:leader="dot" w:pos="8931"/>
        </w:tabs>
      </w:pPr>
      <w:bookmarkStart w:id="411" w:name="_Ref445395576"/>
      <w:proofErr w:type="spellStart"/>
      <w:r w:rsidRPr="5B0B99E4">
        <w:rPr>
          <w:i/>
          <w:iCs/>
        </w:rPr>
        <w:t>Level</w:t>
      </w:r>
      <w:proofErr w:type="spellEnd"/>
      <w:r w:rsidRPr="5B0B99E4">
        <w:rPr>
          <w:i/>
          <w:iCs/>
        </w:rPr>
        <w:t xml:space="preserve"> Design</w:t>
      </w:r>
      <w:r w:rsidRPr="00F97842">
        <w:tab/>
      </w:r>
      <w:bookmarkEnd w:id="411"/>
      <w:r w:rsidR="003D51C1" w:rsidRPr="00F97842">
        <w:t>2</w:t>
      </w:r>
      <w:ins w:id="412" w:author="Elias De Moraes Fernandes" w:date="2016-05-06T12:00:00Z">
        <w:r w:rsidR="00BD4A41" w:rsidRPr="00F97842">
          <w:t>6</w:t>
        </w:r>
      </w:ins>
      <w:del w:id="413" w:author="Elias De Moraes Fernandes" w:date="2016-05-06T12:00:00Z">
        <w:r w:rsidR="003D51C1" w:rsidRPr="00F97842" w:rsidDel="00BD4A41">
          <w:delText>7</w:delText>
        </w:r>
      </w:del>
    </w:p>
    <w:p w14:paraId="077D5959" w14:textId="72F85878" w:rsidR="00F80583" w:rsidRPr="00F97842" w:rsidRDefault="00F80583" w:rsidP="00913F3D">
      <w:pPr>
        <w:pStyle w:val="ListParagraph"/>
        <w:numPr>
          <w:ilvl w:val="1"/>
          <w:numId w:val="6"/>
        </w:numPr>
        <w:tabs>
          <w:tab w:val="left" w:pos="567"/>
          <w:tab w:val="right" w:leader="dot" w:pos="8931"/>
        </w:tabs>
      </w:pPr>
      <w:bookmarkStart w:id="414" w:name="_Ref445395587"/>
      <w:r w:rsidRPr="00F97842">
        <w:t>Arte</w:t>
      </w:r>
      <w:r w:rsidRPr="00F97842">
        <w:tab/>
      </w:r>
      <w:bookmarkEnd w:id="414"/>
      <w:r w:rsidR="003D51C1" w:rsidRPr="00F97842">
        <w:t>2</w:t>
      </w:r>
      <w:ins w:id="415" w:author="Elias De Moraes Fernandes" w:date="2016-05-06T12:00:00Z">
        <w:r w:rsidR="00BD4A41" w:rsidRPr="00F97842">
          <w:t>6</w:t>
        </w:r>
      </w:ins>
      <w:del w:id="416" w:author="Elias De Moraes Fernandes" w:date="2016-05-06T12:00:00Z">
        <w:r w:rsidR="00BA7EF6" w:rsidRPr="00F97842" w:rsidDel="00BD4A41">
          <w:delText>7</w:delText>
        </w:r>
      </w:del>
    </w:p>
    <w:p w14:paraId="6ED958BC" w14:textId="07C72D9E" w:rsidR="00F80583" w:rsidRPr="00F97842" w:rsidDel="005F2C7C" w:rsidRDefault="00F80583" w:rsidP="00913F3D">
      <w:pPr>
        <w:pStyle w:val="ListParagraph"/>
        <w:numPr>
          <w:ilvl w:val="1"/>
          <w:numId w:val="6"/>
        </w:numPr>
        <w:tabs>
          <w:tab w:val="left" w:pos="567"/>
          <w:tab w:val="right" w:leader="dot" w:pos="8931"/>
        </w:tabs>
        <w:rPr>
          <w:del w:id="417" w:author="Elias De Moraes Fernandes" w:date="2016-10-12T10:40:00Z"/>
        </w:rPr>
      </w:pPr>
      <w:bookmarkStart w:id="418" w:name="_Ref445395601"/>
      <w:del w:id="419" w:author="Elias De Moraes Fernandes" w:date="2016-10-12T10:40:00Z">
        <w:r w:rsidRPr="00F97842" w:rsidDel="005F2C7C">
          <w:delText>Monetização</w:delText>
        </w:r>
        <w:r w:rsidRPr="00F97842" w:rsidDel="005F2C7C">
          <w:tab/>
        </w:r>
        <w:bookmarkEnd w:id="418"/>
        <w:r w:rsidR="003D51C1" w:rsidRPr="00F97842" w:rsidDel="005F2C7C">
          <w:delText>2</w:delText>
        </w:r>
      </w:del>
      <w:ins w:id="420" w:author="Elias De Moraes Fernandes" w:date="2016-05-06T12:00:00Z">
        <w:del w:id="421" w:author="Elias De Moraes Fernandes" w:date="2016-10-12T10:40:00Z">
          <w:r w:rsidR="00BD4A41" w:rsidRPr="00F97842" w:rsidDel="005F2C7C">
            <w:delText>7</w:delText>
          </w:r>
        </w:del>
      </w:ins>
      <w:del w:id="422" w:author="Elias De Moraes Fernandes" w:date="2016-10-12T10:40:00Z">
        <w:r w:rsidR="003D51C1" w:rsidRPr="00F97842" w:rsidDel="005F2C7C">
          <w:delText>8</w:delText>
        </w:r>
      </w:del>
    </w:p>
    <w:p w14:paraId="4763C030" w14:textId="05789A4F" w:rsidR="00F80583" w:rsidRPr="00F97842" w:rsidDel="005F2C7C" w:rsidRDefault="00F80583" w:rsidP="00913F3D">
      <w:pPr>
        <w:pStyle w:val="ListParagraph"/>
        <w:numPr>
          <w:ilvl w:val="1"/>
          <w:numId w:val="6"/>
        </w:numPr>
        <w:tabs>
          <w:tab w:val="left" w:pos="567"/>
          <w:tab w:val="right" w:leader="dot" w:pos="8931"/>
        </w:tabs>
        <w:rPr>
          <w:del w:id="423" w:author="Elias De Moraes Fernandes" w:date="2016-10-12T10:40:00Z"/>
        </w:rPr>
      </w:pPr>
      <w:bookmarkStart w:id="424" w:name="_Ref445395611"/>
      <w:del w:id="425" w:author="Elias De Moraes Fernandes" w:date="2016-10-12T10:40:00Z">
        <w:r w:rsidRPr="00F97842" w:rsidDel="005F2C7C">
          <w:delText>Plataforma de distribuição</w:delText>
        </w:r>
        <w:r w:rsidRPr="00F97842" w:rsidDel="005F2C7C">
          <w:tab/>
        </w:r>
        <w:bookmarkEnd w:id="424"/>
        <w:r w:rsidR="003D51C1" w:rsidRPr="00F97842" w:rsidDel="005F2C7C">
          <w:delText>28</w:delText>
        </w:r>
      </w:del>
      <w:ins w:id="426" w:author="Elias De Moraes Fernandes" w:date="2016-05-06T12:00:00Z">
        <w:del w:id="427" w:author="Elias De Moraes Fernandes" w:date="2016-10-12T10:40:00Z">
          <w:r w:rsidR="00562891" w:rsidRPr="00F97842" w:rsidDel="005F2C7C">
            <w:delText>27</w:delText>
          </w:r>
        </w:del>
      </w:ins>
    </w:p>
    <w:p w14:paraId="0E919A7D" w14:textId="35206CD0" w:rsidR="001D3349" w:rsidRPr="00F97842" w:rsidRDefault="00D0539C" w:rsidP="00913F3D">
      <w:pPr>
        <w:pStyle w:val="ListParagraph"/>
        <w:numPr>
          <w:ilvl w:val="0"/>
          <w:numId w:val="6"/>
        </w:numPr>
        <w:tabs>
          <w:tab w:val="left" w:pos="567"/>
          <w:tab w:val="right" w:leader="dot" w:pos="8931"/>
        </w:tabs>
      </w:pPr>
      <w:bookmarkStart w:id="428" w:name="_Ref445395864"/>
      <w:bookmarkStart w:id="429" w:name="_Ref450249027"/>
      <w:r w:rsidRPr="00F97842">
        <w:t>Cronograma</w:t>
      </w:r>
      <w:r w:rsidR="00A6748C" w:rsidRPr="00F97842">
        <w:tab/>
      </w:r>
      <w:bookmarkEnd w:id="428"/>
      <w:del w:id="430" w:author="Elias De Moraes Fernandes" w:date="2016-05-06T12:00:00Z">
        <w:r w:rsidR="00E70B39" w:rsidRPr="00F97842" w:rsidDel="00562891">
          <w:delText>29</w:delText>
        </w:r>
      </w:del>
      <w:bookmarkEnd w:id="429"/>
      <w:ins w:id="431" w:author="Elias De Moraes Fernandes" w:date="2016-05-06T12:00:00Z">
        <w:r w:rsidR="00562891" w:rsidRPr="00F97842">
          <w:t>28</w:t>
        </w:r>
      </w:ins>
    </w:p>
    <w:p w14:paraId="28EE0142" w14:textId="051211CC" w:rsidR="00385FBC" w:rsidRPr="00F97842" w:rsidRDefault="001D3349" w:rsidP="00913F3D">
      <w:pPr>
        <w:tabs>
          <w:tab w:val="left" w:pos="567"/>
          <w:tab w:val="right" w:leader="dot" w:pos="8931"/>
        </w:tabs>
        <w:sectPr w:rsidR="00385FBC" w:rsidRPr="00F97842" w:rsidSect="00A16219">
          <w:headerReference w:type="even" r:id="rId10"/>
          <w:headerReference w:type="default" r:id="rId11"/>
          <w:pgSz w:w="11906" w:h="16838"/>
          <w:pgMar w:top="1701" w:right="1133" w:bottom="1134" w:left="1701" w:header="709" w:footer="709" w:gutter="0"/>
          <w:pgNumType w:start="0"/>
          <w:cols w:space="708"/>
          <w:docGrid w:linePitch="360"/>
        </w:sectPr>
      </w:pPr>
      <w:r w:rsidRPr="00FA63E0">
        <w:rPr>
          <w:b/>
          <w:bCs/>
        </w:rPr>
        <w:t>REFERÊNCIAS</w:t>
      </w:r>
      <w:r w:rsidR="00062620" w:rsidRPr="00F97842">
        <w:tab/>
      </w:r>
      <w:del w:id="435" w:author="Elias De Moraes Fernandes" w:date="2016-05-06T12:00:00Z">
        <w:r w:rsidR="007A46B6" w:rsidRPr="00F97842" w:rsidDel="00562891">
          <w:delText>3</w:delText>
        </w:r>
        <w:r w:rsidR="00E70B39" w:rsidRPr="00F97842" w:rsidDel="00562891">
          <w:delText>1</w:delText>
        </w:r>
      </w:del>
      <w:ins w:id="436" w:author="Elias De Moraes Fernandes" w:date="2016-05-06T12:00:00Z">
        <w:r w:rsidR="00562891" w:rsidRPr="00F97842">
          <w:t>30</w:t>
        </w:r>
      </w:ins>
    </w:p>
    <w:p w14:paraId="7885671F" w14:textId="577BAD84" w:rsidR="00840F3C" w:rsidRPr="00F97842" w:rsidRDefault="00AD1486" w:rsidP="00B73B19">
      <w:pPr>
        <w:spacing w:line="360" w:lineRule="auto"/>
        <w:jc w:val="both"/>
        <w:rPr>
          <w:rFonts w:cs="Arial"/>
          <w:b/>
        </w:rPr>
      </w:pPr>
      <w:r w:rsidRPr="4A03C906">
        <w:rPr>
          <w:rPrChange w:id="437" w:author="Convidado" w:date="2016-10-14T04:54:00Z">
            <w:rPr>
              <w:rFonts w:cs="Arial"/>
              <w:b/>
            </w:rPr>
          </w:rPrChange>
        </w:rPr>
        <w:lastRenderedPageBreak/>
        <w:fldChar w:fldCharType="begin"/>
      </w:r>
      <w:r w:rsidRPr="00F97842">
        <w:rPr>
          <w:rFonts w:cs="Arial"/>
          <w:b/>
        </w:rPr>
        <w:instrText xml:space="preserve"> REF _Ref449309623 \r \h </w:instrText>
      </w:r>
      <w:r w:rsidRPr="4A03C906">
        <w:rPr>
          <w:rFonts w:cs="Arial"/>
          <w:b/>
        </w:rPr>
        <w:fldChar w:fldCharType="separate"/>
      </w:r>
      <w:ins w:id="438" w:author="Elias De Moraes Fernandes" w:date="2016-10-12T18:48:00Z">
        <w:r w:rsidR="00A23CA1" w:rsidRPr="4A03C906">
          <w:rPr>
            <w:rFonts w:eastAsia="Arial" w:cs="Arial"/>
            <w:b/>
            <w:bCs/>
            <w:rPrChange w:id="439" w:author="Convidado" w:date="2016-10-14T04:54:00Z">
              <w:rPr>
                <w:rFonts w:cs="Arial"/>
                <w:b/>
              </w:rPr>
            </w:rPrChange>
          </w:rPr>
          <w:t>1</w:t>
        </w:r>
      </w:ins>
      <w:del w:id="440" w:author="Elias De Moraes Fernandes" w:date="2016-10-12T18:48:00Z">
        <w:r w:rsidR="003232DB" w:rsidRPr="38229447" w:rsidDel="00A23CA1">
          <w:rPr>
            <w:rFonts w:eastAsia="Arial" w:cs="Arial"/>
            <w:b/>
            <w:bCs/>
            <w:rPrChange w:id="441" w:author="Elias Fernandes" w:date="2016-10-05T18:18:00Z">
              <w:rPr>
                <w:rFonts w:cs="Arial"/>
                <w:b/>
              </w:rPr>
            </w:rPrChange>
          </w:rPr>
          <w:delText>1</w:delText>
        </w:r>
      </w:del>
      <w:r w:rsidRPr="4A03C906">
        <w:rPr>
          <w:rPrChange w:id="442" w:author="Convidado" w:date="2016-10-14T04:54:00Z">
            <w:rPr>
              <w:rFonts w:cs="Arial"/>
              <w:b/>
            </w:rPr>
          </w:rPrChange>
        </w:rPr>
        <w:fldChar w:fldCharType="end"/>
      </w:r>
      <w:r w:rsidR="00171F7F" w:rsidRPr="00F97842">
        <w:rPr>
          <w:rFonts w:cs="Arial"/>
          <w:b/>
        </w:rPr>
        <w:tab/>
      </w:r>
      <w:r w:rsidR="00557DC1" w:rsidRPr="4A03C906">
        <w:rPr>
          <w:rFonts w:eastAsia="Arial" w:cs="Arial"/>
          <w:b/>
          <w:bCs/>
          <w:rPrChange w:id="443" w:author="Convidado" w:date="2016-10-14T04:54:00Z">
            <w:rPr>
              <w:rFonts w:cs="Arial"/>
              <w:b/>
            </w:rPr>
          </w:rPrChange>
        </w:rPr>
        <w:t>INTRODUÇÃO</w:t>
      </w:r>
      <w:r w:rsidR="0065333A" w:rsidRPr="4A03C906">
        <w:rPr>
          <w:rFonts w:eastAsia="Arial" w:cs="Arial"/>
          <w:b/>
          <w:bCs/>
          <w:rPrChange w:id="444" w:author="Convidado" w:date="2016-10-14T04:54:00Z">
            <w:rPr>
              <w:rFonts w:cs="Arial"/>
              <w:b/>
            </w:rPr>
          </w:rPrChange>
        </w:rPr>
        <w:t xml:space="preserve"> </w:t>
      </w:r>
    </w:p>
    <w:p w14:paraId="342E5D8B" w14:textId="7DDD70D7" w:rsidR="008946AA" w:rsidRPr="00F97842" w:rsidRDefault="002214B5" w:rsidP="00913F3D">
      <w:pPr>
        <w:pStyle w:val="TextodoTrabalho"/>
      </w:pPr>
      <w:r w:rsidRPr="00F97842">
        <w:tab/>
      </w:r>
      <w:r w:rsidR="008946AA" w:rsidRPr="00F97842">
        <w:t xml:space="preserve"> </w:t>
      </w:r>
    </w:p>
    <w:p w14:paraId="16DF4B99" w14:textId="6C9BC0C4" w:rsidR="00AF0429" w:rsidRPr="00F97842" w:rsidRDefault="00AF0429" w:rsidP="00913F3D">
      <w:pPr>
        <w:pStyle w:val="TextodoTrabalho"/>
      </w:pPr>
      <w:r w:rsidRPr="00F97842">
        <w:t>É notório tanto o aumento da população</w:t>
      </w:r>
      <w:ins w:id="445" w:author="A" w:date="2016-05-05T14:29:00Z">
        <w:r w:rsidR="00913F3D" w:rsidRPr="5B0B99E4">
          <w:t>,</w:t>
        </w:r>
      </w:ins>
      <w:r w:rsidRPr="00F97842">
        <w:t xml:space="preserve"> como dos resíduos sólidos urbanos no Brasil</w:t>
      </w:r>
      <w:del w:id="446" w:author="Elias De Moraes Fernandes" w:date="2016-05-05T20:46:00Z">
        <w:r w:rsidRPr="00F97842" w:rsidDel="007157B3">
          <w:delText xml:space="preserve"> </w:delText>
        </w:r>
        <w:r w:rsidR="0068727F" w:rsidRPr="00F97842" w:rsidDel="007157B3">
          <w:delText>(</w:delText>
        </w:r>
        <w:r w:rsidRPr="00F97842" w:rsidDel="007157B3">
          <w:delText>Nuernberg, 2014</w:delText>
        </w:r>
        <w:r w:rsidR="0068727F" w:rsidRPr="00F97842" w:rsidDel="007157B3">
          <w:delText>)</w:delText>
        </w:r>
      </w:del>
      <w:r w:rsidR="002D3C4C" w:rsidRPr="5B0B99E4">
        <w:t>.</w:t>
      </w:r>
      <w:r w:rsidRPr="5B0B99E4">
        <w:t xml:space="preserve"> </w:t>
      </w:r>
      <w:r w:rsidR="00FD5165" w:rsidRPr="00F97842">
        <w:t xml:space="preserve">Isso acarreta </w:t>
      </w:r>
      <w:r w:rsidRPr="00F97842">
        <w:t xml:space="preserve">a preocupação </w:t>
      </w:r>
      <w:del w:id="447" w:author="A" w:date="2016-05-05T14:29:00Z">
        <w:r w:rsidRPr="00F97842" w:rsidDel="00913F3D">
          <w:delText xml:space="preserve">com </w:delText>
        </w:r>
      </w:del>
      <w:ins w:id="448" w:author="A" w:date="2016-05-05T14:29:00Z">
        <w:r w:rsidR="00913F3D" w:rsidRPr="00F97842">
          <w:t>relativ</w:t>
        </w:r>
      </w:ins>
      <w:ins w:id="449" w:author="Elias De Moraes Fernandes" w:date="2016-05-05T15:17:00Z">
        <w:r w:rsidR="00242E9B" w:rsidRPr="00F97842">
          <w:t>a</w:t>
        </w:r>
      </w:ins>
      <w:ins w:id="450" w:author="A" w:date="2016-05-05T14:29:00Z">
        <w:del w:id="451" w:author="Elias De Moraes Fernandes" w:date="2016-05-05T15:17:00Z">
          <w:r w:rsidR="00913F3D" w:rsidRPr="00F97842" w:rsidDel="00242E9B">
            <w:delText>e</w:delText>
          </w:r>
        </w:del>
        <w:r w:rsidR="00913F3D" w:rsidRPr="5B0B99E4">
          <w:t xml:space="preserve"> </w:t>
        </w:r>
      </w:ins>
      <w:del w:id="452" w:author="A" w:date="2016-05-05T14:29:00Z">
        <w:r w:rsidRPr="00F97842" w:rsidDel="00913F3D">
          <w:delText>relação</w:delText>
        </w:r>
      </w:del>
      <w:r w:rsidRPr="00F97842">
        <w:t xml:space="preserve"> ao alto índice de destinação irregular desses resíduos bem como a falta de mecanismos para auxiliar na decomposição ecologicamente corretas desses resíduos</w:t>
      </w:r>
      <w:r w:rsidR="00FD5165" w:rsidRPr="00F97842">
        <w:t>. A vermicompostagem</w:t>
      </w:r>
      <w:r w:rsidR="00FD5165" w:rsidRPr="5B0B99E4">
        <w:t xml:space="preserve"> - </w:t>
      </w:r>
      <w:commentRangeStart w:id="453"/>
      <w:r w:rsidR="00FD5165" w:rsidRPr="00F97842">
        <w:t xml:space="preserve">técnica que usa minhoca para produzir </w:t>
      </w:r>
      <w:r w:rsidR="00851840" w:rsidRPr="00F97842">
        <w:t>húmus</w:t>
      </w:r>
      <w:r w:rsidR="00FD5165" w:rsidRPr="00F97842">
        <w:t xml:space="preserve"> e adubar a terra </w:t>
      </w:r>
      <w:commentRangeEnd w:id="453"/>
      <w:r w:rsidR="00FD5165" w:rsidRPr="00F97842">
        <w:commentReference w:id="453"/>
      </w:r>
      <w:r w:rsidR="00FD5165" w:rsidRPr="5B0B99E4">
        <w:t xml:space="preserve">- </w:t>
      </w:r>
      <w:r w:rsidR="00097D24" w:rsidRPr="5B0B99E4">
        <w:t>(</w:t>
      </w:r>
      <w:r w:rsidR="00DE1133" w:rsidRPr="00F97842">
        <w:t>NDEGWA, THOMPSON, 2001</w:t>
      </w:r>
      <w:r w:rsidR="00097D24" w:rsidRPr="5B0B99E4">
        <w:t xml:space="preserve">) </w:t>
      </w:r>
      <w:r w:rsidR="00FD5165" w:rsidRPr="00F97842">
        <w:t>é uma forma correta de destinação</w:t>
      </w:r>
      <w:r w:rsidR="00625421" w:rsidRPr="00F97842">
        <w:t xml:space="preserve"> dos resíduos</w:t>
      </w:r>
      <w:r w:rsidR="00FD5165" w:rsidRPr="5B0B99E4">
        <w:t>.</w:t>
      </w:r>
    </w:p>
    <w:p w14:paraId="35B950BF" w14:textId="2DC9B46D" w:rsidR="0002143E" w:rsidRPr="00F97842" w:rsidRDefault="0049475B" w:rsidP="00913F3D">
      <w:pPr>
        <w:pStyle w:val="TextodoTrabalho"/>
      </w:pPr>
      <w:r w:rsidRPr="00F97842">
        <w:t>S</w:t>
      </w:r>
      <w:r w:rsidR="000E0466" w:rsidRPr="00F97842">
        <w:t xml:space="preserve">egundo </w:t>
      </w:r>
      <w:proofErr w:type="spellStart"/>
      <w:r w:rsidR="000E0466" w:rsidRPr="00F97842">
        <w:t>Nuernberg</w:t>
      </w:r>
      <w:proofErr w:type="spellEnd"/>
      <w:r w:rsidR="000E0466" w:rsidRPr="5B0B99E4">
        <w:t xml:space="preserve"> </w:t>
      </w:r>
      <w:r w:rsidR="0068727F" w:rsidRPr="5B0B99E4">
        <w:t>(</w:t>
      </w:r>
      <w:r w:rsidR="000E0466" w:rsidRPr="00F97842">
        <w:t>2014</w:t>
      </w:r>
      <w:r w:rsidR="0068727F" w:rsidRPr="5B0B99E4">
        <w:t>)</w:t>
      </w:r>
      <w:r w:rsidR="002D3C4C" w:rsidRPr="5B0B99E4">
        <w:t xml:space="preserve">, </w:t>
      </w:r>
      <w:r w:rsidR="000F0292" w:rsidRPr="00F97842">
        <w:t xml:space="preserve">atualmente </w:t>
      </w:r>
      <w:r w:rsidR="00A17095" w:rsidRPr="00F97842">
        <w:t xml:space="preserve">o </w:t>
      </w:r>
      <w:r w:rsidR="009E3135" w:rsidRPr="00F97842">
        <w:t xml:space="preserve">país </w:t>
      </w:r>
      <w:r w:rsidR="000F0292" w:rsidRPr="00F97842">
        <w:t>carece por serviços básicos (coleta e destinação adequada) e orientação para população de proced</w:t>
      </w:r>
      <w:r w:rsidR="00AC3138" w:rsidRPr="00F97842">
        <w:t>imento</w:t>
      </w:r>
      <w:r w:rsidR="000F0292" w:rsidRPr="5B0B99E4">
        <w:t xml:space="preserve"> </w:t>
      </w:r>
      <w:r w:rsidR="00AC3138" w:rsidRPr="00F97842">
        <w:t xml:space="preserve">com finalidade de reduzir </w:t>
      </w:r>
      <w:r w:rsidR="000F0292" w:rsidRPr="00F97842">
        <w:t>a contaminação do meio ambiente, diminuir o impacto na saúde pública entre outros fatores</w:t>
      </w:r>
      <w:r w:rsidRPr="5B0B99E4">
        <w:t>.</w:t>
      </w:r>
      <w:r w:rsidR="00823FF9" w:rsidRPr="5B0B99E4">
        <w:t xml:space="preserve"> </w:t>
      </w:r>
      <w:r w:rsidR="001D50DF" w:rsidRPr="00F97842">
        <w:t>Uma das formas</w:t>
      </w:r>
      <w:r w:rsidR="004E1402" w:rsidRPr="00F97842">
        <w:t xml:space="preserve"> que </w:t>
      </w:r>
      <w:r w:rsidR="003A6DC4" w:rsidRPr="00F97842">
        <w:t>já se tem</w:t>
      </w:r>
      <w:r w:rsidR="004E1402" w:rsidRPr="00F97842">
        <w:t xml:space="preserve"> é a separação do lixo ecotóxico</w:t>
      </w:r>
      <w:r w:rsidR="00994539" w:rsidRPr="00F97842">
        <w:t xml:space="preserve"> e coleta s</w:t>
      </w:r>
      <w:r w:rsidR="00FE2ECA" w:rsidRPr="00F97842">
        <w:t>eletiva</w:t>
      </w:r>
      <w:r w:rsidR="00FC1860" w:rsidRPr="5B0B99E4">
        <w:t>.</w:t>
      </w:r>
      <w:r w:rsidR="001D50DF" w:rsidRPr="00F97842">
        <w:t xml:space="preserve"> Porém</w:t>
      </w:r>
      <w:r w:rsidR="001D6254" w:rsidRPr="5B0B99E4">
        <w:t xml:space="preserve">, </w:t>
      </w:r>
      <w:r w:rsidR="004E1402" w:rsidRPr="00F97842">
        <w:t>a</w:t>
      </w:r>
      <w:r w:rsidR="001D50DF" w:rsidRPr="00F97842">
        <w:t xml:space="preserve"> gestão </w:t>
      </w:r>
      <w:r w:rsidR="00F01EAB" w:rsidRPr="00F97842">
        <w:t>para</w:t>
      </w:r>
      <w:r w:rsidR="001D50DF" w:rsidRPr="00F97842">
        <w:t xml:space="preserve"> um sistema de tratamento de resíduos sólidos urbanos </w:t>
      </w:r>
      <w:r w:rsidR="002057AB" w:rsidRPr="00F97842">
        <w:t>usando</w:t>
      </w:r>
      <w:r w:rsidR="001D50DF" w:rsidRPr="5B0B99E4">
        <w:t xml:space="preserve"> </w:t>
      </w:r>
      <w:r w:rsidR="001D50DF" w:rsidRPr="00F97842">
        <w:t>vermicompostagem</w:t>
      </w:r>
      <w:r w:rsidR="004E1402" w:rsidRPr="5B0B99E4">
        <w:t xml:space="preserve"> </w:t>
      </w:r>
      <w:r w:rsidR="004873E2" w:rsidRPr="00F97842">
        <w:t xml:space="preserve">ainda </w:t>
      </w:r>
      <w:r w:rsidR="00B934C3" w:rsidRPr="00F97842">
        <w:t>necessita</w:t>
      </w:r>
      <w:r w:rsidR="004E1402" w:rsidRPr="00F97842">
        <w:t xml:space="preserve"> de orientação e educação das pessoas</w:t>
      </w:r>
      <w:r w:rsidR="001D50DF" w:rsidRPr="5B0B99E4">
        <w:t>.</w:t>
      </w:r>
      <w:r w:rsidR="00D76B1F" w:rsidRPr="5B0B99E4">
        <w:t xml:space="preserve"> </w:t>
      </w:r>
    </w:p>
    <w:p w14:paraId="6DD28665" w14:textId="4547F062" w:rsidR="00FC1860" w:rsidRPr="00F97842" w:rsidRDefault="00FC1860" w:rsidP="00913F3D">
      <w:pPr>
        <w:pStyle w:val="TextodoTrabalho"/>
      </w:pPr>
      <w:r w:rsidRPr="00F97842">
        <w:t xml:space="preserve">Com o advento das novas Tecnologias da Informação e Comunicação (TIC), </w:t>
      </w:r>
      <w:r w:rsidR="00D53553" w:rsidRPr="00F97842">
        <w:t>diversas tecnologias além de computadores têm</w:t>
      </w:r>
      <w:r w:rsidR="008F5216" w:rsidRPr="00F97842">
        <w:t xml:space="preserve"> sido </w:t>
      </w:r>
      <w:r w:rsidR="00204B21" w:rsidRPr="00F97842">
        <w:t>empregadas</w:t>
      </w:r>
      <w:r w:rsidRPr="00F97842">
        <w:t xml:space="preserve"> </w:t>
      </w:r>
      <w:r w:rsidR="00D76B1F" w:rsidRPr="00F97842">
        <w:t xml:space="preserve">no processo </w:t>
      </w:r>
      <w:r w:rsidR="004944CB" w:rsidRPr="00F97842">
        <w:t xml:space="preserve">de </w:t>
      </w:r>
      <w:r w:rsidR="00D76B1F" w:rsidRPr="00F97842">
        <w:t>ensino-aprendizado</w:t>
      </w:r>
      <w:r w:rsidRPr="00F97842">
        <w:t>, como</w:t>
      </w:r>
      <w:r w:rsidR="00CA7575" w:rsidRPr="00F97842">
        <w:t xml:space="preserve"> o caso</w:t>
      </w:r>
      <w:r w:rsidRPr="00F97842">
        <w:t xml:space="preserve"> </w:t>
      </w:r>
      <w:r w:rsidR="00E070EA" w:rsidRPr="00F97842">
        <w:t>d</w:t>
      </w:r>
      <w:r w:rsidRPr="00F97842">
        <w:t xml:space="preserve">os dispositivos móveis. </w:t>
      </w:r>
      <w:r w:rsidR="00D53553" w:rsidRPr="00F97842">
        <w:t>Esses têm</w:t>
      </w:r>
      <w:r w:rsidRPr="00F97842">
        <w:t xml:space="preserve"> como vantagem a mobilidade e podem ser acessados em qualquer lugar, diferentemente do computador pessoal.</w:t>
      </w:r>
      <w:r w:rsidRPr="00F97842" w:rsidDel="001C280D">
        <w:t xml:space="preserve"> </w:t>
      </w:r>
      <w:r w:rsidRPr="00F97842">
        <w:t xml:space="preserve">De acordo com Tarouco </w:t>
      </w:r>
      <w:r w:rsidR="0068727F" w:rsidRPr="00F97842">
        <w:t>(</w:t>
      </w:r>
      <w:r w:rsidRPr="00F97842">
        <w:t>2004</w:t>
      </w:r>
      <w:r w:rsidR="0068727F" w:rsidRPr="00F97842">
        <w:t>)</w:t>
      </w:r>
      <w:r w:rsidRPr="00F97842">
        <w:t>, a importância do uso dos computadores e das novas tecnologias na educação deve-se hoje não somente ao impacto des</w:t>
      </w:r>
      <w:r w:rsidR="00310239" w:rsidRPr="00F97842">
        <w:t>s</w:t>
      </w:r>
      <w:r w:rsidRPr="00F97842">
        <w:t>as novas tecnologias (ferramentas) na nossa sociedade e às novas exigências sociais e culturais que se impõe, mas também ao surgimento da Tecnologia Educativa.</w:t>
      </w:r>
    </w:p>
    <w:p w14:paraId="733BA1DF" w14:textId="15E58264" w:rsidR="00B73B19" w:rsidRPr="00F97842" w:rsidRDefault="00ED602B" w:rsidP="00913F3D">
      <w:pPr>
        <w:pStyle w:val="TextodoTrabalho"/>
      </w:pPr>
      <w:r w:rsidRPr="00F97842">
        <w:t xml:space="preserve">A partir </w:t>
      </w:r>
      <w:r w:rsidR="00913F3D" w:rsidRPr="00F97842">
        <w:t>do uso das Tecnologias voltadas para a educação</w:t>
      </w:r>
      <w:r w:rsidR="00162A09" w:rsidRPr="5B0B99E4">
        <w:t xml:space="preserve">, </w:t>
      </w:r>
      <w:r w:rsidR="006C6C4B" w:rsidRPr="00F97842">
        <w:t>o</w:t>
      </w:r>
      <w:r w:rsidR="00170A25" w:rsidRPr="00F97842">
        <w:t xml:space="preserve"> objetivo</w:t>
      </w:r>
      <w:r w:rsidR="006C6C4B" w:rsidRPr="00F97842">
        <w:t xml:space="preserve"> dessa proposta</w:t>
      </w:r>
      <w:r w:rsidR="00170A25" w:rsidRPr="00F97842">
        <w:t xml:space="preserve"> é conscientizar </w:t>
      </w:r>
      <w:r w:rsidR="00DD1B6A" w:rsidRPr="00F97842">
        <w:t xml:space="preserve">as crianças </w:t>
      </w:r>
      <w:r w:rsidR="00170A25" w:rsidRPr="00F97842">
        <w:t xml:space="preserve">sobre a importância </w:t>
      </w:r>
      <w:r w:rsidR="007E597A" w:rsidRPr="00F97842">
        <w:t>da vermicompostagem n</w:t>
      </w:r>
      <w:r w:rsidR="00170A25" w:rsidRPr="00F97842">
        <w:t>a gestão de resíduos</w:t>
      </w:r>
      <w:r w:rsidR="006C6C4B" w:rsidRPr="5B0B99E4">
        <w:t xml:space="preserve"> </w:t>
      </w:r>
      <w:r w:rsidR="00DC11A6" w:rsidRPr="00F97842">
        <w:t>por meio do desenvolvimento de um</w:t>
      </w:r>
      <w:r w:rsidR="006C6C4B" w:rsidRPr="00F97842">
        <w:t xml:space="preserve"> jogo mobile</w:t>
      </w:r>
      <w:r w:rsidR="00DC11A6" w:rsidRPr="5B0B99E4">
        <w:t>,</w:t>
      </w:r>
      <w:r w:rsidR="006C6C4B" w:rsidRPr="00F97842">
        <w:t xml:space="preserve"> material didático de apoio para o Departamento Acadêmico de Química e Biologia (DAQBI) da </w:t>
      </w:r>
      <w:r w:rsidR="00572CC7" w:rsidRPr="00F97842">
        <w:t>Universidade Tecnológica Federal do Paraná (</w:t>
      </w:r>
      <w:r w:rsidR="006C6C4B" w:rsidRPr="00F97842">
        <w:t>UTFPR</w:t>
      </w:r>
      <w:r w:rsidR="00572CC7" w:rsidRPr="5B0B99E4">
        <w:t xml:space="preserve">), </w:t>
      </w:r>
      <w:r w:rsidR="00572CC7" w:rsidRPr="00F97842">
        <w:t>c</w:t>
      </w:r>
      <w:r w:rsidR="005443F7" w:rsidRPr="00F97842">
        <w:t>â</w:t>
      </w:r>
      <w:r w:rsidR="00572CC7" w:rsidRPr="00F97842">
        <w:t>mpus Curitiba (UTFPR-CT)</w:t>
      </w:r>
      <w:r w:rsidR="00DC11A6" w:rsidRPr="5B0B99E4">
        <w:t>.</w:t>
      </w:r>
      <w:r w:rsidR="00006095" w:rsidRPr="00F97842">
        <w:br w:type="page"/>
      </w:r>
    </w:p>
    <w:p w14:paraId="397D4E7F" w14:textId="418A08F7" w:rsidR="004C6697" w:rsidRPr="00F97842" w:rsidRDefault="00F74B01" w:rsidP="00913F3D">
      <w:pPr>
        <w:spacing w:line="360" w:lineRule="auto"/>
        <w:ind w:left="400" w:firstLine="309"/>
        <w:rPr>
          <w:rFonts w:cs="Arial"/>
          <w:b/>
        </w:rPr>
      </w:pPr>
      <w:r w:rsidRPr="4A03C906">
        <w:rPr>
          <w:rFonts w:eastAsia="Arial" w:cs="Arial"/>
          <w:b/>
          <w:bCs/>
        </w:rPr>
        <w:lastRenderedPageBreak/>
        <w:t>JUSTIFICATIVA</w:t>
      </w:r>
      <w:r w:rsidR="004C6697" w:rsidRPr="00F97842">
        <w:rPr>
          <w:rFonts w:cs="Arial"/>
          <w:b/>
        </w:rPr>
        <w:br/>
      </w:r>
    </w:p>
    <w:p w14:paraId="10FE8907" w14:textId="7A56DAC3" w:rsidR="004C6697" w:rsidRPr="00F97842" w:rsidRDefault="004C6697" w:rsidP="00913F3D">
      <w:pPr>
        <w:pStyle w:val="TextodoTrabalho"/>
      </w:pPr>
      <w:r w:rsidRPr="00F97842">
        <w:t xml:space="preserve">Segundo a ABRELPE – </w:t>
      </w:r>
      <w:r w:rsidR="00E35585" w:rsidRPr="00F97842">
        <w:t>Associação</w:t>
      </w:r>
      <w:r w:rsidRPr="00F97842">
        <w:t xml:space="preserve"> Brasileira de Empresas de Limpeza </w:t>
      </w:r>
      <w:r w:rsidR="00E35585" w:rsidRPr="00F97842">
        <w:t>P</w:t>
      </w:r>
      <w:r w:rsidR="00D85C98" w:rsidRPr="00F97842">
        <w:t>ú</w:t>
      </w:r>
      <w:r w:rsidR="00E35585" w:rsidRPr="00F97842">
        <w:t>blica</w:t>
      </w:r>
      <w:r w:rsidRPr="00F97842">
        <w:t xml:space="preserve"> e </w:t>
      </w:r>
      <w:r w:rsidR="00E35585" w:rsidRPr="00F97842">
        <w:t>Resíduos</w:t>
      </w:r>
      <w:r w:rsidRPr="00F97842">
        <w:t xml:space="preserve"> Especiais, em pesquisa realizada em 2013, foi gerada no Brasil mais de 76 </w:t>
      </w:r>
      <w:r w:rsidR="00E35585" w:rsidRPr="00F97842">
        <w:t>milhões</w:t>
      </w:r>
      <w:r w:rsidRPr="00F97842">
        <w:t xml:space="preserve"> de toneladas de </w:t>
      </w:r>
      <w:r w:rsidR="00E35585" w:rsidRPr="00F97842">
        <w:t>resíduos</w:t>
      </w:r>
      <w:r w:rsidRPr="00F97842">
        <w:t xml:space="preserve"> </w:t>
      </w:r>
      <w:r w:rsidR="00E35585" w:rsidRPr="00F97842">
        <w:t>sólidos</w:t>
      </w:r>
      <w:r w:rsidRPr="00F97842">
        <w:t xml:space="preserve"> urbanos </w:t>
      </w:r>
      <w:r w:rsidR="0068727F" w:rsidRPr="00F97842">
        <w:t>(</w:t>
      </w:r>
      <w:r w:rsidRPr="00F97842">
        <w:t>ABRELP, 2014</w:t>
      </w:r>
      <w:r w:rsidR="0068727F" w:rsidRPr="00F97842">
        <w:t>)</w:t>
      </w:r>
      <w:r w:rsidR="002D3C4C" w:rsidRPr="00F97842">
        <w:t xml:space="preserve"> </w:t>
      </w:r>
      <w:r w:rsidRPr="00F97842">
        <w:t>e, no Brasil a produção de lixo (21%) mais que dobrou em relação ao número de popula</w:t>
      </w:r>
      <w:r w:rsidR="00590FED" w:rsidRPr="00F97842">
        <w:t>ção (9,65%) nos últimos 10 anos.</w:t>
      </w:r>
    </w:p>
    <w:p w14:paraId="0FDB7DAE" w14:textId="46BE7812" w:rsidR="004C6697" w:rsidRPr="00F97842" w:rsidRDefault="004C6697" w:rsidP="00913F3D">
      <w:pPr>
        <w:pStyle w:val="TextodoTrabalho"/>
      </w:pPr>
      <w:r w:rsidRPr="00F97842">
        <w:t>Ainda nesses dados, o problema se encontra nos destinos finais dos Resíduos Sólidos Urbanos</w:t>
      </w:r>
      <w:r w:rsidR="0093370A" w:rsidRPr="00F97842">
        <w:t xml:space="preserve"> (RSU)</w:t>
      </w:r>
      <w:r w:rsidRPr="00F97842">
        <w:t xml:space="preserve"> que tem 58,4% destinados adequadamente e 41,6% inadequadamente. Esses números parecem promissor</w:t>
      </w:r>
      <w:r w:rsidR="00ED20F1" w:rsidRPr="00F97842">
        <w:t>es</w:t>
      </w:r>
      <w:r w:rsidR="00033572" w:rsidRPr="00F97842">
        <w:t xml:space="preserve"> se </w:t>
      </w:r>
      <w:r w:rsidR="004675A2" w:rsidRPr="00F97842">
        <w:t xml:space="preserve">comparado com a quantidade de lixo que </w:t>
      </w:r>
      <w:r w:rsidR="00033572" w:rsidRPr="00F97842">
        <w:t>foi produzido nos últimos 10 anos</w:t>
      </w:r>
      <w:r w:rsidR="004675A2" w:rsidRPr="38229447">
        <w:t xml:space="preserve">, </w:t>
      </w:r>
      <w:r w:rsidRPr="00F97842">
        <w:t>porém tem-se uma longa jornada a fim de destinar corretamente esses resíduos</w:t>
      </w:r>
      <w:r w:rsidR="00590FED" w:rsidRPr="38229447">
        <w:t xml:space="preserve"> </w:t>
      </w:r>
      <w:r w:rsidR="0068727F" w:rsidRPr="38229447">
        <w:t>(</w:t>
      </w:r>
      <w:r w:rsidR="00590FED" w:rsidRPr="00F97842">
        <w:t>TRIGUEIRO, 2013</w:t>
      </w:r>
      <w:r w:rsidR="0068727F" w:rsidRPr="38229447">
        <w:t>)</w:t>
      </w:r>
      <w:r w:rsidR="002D3C4C" w:rsidRPr="38229447">
        <w:t xml:space="preserve">. </w:t>
      </w:r>
    </w:p>
    <w:p w14:paraId="3072375D" w14:textId="6BF9F883" w:rsidR="00787E43" w:rsidRPr="00F97842" w:rsidRDefault="004C6697" w:rsidP="00913F3D">
      <w:pPr>
        <w:pStyle w:val="TextodoTrabalho"/>
      </w:pPr>
      <w:r w:rsidRPr="00F97842">
        <w:t>Em algumas regiões do país, a iniciativa de Coleta Seletiva parece desfavorável ao número de casos que tentam apoiar</w:t>
      </w:r>
      <w:ins w:id="454" w:author="Elias De Moraes Fernandes" w:date="2016-10-15T01:09:00Z">
        <w:r w:rsidR="009624AF">
          <w:t xml:space="preserve"> o</w:t>
        </w:r>
      </w:ins>
      <w:del w:id="455" w:author="Elias De Moraes Fernandes" w:date="2016-10-15T01:09:00Z">
        <w:r w:rsidRPr="00F97842" w:rsidDel="009624AF">
          <w:delText xml:space="preserve"> </w:delText>
        </w:r>
      </w:del>
      <w:ins w:id="456" w:author="Convidado" w:date="2016-10-14T05:03:00Z">
        <w:del w:id="457" w:author="Elias De Moraes Fernandes" w:date="2016-10-15T01:09:00Z">
          <w:r w:rsidR="744933CB" w:rsidRPr="34F0479A" w:rsidDel="009624AF">
            <w:rPr>
              <w:highlight w:val="red"/>
              <w:rPrChange w:id="458" w:author="Convidado" w:date="2016-10-14T05:04:00Z">
                <w:rPr/>
              </w:rPrChange>
            </w:rPr>
            <w:delText>a</w:delText>
          </w:r>
        </w:del>
      </w:ins>
      <w:del w:id="459" w:author="Convidado" w:date="2016-10-14T05:03:00Z">
        <w:r w:rsidRPr="00F97842" w:rsidDel="32F78062">
          <w:delText>a</w:delText>
        </w:r>
      </w:del>
      <w:r w:rsidRPr="00F97842">
        <w:t xml:space="preserve"> mesmo. Por exemplo, na </w:t>
      </w:r>
      <w:r w:rsidRPr="00F4620D">
        <w:rPr>
          <w:color w:val="auto"/>
          <w:rPrChange w:id="460" w:author="Elias de Moraes Fernandes" w:date="2016-10-15T13:01:00Z">
            <w:rPr/>
          </w:rPrChange>
        </w:rPr>
        <w:t>região</w:t>
      </w:r>
      <w:r w:rsidR="000A2128" w:rsidRPr="00F4620D">
        <w:rPr>
          <w:color w:val="auto"/>
          <w:rPrChange w:id="461" w:author="Elias de Moraes Fernandes" w:date="2016-10-15T13:01:00Z">
            <w:rPr/>
          </w:rPrChange>
        </w:rPr>
        <w:t xml:space="preserve"> Nordeste</w:t>
      </w:r>
      <w:ins w:id="462" w:author="Convidado" w:date="2016-10-14T05:03:00Z">
        <w:r w:rsidR="744933CB" w:rsidRPr="00F4620D">
          <w:rPr>
            <w:color w:val="auto"/>
            <w:rPrChange w:id="463" w:author="Elias de Moraes Fernandes" w:date="2016-10-15T13:01:00Z">
              <w:rPr/>
            </w:rPrChange>
          </w:rPr>
          <w:t>,</w:t>
        </w:r>
      </w:ins>
      <w:r w:rsidRPr="00F4620D">
        <w:rPr>
          <w:color w:val="auto"/>
          <w:rPrChange w:id="464" w:author="Elias de Moraes Fernandes" w:date="2016-10-15T13:01:00Z">
            <w:rPr/>
          </w:rPrChange>
        </w:rPr>
        <w:t xml:space="preserve"> </w:t>
      </w:r>
      <w:r w:rsidR="000A2128" w:rsidRPr="00F4620D">
        <w:rPr>
          <w:color w:val="auto"/>
          <w:rPrChange w:id="465" w:author="Elias de Moraes Fernandes" w:date="2016-10-15T13:01:00Z">
            <w:rPr/>
          </w:rPrChange>
        </w:rPr>
        <w:t>57,2% da população não tem apoio para fazer a coleta</w:t>
      </w:r>
      <w:ins w:id="466" w:author="Convidado" w:date="2016-10-14T05:04:00Z">
        <w:r w:rsidR="4867F5A8" w:rsidRPr="00F4620D">
          <w:rPr>
            <w:color w:val="auto"/>
            <w:rPrChange w:id="467" w:author="Elias de Moraes Fernandes" w:date="2016-10-15T13:01:00Z">
              <w:rPr/>
            </w:rPrChange>
          </w:rPr>
          <w:t>;</w:t>
        </w:r>
      </w:ins>
      <w:r w:rsidR="000A2128" w:rsidRPr="00F4620D">
        <w:rPr>
          <w:color w:val="auto"/>
          <w:rPrChange w:id="468" w:author="Elias de Moraes Fernandes" w:date="2016-10-15T13:01:00Z">
            <w:rPr/>
          </w:rPrChange>
        </w:rPr>
        <w:t xml:space="preserve"> </w:t>
      </w:r>
      <w:del w:id="469" w:author="Elias De Moraes Fernandes" w:date="2016-10-13T22:50:00Z">
        <w:r w:rsidR="000A2128" w:rsidRPr="00F4620D" w:rsidDel="00807A08">
          <w:rPr>
            <w:color w:val="auto"/>
            <w:rPrChange w:id="470" w:author="Elias de Moraes Fernandes" w:date="2016-10-15T13:01:00Z">
              <w:rPr/>
            </w:rPrChange>
          </w:rPr>
          <w:delText xml:space="preserve"> </w:delText>
        </w:r>
      </w:del>
      <w:r w:rsidRPr="00F4620D">
        <w:rPr>
          <w:color w:val="auto"/>
          <w:rPrChange w:id="471" w:author="Elias de Moraes Fernandes" w:date="2016-10-15T13:01:00Z">
            <w:rPr/>
          </w:rPrChange>
        </w:rPr>
        <w:t>e</w:t>
      </w:r>
      <w:ins w:id="472" w:author="Convidado" w:date="2016-10-14T05:04:00Z">
        <w:r w:rsidR="4867F5A8" w:rsidRPr="00F4620D">
          <w:rPr>
            <w:color w:val="auto"/>
            <w:rPrChange w:id="473" w:author="Elias de Moraes Fernandes" w:date="2016-10-15T13:01:00Z">
              <w:rPr/>
            </w:rPrChange>
          </w:rPr>
          <w:t>,</w:t>
        </w:r>
      </w:ins>
      <w:r w:rsidRPr="00F4620D">
        <w:rPr>
          <w:color w:val="auto"/>
          <w:rPrChange w:id="474" w:author="Elias de Moraes Fernandes" w:date="2016-10-15T13:01:00Z">
            <w:rPr/>
          </w:rPrChange>
        </w:rPr>
        <w:t xml:space="preserve"> </w:t>
      </w:r>
      <w:r w:rsidR="000A2128" w:rsidRPr="00F4620D">
        <w:rPr>
          <w:color w:val="auto"/>
          <w:rPrChange w:id="475" w:author="Elias de Moraes Fernandes" w:date="2016-10-15T13:01:00Z">
            <w:rPr/>
          </w:rPrChange>
        </w:rPr>
        <w:t xml:space="preserve">no </w:t>
      </w:r>
      <w:r w:rsidR="000A2128" w:rsidRPr="00F97842">
        <w:t>Centro-oeste</w:t>
      </w:r>
      <w:r w:rsidR="000A2128" w:rsidRPr="4867F5A8" w:rsidDel="000A2128">
        <w:t xml:space="preserve"> </w:t>
      </w:r>
      <w:r w:rsidR="000A2128" w:rsidRPr="00F97842">
        <w:t>esse número chega a 62,5%</w:t>
      </w:r>
      <w:r w:rsidRPr="4867F5A8">
        <w:t>.</w:t>
      </w:r>
      <w:r w:rsidR="000A2128" w:rsidRPr="4867F5A8">
        <w:t xml:space="preserve"> </w:t>
      </w:r>
      <w:r w:rsidRPr="00F97842">
        <w:t xml:space="preserve"> Ainda mais, essas duas regiões somam 30.3% das participações do total de RSU coletados </w:t>
      </w:r>
      <w:r w:rsidR="0068727F" w:rsidRPr="4867F5A8">
        <w:t>(</w:t>
      </w:r>
      <w:r w:rsidRPr="00F97842">
        <w:t>ABRELP, 2014</w:t>
      </w:r>
      <w:r w:rsidR="0068727F" w:rsidRPr="4867F5A8">
        <w:t>)</w:t>
      </w:r>
      <w:r w:rsidR="002D3C4C" w:rsidRPr="4867F5A8">
        <w:t xml:space="preserve">, </w:t>
      </w:r>
      <w:r w:rsidRPr="00F97842">
        <w:t>o que deixa uma lacuna que precisa ser preenchida.</w:t>
      </w:r>
    </w:p>
    <w:p w14:paraId="5179F141" w14:textId="6C28C300" w:rsidR="00787E43" w:rsidRPr="00FA63E0" w:rsidRDefault="00787E43" w:rsidP="00FA63E0">
      <w:pPr>
        <w:pStyle w:val="TextodoTrabalho"/>
      </w:pPr>
      <w:r w:rsidRPr="00FA63E0">
        <w:t>Segundo o Ministério do Meio Ambiente, (2016):</w:t>
      </w:r>
    </w:p>
    <w:p w14:paraId="72712F29" w14:textId="67E5E770" w:rsidR="004C6697" w:rsidRPr="00F97842" w:rsidRDefault="004C6697" w:rsidP="00FA63E0">
      <w:pPr>
        <w:pStyle w:val="TextodoTrabalho"/>
        <w:ind w:firstLine="0"/>
      </w:pPr>
    </w:p>
    <w:p w14:paraId="15F7B560" w14:textId="1FC3A19F" w:rsidR="004C6697" w:rsidRPr="00FA63E0" w:rsidRDefault="004675A2" w:rsidP="00F62824">
      <w:pPr>
        <w:pStyle w:val="CitaoDireta"/>
      </w:pPr>
      <w:r w:rsidRPr="00FA63E0">
        <w:t xml:space="preserve">A </w:t>
      </w:r>
      <w:r w:rsidR="004C6697" w:rsidRPr="00FA63E0">
        <w:t xml:space="preserve">Lei nº 12.305/10, </w:t>
      </w:r>
      <w:r w:rsidR="0033354E" w:rsidRPr="00FA63E0">
        <w:t xml:space="preserve">meta </w:t>
      </w:r>
      <w:r w:rsidR="004C6697" w:rsidRPr="00FA63E0">
        <w:t>a prevenção e a redução na geração de resíduos, tendo como proposta a prática de hábitos de consumo sustentável e um conjunto de instrumentos para propiciar o aumento da reciclagem e da reutilização dos resíduos sólidos (aquilo que tem valor econômico e pode ser reciclado ou reaproveitado) e a destinação ambientalmente adequada dos rejeitos (aquilo que não pode ser reciclado ou reutilizado)</w:t>
      </w:r>
      <w:r w:rsidR="00FD363E" w:rsidRPr="00FA63E0">
        <w:t>.</w:t>
      </w:r>
      <w:r w:rsidR="004C6697" w:rsidRPr="00FA63E0">
        <w:t xml:space="preserve"> </w:t>
      </w:r>
    </w:p>
    <w:p w14:paraId="7669469F" w14:textId="77777777" w:rsidR="00787E43" w:rsidRPr="00F97842" w:rsidRDefault="00787E43" w:rsidP="00913F3D">
      <w:pPr>
        <w:pStyle w:val="TextodoTrabalho"/>
      </w:pPr>
    </w:p>
    <w:p w14:paraId="2EBB6E3C" w14:textId="1D9A6D31" w:rsidR="00B73B19" w:rsidRPr="00F97842" w:rsidRDefault="006E4AEC" w:rsidP="00913F3D">
      <w:pPr>
        <w:pStyle w:val="TextodoTrabalho"/>
      </w:pPr>
      <w:r w:rsidRPr="00F97842">
        <w:t xml:space="preserve">O índice de abrangência da Coleta de RSU no Brasil em 2014 foi de 90,68% </w:t>
      </w:r>
      <w:r w:rsidR="0068727F" w:rsidRPr="00F97842">
        <w:t>(</w:t>
      </w:r>
      <w:r w:rsidRPr="00F97842">
        <w:t>ABRELPE, 2014</w:t>
      </w:r>
      <w:r w:rsidR="0068727F" w:rsidRPr="00F97842">
        <w:t>)</w:t>
      </w:r>
      <w:r w:rsidR="002D3C4C" w:rsidRPr="00F97842">
        <w:t xml:space="preserve">. </w:t>
      </w:r>
      <w:r w:rsidRPr="00F97842">
        <w:t xml:space="preserve">Isso significa que o Brasil está crescendo </w:t>
      </w:r>
      <w:r w:rsidR="00E35585" w:rsidRPr="00F97842">
        <w:t>na quantidade de RSU gerado, assim como a população brasileira</w:t>
      </w:r>
      <w:r w:rsidR="00132093" w:rsidRPr="00F97842">
        <w:t xml:space="preserve">. Algumas regiões se sobressaem, devido ao maior número de </w:t>
      </w:r>
      <w:r w:rsidR="00C56813" w:rsidRPr="00F97842">
        <w:t>grandes centros urbanos</w:t>
      </w:r>
      <w:r w:rsidR="00132093" w:rsidRPr="00F97842">
        <w:t>.</w:t>
      </w:r>
    </w:p>
    <w:p w14:paraId="04CF81DC" w14:textId="16DF0396" w:rsidR="00E35585" w:rsidRPr="00F97842" w:rsidRDefault="00E35585" w:rsidP="00913F3D">
      <w:pPr>
        <w:pStyle w:val="TextodoTrabalho"/>
      </w:pPr>
      <w:r w:rsidRPr="00F97842">
        <w:t>Sabe</w:t>
      </w:r>
      <w:r w:rsidR="29700942" w:rsidRPr="29700942">
        <w:rPr>
          <w:highlight w:val="yellow"/>
          <w:rPrChange w:id="476" w:author="Convidado" w:date="2016-10-14T05:07:00Z">
            <w:rPr/>
          </w:rPrChange>
        </w:rPr>
        <w:t>-</w:t>
      </w:r>
      <w:del w:id="477" w:author="Convidado" w:date="2016-10-14T05:07:00Z">
        <w:r w:rsidRPr="00F97842" w:rsidDel="37C2BBFE">
          <w:delText xml:space="preserve"> </w:delText>
        </w:r>
      </w:del>
      <w:r w:rsidRPr="00F97842">
        <w:t>se que a incidência de Coleta Seletiva em municípios pequenos (cerca de 50 mil habitantes) é menor</w:t>
      </w:r>
      <w:del w:id="478" w:author="Elias De Moraes Fernandes" w:date="2016-10-15T01:09:00Z">
        <w:r w:rsidRPr="00F97842" w:rsidDel="009624AF">
          <w:delText xml:space="preserve"> </w:delText>
        </w:r>
        <w:r w:rsidRPr="29700942" w:rsidDel="009624AF">
          <w:rPr>
            <w:highlight w:val="red"/>
            <w:rPrChange w:id="479" w:author="Convidado" w:date="2016-10-14T05:07:00Z">
              <w:rPr/>
            </w:rPrChange>
          </w:rPr>
          <w:delText>no</w:delText>
        </w:r>
      </w:del>
      <w:r w:rsidRPr="00F97842">
        <w:t xml:space="preserve"> que nos grandes centros. </w:t>
      </w:r>
      <w:del w:id="480" w:author="Elias de Moraes Fernandes" w:date="2016-10-15T11:24:00Z">
        <w:r w:rsidRPr="62CC5805" w:rsidDel="007E66A5">
          <w:rPr>
            <w:highlight w:val="red"/>
            <w:rPrChange w:id="481" w:author="Convidado" w:date="2016-10-14T05:09:00Z">
              <w:rPr/>
            </w:rPrChange>
          </w:rPr>
          <w:delText>Para isso</w:delText>
        </w:r>
        <w:r w:rsidRPr="00F97842" w:rsidDel="007E66A5">
          <w:delText xml:space="preserve"> </w:delText>
        </w:r>
      </w:del>
      <w:ins w:id="482" w:author="Elias de Moraes Fernandes" w:date="2016-10-15T11:23:00Z">
        <w:r w:rsidR="007E66A5">
          <w:t>É</w:t>
        </w:r>
      </w:ins>
      <w:del w:id="483" w:author="Elias de Moraes Fernandes" w:date="2016-10-15T11:23:00Z">
        <w:r w:rsidRPr="00F97842" w:rsidDel="007E66A5">
          <w:delText>é</w:delText>
        </w:r>
      </w:del>
      <w:r w:rsidRPr="00F97842">
        <w:t xml:space="preserve"> necessário levar a esses pequenos municípios</w:t>
      </w:r>
      <w:r w:rsidR="006C3766" w:rsidRPr="00F97842">
        <w:t xml:space="preserve"> o incentivo </w:t>
      </w:r>
      <w:r w:rsidR="00D500B3" w:rsidRPr="00F97842">
        <w:t>a</w:t>
      </w:r>
      <w:r w:rsidR="006C3766" w:rsidRPr="00F97842">
        <w:t xml:space="preserve"> cultivar essas boas práticas </w:t>
      </w:r>
      <w:del w:id="484" w:author="Elias de Moraes Fernandes" w:date="2016-10-15T11:27:00Z">
        <w:r w:rsidR="006C3766" w:rsidRPr="00F97842" w:rsidDel="00436F38">
          <w:delText xml:space="preserve">para </w:delText>
        </w:r>
      </w:del>
      <w:ins w:id="485" w:author="Elias de Moraes Fernandes" w:date="2016-10-15T11:27:00Z">
        <w:r w:rsidR="00436F38">
          <w:t>de</w:t>
        </w:r>
        <w:r w:rsidR="00436F38" w:rsidRPr="00F97842">
          <w:t xml:space="preserve"> </w:t>
        </w:r>
      </w:ins>
      <w:r w:rsidR="006C3766" w:rsidRPr="00F97842">
        <w:t>redirecionamento adequado do lixo</w:t>
      </w:r>
      <w:r w:rsidR="004675A2" w:rsidRPr="00F97842">
        <w:t xml:space="preserve"> e </w:t>
      </w:r>
      <w:ins w:id="486" w:author="Elias de Moraes Fernandes" w:date="2016-10-15T11:28:00Z">
        <w:r w:rsidR="00B93CC7">
          <w:t>d</w:t>
        </w:r>
      </w:ins>
      <w:r w:rsidR="004675A2" w:rsidRPr="00F97842">
        <w:t>a vermicompostagem</w:t>
      </w:r>
      <w:ins w:id="487" w:author="Elias de Moraes Fernandes" w:date="2016-10-15T11:25:00Z">
        <w:r w:rsidR="0064568F">
          <w:t>,</w:t>
        </w:r>
      </w:ins>
      <w:del w:id="488" w:author="Elias de Moraes Fernandes" w:date="2016-10-15T11:25:00Z">
        <w:r w:rsidR="006C3766" w:rsidRPr="5463F18F" w:rsidDel="0064568F">
          <w:delText>.</w:delText>
        </w:r>
        <w:r w:rsidRPr="5463F18F" w:rsidDel="0064568F">
          <w:delText xml:space="preserve"> </w:delText>
        </w:r>
        <w:r w:rsidR="006C3766" w:rsidRPr="00F97842" w:rsidDel="0064568F">
          <w:delText>Isso</w:delText>
        </w:r>
      </w:del>
      <w:r w:rsidR="006C3766" w:rsidRPr="00F97842">
        <w:t xml:space="preserve"> </w:t>
      </w:r>
      <w:r w:rsidR="001D590A" w:rsidRPr="00F97842">
        <w:t>sem d</w:t>
      </w:r>
      <w:commentRangeStart w:id="489"/>
      <w:commentRangeEnd w:id="489"/>
      <w:r>
        <w:rPr>
          <w:rStyle w:val="CommentReference"/>
        </w:rPr>
        <w:commentReference w:id="489"/>
      </w:r>
      <w:r w:rsidR="001D590A" w:rsidRPr="00F97842">
        <w:t>eixar de atender as metrópoles</w:t>
      </w:r>
      <w:del w:id="490" w:author="Elias de Moraes Fernandes" w:date="2016-10-15T11:25:00Z">
        <w:r w:rsidRPr="5463F18F" w:rsidDel="0064568F">
          <w:delText xml:space="preserve">, </w:delText>
        </w:r>
      </w:del>
      <w:ins w:id="491" w:author="Convidado" w:date="2016-10-14T05:09:00Z">
        <w:del w:id="492" w:author="Elias de Moraes Fernandes" w:date="2016-10-15T11:25:00Z">
          <w:r w:rsidR="35D65B8B" w:rsidRPr="35D65B8B" w:rsidDel="0064568F">
            <w:rPr>
              <w:highlight w:val="red"/>
              <w:rPrChange w:id="493" w:author="Convidado" w:date="2016-10-14T05:09:00Z">
                <w:rPr/>
              </w:rPrChange>
            </w:rPr>
            <w:delText>na qual faz a maior parte</w:delText>
          </w:r>
          <w:r w:rsidRPr="35D65B8B" w:rsidDel="0064568F">
            <w:rPr>
              <w:highlight w:val="red"/>
              <w:rPrChange w:id="494" w:author="Convidado" w:date="2016-10-14T05:09:00Z">
                <w:rPr/>
              </w:rPrChange>
            </w:rPr>
            <w:delText xml:space="preserve"> do papel</w:delText>
          </w:r>
          <w:commentRangeStart w:id="495"/>
          <w:r w:rsidR="00100F6D" w:rsidRPr="35D65B8B" w:rsidDel="0064568F">
            <w:rPr>
              <w:highlight w:val="red"/>
              <w:rPrChange w:id="496" w:author="Convidado" w:date="2016-10-14T05:09:00Z">
                <w:rPr/>
              </w:rPrChange>
            </w:rPr>
            <w:delText>,</w:delText>
          </w:r>
          <w:commentRangeEnd w:id="495"/>
          <w:r w:rsidDel="0064568F">
            <w:rPr>
              <w:rStyle w:val="CommentReference"/>
            </w:rPr>
            <w:commentReference w:id="495"/>
          </w:r>
          <w:r w:rsidR="00100F6D" w:rsidRPr="35D65B8B" w:rsidDel="0064568F">
            <w:rPr>
              <w:highlight w:val="red"/>
              <w:rPrChange w:id="497" w:author="Convidado" w:date="2016-10-14T05:09:00Z">
                <w:rPr/>
              </w:rPrChange>
            </w:rPr>
            <w:delText xml:space="preserve"> </w:delText>
          </w:r>
          <w:r w:rsidRPr="35D65B8B" w:rsidDel="0064568F">
            <w:rPr>
              <w:highlight w:val="red"/>
              <w:rPrChange w:id="498" w:author="Convidado" w:date="2016-10-14T05:09:00Z">
                <w:rPr/>
              </w:rPrChange>
            </w:rPr>
            <w:delText xml:space="preserve">por </w:delText>
          </w:r>
          <w:r w:rsidR="00100F6D" w:rsidRPr="35D65B8B" w:rsidDel="0064568F">
            <w:rPr>
              <w:highlight w:val="red"/>
              <w:rPrChange w:id="499" w:author="Convidado" w:date="2016-10-14T05:09:00Z">
                <w:rPr/>
              </w:rPrChange>
            </w:rPr>
            <w:delText>ter mais habitante/km²</w:delText>
          </w:r>
          <w:r w:rsidR="00DB7C6E" w:rsidRPr="35D65B8B" w:rsidDel="0064568F">
            <w:rPr>
              <w:highlight w:val="red"/>
              <w:rPrChange w:id="500" w:author="Convidado" w:date="2016-10-14T05:09:00Z">
                <w:rPr/>
              </w:rPrChange>
            </w:rPr>
            <w:delText>.</w:delText>
          </w:r>
        </w:del>
      </w:ins>
      <w:del w:id="501" w:author="Elias de Moraes Fernandes" w:date="2016-10-15T11:25:00Z">
        <w:r w:rsidR="00100F6D" w:rsidRPr="00F97842" w:rsidDel="0064568F">
          <w:delText>ter mais habitante/km²</w:delText>
        </w:r>
        <w:r w:rsidRPr="62CC5805" w:rsidDel="0064568F">
          <w:delText>.</w:delText>
        </w:r>
        <w:r w:rsidRPr="5463F18F" w:rsidDel="0064568F">
          <w:delText xml:space="preserve"> </w:delText>
        </w:r>
      </w:del>
      <w:ins w:id="502" w:author="Elias de Moraes Fernandes" w:date="2016-10-15T11:25:00Z">
        <w:r w:rsidR="0064568F">
          <w:t>.</w:t>
        </w:r>
      </w:ins>
    </w:p>
    <w:p w14:paraId="3F00A20E" w14:textId="00282346" w:rsidR="00E35585" w:rsidRPr="00F97842" w:rsidRDefault="00F54814" w:rsidP="00913F3D">
      <w:pPr>
        <w:pStyle w:val="TextodoTrabalho"/>
      </w:pPr>
      <w:ins w:id="503" w:author="Elias de Moraes Fernandes" w:date="2016-10-15T11:34:00Z">
        <w:r>
          <w:t>U</w:t>
        </w:r>
      </w:ins>
      <w:commentRangeStart w:id="504"/>
      <w:del w:id="505" w:author="Elias de Moraes Fernandes" w:date="2016-10-15T11:34:00Z">
        <w:r w:rsidR="00A85B81" w:rsidRPr="00F97842" w:rsidDel="00F54814">
          <w:delText>A eficiência</w:delText>
        </w:r>
        <w:commentRangeEnd w:id="504"/>
        <w:r w:rsidR="00A85B81" w:rsidDel="00F54814">
          <w:rPr>
            <w:rStyle w:val="CommentReference"/>
          </w:rPr>
          <w:commentReference w:id="504"/>
        </w:r>
        <w:r w:rsidR="00E35585" w:rsidRPr="300F08CD" w:rsidDel="00F54814">
          <w:delText xml:space="preserve"> </w:delText>
        </w:r>
      </w:del>
      <w:ins w:id="506" w:author="Elias de Moraes Fernandes" w:date="2016-10-15T11:31:00Z">
        <w:r>
          <w:t>m passo para tornar a coleta de res</w:t>
        </w:r>
      </w:ins>
      <w:ins w:id="507" w:author="Elias de Moraes Fernandes" w:date="2016-10-15T11:32:00Z">
        <w:r>
          <w:t>íduos sólidos</w:t>
        </w:r>
      </w:ins>
      <w:ins w:id="508" w:author="Elias de Moraes Fernandes" w:date="2016-10-15T13:02:00Z">
        <w:r w:rsidR="00F708D0">
          <w:t xml:space="preserve"> eficiente</w:t>
        </w:r>
      </w:ins>
      <w:ins w:id="509" w:author="Elias de Moraes Fernandes" w:date="2016-10-15T11:32:00Z">
        <w:r>
          <w:t xml:space="preserve"> </w:t>
        </w:r>
      </w:ins>
      <w:r w:rsidR="00E35585" w:rsidRPr="00F54814">
        <w:rPr>
          <w:rPrChange w:id="510" w:author="Elias de Moraes Fernandes" w:date="2016-10-15T11:36:00Z">
            <w:rPr>
              <w:highlight w:val="red"/>
            </w:rPr>
          </w:rPrChange>
        </w:rPr>
        <w:t xml:space="preserve">é </w:t>
      </w:r>
      <w:r w:rsidR="00A15E8A" w:rsidRPr="00F54814">
        <w:rPr>
          <w:rPrChange w:id="511" w:author="Elias de Moraes Fernandes" w:date="2016-10-15T11:36:00Z">
            <w:rPr>
              <w:highlight w:val="red"/>
            </w:rPr>
          </w:rPrChange>
        </w:rPr>
        <w:t>conscientizar</w:t>
      </w:r>
      <w:r w:rsidR="00A15E8A" w:rsidRPr="00F97842">
        <w:t xml:space="preserve"> </w:t>
      </w:r>
      <w:r w:rsidR="00E35585" w:rsidRPr="00F97842">
        <w:t xml:space="preserve">o papel </w:t>
      </w:r>
      <w:del w:id="512" w:author="Elias de Moraes Fernandes" w:date="2016-10-15T11:35:00Z">
        <w:r w:rsidR="00E35585" w:rsidRPr="00F97842" w:rsidDel="00F54814">
          <w:delText xml:space="preserve">deles </w:delText>
        </w:r>
      </w:del>
      <w:ins w:id="513" w:author="Elias de Moraes Fernandes" w:date="2016-10-15T11:35:00Z">
        <w:r>
          <w:t xml:space="preserve">da população </w:t>
        </w:r>
      </w:ins>
      <w:r w:rsidR="00E35585" w:rsidRPr="00F97842">
        <w:t>na participaçã</w:t>
      </w:r>
      <w:r w:rsidR="002F71BF" w:rsidRPr="00F97842">
        <w:t xml:space="preserve">o </w:t>
      </w:r>
      <w:del w:id="514" w:author="Elias de Moraes Fernandes" w:date="2016-10-15T11:35:00Z">
        <w:r w:rsidR="002F71BF" w:rsidRPr="00F97842" w:rsidDel="00F54814">
          <w:delText xml:space="preserve">dessa </w:delText>
        </w:r>
      </w:del>
      <w:ins w:id="515" w:author="Elias de Moraes Fernandes" w:date="2016-10-15T11:35:00Z">
        <w:r>
          <w:t>da</w:t>
        </w:r>
      </w:ins>
      <w:ins w:id="516" w:author="Elias de Moraes Fernandes" w:date="2016-10-15T13:02:00Z">
        <w:r w:rsidR="009F65DC">
          <w:t xml:space="preserve"> </w:t>
        </w:r>
      </w:ins>
      <w:r w:rsidR="002F71BF" w:rsidRPr="00F97842">
        <w:t xml:space="preserve">Coleta Seletiva, que pode começar domesticamente e </w:t>
      </w:r>
      <w:r w:rsidR="00590FED" w:rsidRPr="00F97842">
        <w:t>crescer</w:t>
      </w:r>
      <w:r w:rsidR="002F71BF" w:rsidRPr="00F97842">
        <w:t xml:space="preserve"> </w:t>
      </w:r>
      <w:r w:rsidR="002F71BF" w:rsidRPr="00F97842">
        <w:lastRenderedPageBreak/>
        <w:t>para uma coleta de nível industrial, do tamanho de uma grande empresa ou Universidade, que é o caso da UTFPR Curitiba, por exemplo</w:t>
      </w:r>
      <w:r w:rsidR="009E3297" w:rsidRPr="300F08CD">
        <w:t>.</w:t>
      </w:r>
    </w:p>
    <w:p w14:paraId="204CD49E" w14:textId="7511BB03" w:rsidR="003D7705" w:rsidRPr="00F97842" w:rsidRDefault="004E4C22" w:rsidP="00FA63E0">
      <w:pPr>
        <w:pStyle w:val="TextodoTrabalho"/>
      </w:pPr>
      <w:r w:rsidRPr="00F97842">
        <w:t>Uma alternativ</w:t>
      </w:r>
      <w:r w:rsidR="005D4AE4" w:rsidRPr="00F97842">
        <w:t>a</w:t>
      </w:r>
      <w:r w:rsidRPr="00F97842">
        <w:t xml:space="preserve"> promissora para conscientizar um grande número de pessoas são os </w:t>
      </w:r>
      <w:r w:rsidR="001D0B31" w:rsidRPr="00F97842">
        <w:t xml:space="preserve">jogos digitais educativos </w:t>
      </w:r>
      <w:r w:rsidRPr="00F97842">
        <w:t>pois pode ser inserido</w:t>
      </w:r>
      <w:r w:rsidR="009E3297" w:rsidRPr="00F97842">
        <w:t xml:space="preserve"> dentro das salas de aulas que por sua vez </w:t>
      </w:r>
      <w:r w:rsidR="00173CE2" w:rsidRPr="00F97842">
        <w:t xml:space="preserve">são </w:t>
      </w:r>
      <w:r w:rsidR="002150CD" w:rsidRPr="00F97842">
        <w:t>levados</w:t>
      </w:r>
      <w:r w:rsidR="009E3297" w:rsidRPr="00F97842">
        <w:t xml:space="preserve"> até </w:t>
      </w:r>
      <w:r w:rsidR="00F550FB" w:rsidRPr="00F97842">
        <w:t>membro familiares</w:t>
      </w:r>
      <w:r w:rsidR="009E3297" w:rsidRPr="00F97842">
        <w:t xml:space="preserve">, fazendo a </w:t>
      </w:r>
      <w:r w:rsidR="009B4AF7" w:rsidRPr="00F97842">
        <w:t>ciclo completo de divulgação</w:t>
      </w:r>
      <w:r w:rsidR="00564A18" w:rsidRPr="00F97842">
        <w:t xml:space="preserve"> do </w:t>
      </w:r>
      <w:commentRangeStart w:id="517"/>
      <w:r w:rsidR="00564A18" w:rsidRPr="00F97842">
        <w:t>problema</w:t>
      </w:r>
      <w:commentRangeEnd w:id="517"/>
      <w:r>
        <w:rPr>
          <w:rStyle w:val="CommentReference"/>
        </w:rPr>
        <w:commentReference w:id="517"/>
      </w:r>
      <w:r w:rsidR="009E3297" w:rsidRPr="22C583C2">
        <w:t xml:space="preserve">. </w:t>
      </w:r>
      <w:r w:rsidR="00B8207A" w:rsidRPr="00F97842">
        <w:t xml:space="preserve">Embora os serious game seja um segmento </w:t>
      </w:r>
      <w:r w:rsidR="00C217C1" w:rsidRPr="00F97842">
        <w:t>recente</w:t>
      </w:r>
      <w:del w:id="518" w:author="Convidado" w:date="2016-10-14T05:15:00Z">
        <w:r w:rsidR="00B8207A" w:rsidRPr="5B0B99E4" w:rsidDel="18826FB2">
          <w:delText>,</w:delText>
        </w:r>
      </w:del>
      <w:r w:rsidR="00B8207A" w:rsidRPr="22C583C2">
        <w:t xml:space="preserve"> </w:t>
      </w:r>
      <w:r w:rsidR="00C217C1" w:rsidRPr="00F97842">
        <w:t>n</w:t>
      </w:r>
      <w:r w:rsidR="00B8207A" w:rsidRPr="00F97842">
        <w:t>o Brasil</w:t>
      </w:r>
      <w:ins w:id="519" w:author="Convidado" w:date="2016-10-14T05:15:00Z">
        <w:r w:rsidR="18826FB2" w:rsidRPr="22C583C2">
          <w:t>,</w:t>
        </w:r>
      </w:ins>
      <w:r w:rsidR="00B8207A" w:rsidRPr="00F97842">
        <w:t xml:space="preserve"> começou a ganhar espaço assim como aconteceu com os games casuais em meados de </w:t>
      </w:r>
      <w:r w:rsidR="00E60052" w:rsidRPr="00F97842">
        <w:t>2008</w:t>
      </w:r>
      <w:r w:rsidR="00687535" w:rsidRPr="22C583C2">
        <w:t xml:space="preserve"> (</w:t>
      </w:r>
      <w:r w:rsidR="000B03FA" w:rsidRPr="00F97842">
        <w:t>SAMPAIO</w:t>
      </w:r>
      <w:r w:rsidR="00687535" w:rsidRPr="00F97842">
        <w:t>, 2008)</w:t>
      </w:r>
      <w:r w:rsidR="00B8207A" w:rsidRPr="22C583C2">
        <w:t xml:space="preserve">. </w:t>
      </w:r>
      <w:r w:rsidR="009E3297" w:rsidRPr="00F97842">
        <w:t>Comparativamente</w:t>
      </w:r>
      <w:r w:rsidR="00883C32" w:rsidRPr="00F97842">
        <w:t>, a indústria de jogos digitais</w:t>
      </w:r>
      <w:r w:rsidR="00F3301B" w:rsidRPr="00F97842">
        <w:t xml:space="preserve"> educativos tem aumentado </w:t>
      </w:r>
      <w:r w:rsidR="00F53DCF" w:rsidRPr="00F97842">
        <w:t>26</w:t>
      </w:r>
      <w:r w:rsidR="00F3301B" w:rsidRPr="22C583C2">
        <w:t xml:space="preserve">% </w:t>
      </w:r>
      <w:r w:rsidR="00F53DCF" w:rsidRPr="00F97842">
        <w:t>a cada ano</w:t>
      </w:r>
      <w:ins w:id="520" w:author="Elias De Moraes Fernandes" w:date="2016-10-15T01:14:00Z">
        <w:r w:rsidR="00480819">
          <w:t xml:space="preserve"> </w:t>
        </w:r>
      </w:ins>
      <w:del w:id="521" w:author="Elias De Moraes Fernandes" w:date="2016-10-15T01:14:00Z">
        <w:r w:rsidR="00F53DCF" w:rsidRPr="00F97842" w:rsidDel="00480819">
          <w:delText xml:space="preserve"> </w:delText>
        </w:r>
        <w:r w:rsidR="22C583C2" w:rsidRPr="00480819" w:rsidDel="00480819">
          <w:rPr>
            <w:strike/>
          </w:rPr>
          <w:delText>que passa</w:delText>
        </w:r>
        <w:r w:rsidR="00564A18" w:rsidRPr="22C583C2" w:rsidDel="00480819">
          <w:delText xml:space="preserve"> </w:delText>
        </w:r>
      </w:del>
      <w:r w:rsidR="0068727F" w:rsidRPr="22C583C2">
        <w:t>(</w:t>
      </w:r>
      <w:proofErr w:type="spellStart"/>
      <w:r w:rsidR="00564A18" w:rsidRPr="00F97842">
        <w:t>Innovation</w:t>
      </w:r>
      <w:proofErr w:type="spellEnd"/>
      <w:r w:rsidR="00564A18" w:rsidRPr="22C583C2">
        <w:t xml:space="preserve"> </w:t>
      </w:r>
      <w:proofErr w:type="spellStart"/>
      <w:r w:rsidR="00564A18" w:rsidRPr="00F97842">
        <w:t>House</w:t>
      </w:r>
      <w:proofErr w:type="spellEnd"/>
      <w:r w:rsidR="00564A18" w:rsidRPr="00F97842">
        <w:t xml:space="preserve"> Rio, </w:t>
      </w:r>
      <w:r w:rsidR="00FF279A" w:rsidRPr="00F97842">
        <w:t>2015</w:t>
      </w:r>
      <w:r w:rsidR="0068727F" w:rsidRPr="22C583C2">
        <w:t>)</w:t>
      </w:r>
      <w:r w:rsidR="002D3C4C" w:rsidRPr="22C583C2">
        <w:t xml:space="preserve">, </w:t>
      </w:r>
      <w:r w:rsidR="00883C32" w:rsidRPr="00F97842">
        <w:t xml:space="preserve">desempenhando o papel de dramatizar os problemas, contribuírem para desenvolvimento de estratégias e rápidas tomadas de decisões, levando à um rápido processo de feedback. </w:t>
      </w:r>
    </w:p>
    <w:p w14:paraId="513233AA" w14:textId="2F488AFC" w:rsidR="002724C1" w:rsidRPr="00F97842" w:rsidRDefault="00CB4D32" w:rsidP="00FA63E0">
      <w:pPr>
        <w:pStyle w:val="TextodoTrabalho"/>
        <w:rPr>
          <w:rFonts w:cs="Arial"/>
          <w:sz w:val="20"/>
          <w:szCs w:val="20"/>
        </w:rPr>
      </w:pPr>
      <w:r w:rsidRPr="725302C4">
        <w:rPr>
          <w:highlight w:val="red"/>
          <w:rPrChange w:id="522" w:author="Convidado" w:date="2016-10-14T05:17:00Z">
            <w:rPr/>
          </w:rPrChange>
        </w:rPr>
        <w:t>Com o apoio do DIRGRAD</w:t>
      </w:r>
      <w:r w:rsidR="00F7797F" w:rsidRPr="00F97842">
        <w:t xml:space="preserve"> </w:t>
      </w:r>
      <w:commentRangeStart w:id="523"/>
      <w:r w:rsidR="00F7797F" w:rsidRPr="00F97842">
        <w:t>na</w:t>
      </w:r>
      <w:commentRangeEnd w:id="523"/>
      <w:r>
        <w:rPr>
          <w:rStyle w:val="CommentReference"/>
        </w:rPr>
        <w:commentReference w:id="523"/>
      </w:r>
      <w:r w:rsidR="001C25AF" w:rsidRPr="00F97842">
        <w:t xml:space="preserve"> Produçã</w:t>
      </w:r>
      <w:r w:rsidR="00F7797F" w:rsidRPr="00F97842">
        <w:t>o de Recursos Educac</w:t>
      </w:r>
      <w:r w:rsidR="001C25AF" w:rsidRPr="00F97842">
        <w:t>ionais Abertos (REA)</w:t>
      </w:r>
      <w:r w:rsidR="00F7797F" w:rsidRPr="00F97842">
        <w:t xml:space="preserve">, </w:t>
      </w:r>
      <w:del w:id="524" w:author="Elias de Moraes Fernandes" w:date="2016-10-15T14:43:00Z">
        <w:r w:rsidR="00F7797F" w:rsidRPr="00F97842" w:rsidDel="000A128D">
          <w:delText xml:space="preserve">será </w:delText>
        </w:r>
      </w:del>
      <w:ins w:id="525" w:author="Elias de Moraes Fernandes" w:date="2016-10-15T14:44:00Z">
        <w:r w:rsidR="00B71A88">
          <w:t>a construção do</w:t>
        </w:r>
      </w:ins>
      <w:del w:id="526" w:author="Elias de Moraes Fernandes" w:date="2016-10-15T14:44:00Z">
        <w:r w:rsidR="00F7797F" w:rsidRPr="00F97842" w:rsidDel="00B71A88">
          <w:delText>possível construir esse</w:delText>
        </w:r>
      </w:del>
      <w:r w:rsidR="00F7797F" w:rsidRPr="00F97842">
        <w:t xml:space="preserve"> material de apoio para ser usado dentro da sala de aula junto com cartilha ensinando sobre vermicompostagem</w:t>
      </w:r>
      <w:r w:rsidR="00F7797F" w:rsidRPr="45EA04CF">
        <w:t>.</w:t>
      </w:r>
    </w:p>
    <w:p w14:paraId="782BD592" w14:textId="74DEBEDB" w:rsidR="00646C6D" w:rsidRPr="00F97842" w:rsidRDefault="00646C6D" w:rsidP="00913F3D">
      <w:pPr>
        <w:pStyle w:val="TextodoTrabalho"/>
      </w:pPr>
      <w:r w:rsidRPr="00F97842">
        <w:br w:type="page"/>
      </w:r>
    </w:p>
    <w:p w14:paraId="7651DCDF" w14:textId="73368820" w:rsidR="00B73B19" w:rsidRPr="00F97842" w:rsidRDefault="00297A6A" w:rsidP="00171F7F">
      <w:pPr>
        <w:spacing w:line="360" w:lineRule="auto"/>
        <w:ind w:left="400"/>
        <w:jc w:val="both"/>
        <w:rPr>
          <w:rFonts w:cs="Arial"/>
          <w:b/>
        </w:rPr>
      </w:pPr>
      <w:r w:rsidRPr="00F97842">
        <w:rPr>
          <w:rFonts w:cs="Arial"/>
          <w:b/>
        </w:rPr>
        <w:lastRenderedPageBreak/>
        <w:tab/>
      </w:r>
      <w:r w:rsidR="00B73B19" w:rsidRPr="4A03C906">
        <w:rPr>
          <w:rFonts w:eastAsia="Arial" w:cs="Arial"/>
          <w:b/>
          <w:bCs/>
        </w:rPr>
        <w:t>OBJETIVOS</w:t>
      </w:r>
    </w:p>
    <w:p w14:paraId="55F08879" w14:textId="77777777" w:rsidR="00B73B19" w:rsidRPr="00F97842" w:rsidRDefault="00B73B19" w:rsidP="00B73B19">
      <w:pPr>
        <w:spacing w:line="360" w:lineRule="auto"/>
        <w:jc w:val="both"/>
        <w:rPr>
          <w:rFonts w:cs="Arial"/>
        </w:rPr>
      </w:pPr>
    </w:p>
    <w:p w14:paraId="0419BBAD" w14:textId="7896D0EC" w:rsidR="00D1625E" w:rsidRPr="00F97842" w:rsidRDefault="00331B8A" w:rsidP="00913F3D">
      <w:pPr>
        <w:pStyle w:val="TextodoTrabalho"/>
      </w:pPr>
      <w:r w:rsidRPr="00F97842">
        <w:t>Com base no que foi exposto</w:t>
      </w:r>
      <w:r w:rsidR="00C9332F" w:rsidRPr="00F97842">
        <w:t xml:space="preserve"> sobre</w:t>
      </w:r>
      <w:r w:rsidR="006D1A90" w:rsidRPr="019A3E44">
        <w:t xml:space="preserve"> </w:t>
      </w:r>
      <w:r w:rsidR="00C9332F" w:rsidRPr="00F97842">
        <w:t xml:space="preserve">a situação do Brasil no panorama </w:t>
      </w:r>
      <w:r w:rsidR="006D1A90" w:rsidRPr="00F97842">
        <w:t xml:space="preserve">da </w:t>
      </w:r>
      <w:r w:rsidR="00C9332F" w:rsidRPr="00F97842">
        <w:t xml:space="preserve">coleta de Resíduos Sólidos Urbanos </w:t>
      </w:r>
      <w:r w:rsidR="006D1A90" w:rsidRPr="00F97842">
        <w:t>e a possibilidade do uso d</w:t>
      </w:r>
      <w:ins w:id="527" w:author="Elias de Moraes Fernandes" w:date="2016-10-15T14:46:00Z">
        <w:r w:rsidR="00C56B6B">
          <w:t>a</w:t>
        </w:r>
      </w:ins>
      <w:del w:id="528" w:author="Elias de Moraes Fernandes" w:date="2016-10-15T14:46:00Z">
        <w:r w:rsidR="006D1A90" w:rsidRPr="00F97842" w:rsidDel="00C56B6B">
          <w:delText>e</w:delText>
        </w:r>
      </w:del>
      <w:r w:rsidR="006D1A90" w:rsidRPr="00F97842">
        <w:t xml:space="preserve"> </w:t>
      </w:r>
      <w:commentRangeStart w:id="529"/>
      <w:commentRangeStart w:id="530"/>
      <w:r w:rsidR="006D1A90" w:rsidRPr="2B63EE77">
        <w:rPr>
          <w:highlight w:val="red"/>
          <w:rPrChange w:id="531" w:author="Convidado" w:date="2016-10-14T05:18:00Z">
            <w:rPr/>
          </w:rPrChange>
        </w:rPr>
        <w:t>tecnologia</w:t>
      </w:r>
      <w:commentRangeEnd w:id="529"/>
      <w:r>
        <w:rPr>
          <w:rStyle w:val="CommentReference"/>
        </w:rPr>
        <w:commentReference w:id="529"/>
      </w:r>
      <w:commentRangeEnd w:id="530"/>
      <w:r w:rsidR="00916559">
        <w:rPr>
          <w:rStyle w:val="CommentReference"/>
          <w:rFonts w:eastAsiaTheme="minorHAnsi"/>
          <w:color w:val="auto"/>
        </w:rPr>
        <w:commentReference w:id="530"/>
      </w:r>
      <w:r w:rsidR="006D1A90" w:rsidRPr="00F97842">
        <w:t xml:space="preserve"> </w:t>
      </w:r>
      <w:ins w:id="532" w:author="Elias de Moraes Fernandes" w:date="2016-10-15T14:46:00Z">
        <w:r w:rsidR="00C56B6B">
          <w:t>aplicada em</w:t>
        </w:r>
      </w:ins>
      <w:ins w:id="533" w:author="Elias de Moraes Fernandes" w:date="2016-10-15T14:45:00Z">
        <w:r w:rsidR="00B71A88">
          <w:t xml:space="preserve"> jogos digitais </w:t>
        </w:r>
      </w:ins>
      <w:r w:rsidR="006D1A90" w:rsidRPr="00F97842">
        <w:t xml:space="preserve">para incentivar formas </w:t>
      </w:r>
      <w:r w:rsidR="00562DB1" w:rsidRPr="00F97842">
        <w:t>de</w:t>
      </w:r>
      <w:r w:rsidR="006D1A90" w:rsidRPr="00F97842">
        <w:t xml:space="preserve"> reutilização desses</w:t>
      </w:r>
      <w:r w:rsidR="006D1A90" w:rsidRPr="019A3E44">
        <w:t xml:space="preserve"> </w:t>
      </w:r>
      <w:r w:rsidR="002A3BC1" w:rsidRPr="00F97842">
        <w:t xml:space="preserve">resíduos </w:t>
      </w:r>
      <w:r w:rsidR="006D1A90" w:rsidRPr="00F97842">
        <w:t>orgânico</w:t>
      </w:r>
      <w:r w:rsidR="002A3BC1" w:rsidRPr="00F97842">
        <w:t>s produzido pelo próprio gerador</w:t>
      </w:r>
      <w:r w:rsidRPr="00F97842">
        <w:t xml:space="preserve">, abaixo estão relacionados os objetivos </w:t>
      </w:r>
      <w:r w:rsidR="00D1625E" w:rsidRPr="00F97842">
        <w:t xml:space="preserve">gerais e específicos. </w:t>
      </w:r>
    </w:p>
    <w:p w14:paraId="13CD7AE2" w14:textId="77777777" w:rsidR="00CE3814" w:rsidRPr="00F97842" w:rsidRDefault="00CE3814" w:rsidP="00913F3D">
      <w:pPr>
        <w:pStyle w:val="TextodoTrabalho"/>
      </w:pPr>
    </w:p>
    <w:p w14:paraId="1F364FAA" w14:textId="6F7034CB" w:rsidR="00773510" w:rsidRPr="00F97842" w:rsidRDefault="00171F7F" w:rsidP="00913F3D">
      <w:pPr>
        <w:pStyle w:val="StyleXX"/>
      </w:pPr>
      <w:r w:rsidRPr="00F97842">
        <w:tab/>
      </w:r>
      <w:r w:rsidR="00773510" w:rsidRPr="00F97842">
        <w:t>Objetivo Geral</w:t>
      </w:r>
    </w:p>
    <w:p w14:paraId="50516AFD" w14:textId="19A32675" w:rsidR="00773510" w:rsidRPr="00F97842" w:rsidRDefault="00103359" w:rsidP="00913F3D">
      <w:pPr>
        <w:pStyle w:val="TextodoTrabalho"/>
      </w:pPr>
      <w:r w:rsidRPr="00F97842">
        <w:tab/>
      </w:r>
    </w:p>
    <w:p w14:paraId="17E27D49" w14:textId="0386F60C" w:rsidR="00180F51" w:rsidRDefault="000F0DFF" w:rsidP="00180F51">
      <w:pPr>
        <w:pStyle w:val="TextodoTrabalho"/>
        <w:numPr>
          <w:ilvl w:val="0"/>
          <w:numId w:val="29"/>
        </w:numPr>
      </w:pPr>
      <w:r w:rsidRPr="105E02FB">
        <w:rPr>
          <w:highlight w:val="red"/>
          <w:rPrChange w:id="534" w:author="Convidado" w:date="2016-10-14T05:20:00Z">
            <w:rPr/>
          </w:rPrChange>
        </w:rPr>
        <w:t>C</w:t>
      </w:r>
      <w:r w:rsidR="00773510" w:rsidRPr="105E02FB">
        <w:rPr>
          <w:highlight w:val="red"/>
          <w:rPrChange w:id="535" w:author="Convidado" w:date="2016-10-14T05:20:00Z">
            <w:rPr/>
          </w:rPrChange>
        </w:rPr>
        <w:t>riar um jogo educativo</w:t>
      </w:r>
      <w:r w:rsidR="00F36175" w:rsidRPr="67A329A2">
        <w:t xml:space="preserve"> </w:t>
      </w:r>
      <w:commentRangeStart w:id="536"/>
      <w:r w:rsidR="00F36175" w:rsidRPr="00F97842">
        <w:rPr>
          <w:sz w:val="22"/>
          <w:szCs w:val="22"/>
        </w:rPr>
        <w:t>sob</w:t>
      </w:r>
      <w:r w:rsidR="00F36175" w:rsidRPr="00F97842">
        <w:t>re</w:t>
      </w:r>
      <w:commentRangeEnd w:id="536"/>
      <w:r>
        <w:rPr>
          <w:rStyle w:val="CommentReference"/>
        </w:rPr>
        <w:commentReference w:id="536"/>
      </w:r>
      <w:r w:rsidR="00F36175" w:rsidRPr="00F97842">
        <w:t xml:space="preserve"> vermicompostagem para conscientização </w:t>
      </w:r>
      <w:r w:rsidR="00BD1D75" w:rsidRPr="00F97842">
        <w:t xml:space="preserve">e </w:t>
      </w:r>
      <w:r w:rsidR="00AC7601" w:rsidRPr="00F97842">
        <w:t xml:space="preserve">a </w:t>
      </w:r>
      <w:r w:rsidR="00F36175" w:rsidRPr="00F97842">
        <w:t xml:space="preserve">importância </w:t>
      </w:r>
      <w:r w:rsidR="00773510" w:rsidRPr="00F97842">
        <w:t xml:space="preserve">de tratamento de resíduos sólidos urbanos (separação correta do lixo orgânico que pode ser reaproveitado daquele que não pode) </w:t>
      </w:r>
      <w:r w:rsidR="00F36175" w:rsidRPr="00F97842">
        <w:t xml:space="preserve">como demanda </w:t>
      </w:r>
      <w:r w:rsidR="00773510" w:rsidRPr="00F97842">
        <w:t>do Departamento Acadêmico de Química e Biologia (DAQBI) da UTFPR-CT.</w:t>
      </w:r>
      <w:r w:rsidR="00484212" w:rsidRPr="67A329A2">
        <w:t xml:space="preserve"> </w:t>
      </w:r>
      <w:r w:rsidR="00CE6499" w:rsidRPr="00F97842">
        <w:t xml:space="preserve">Trata-se de traduzir </w:t>
      </w:r>
      <w:r w:rsidR="002724C1" w:rsidRPr="00F97842">
        <w:t>para linguagem de jogo</w:t>
      </w:r>
      <w:r w:rsidR="005D1358" w:rsidRPr="00F97842">
        <w:t xml:space="preserve"> usando dispositivos móveis.</w:t>
      </w:r>
      <w:r w:rsidR="00180F51" w:rsidRPr="67A329A2">
        <w:t xml:space="preserve"> </w:t>
      </w:r>
    </w:p>
    <w:p w14:paraId="7E2BD351" w14:textId="66ED17A2" w:rsidR="00180F51" w:rsidRDefault="00180F51" w:rsidP="00180F51">
      <w:pPr>
        <w:pStyle w:val="TextodoTrabalho"/>
        <w:numPr>
          <w:ilvl w:val="0"/>
          <w:numId w:val="29"/>
        </w:numPr>
      </w:pPr>
      <w:r>
        <w:t>Criar uma metodologia de ensino diferenciada para aplicação em salas de aula, usando a tecnologia como forma de absorção de conteúdo.</w:t>
      </w:r>
    </w:p>
    <w:p w14:paraId="20459F55" w14:textId="52EC421D" w:rsidR="00180F51" w:rsidRDefault="00653B1D" w:rsidP="00FA63E0">
      <w:pPr>
        <w:pStyle w:val="TextodoTrabalho"/>
        <w:numPr>
          <w:ilvl w:val="0"/>
          <w:numId w:val="29"/>
        </w:numPr>
        <w:rPr>
          <w:ins w:id="537" w:author="Elias De Moraes Fernandes" w:date="2016-10-14T00:08:00Z"/>
        </w:rPr>
      </w:pPr>
      <w:ins w:id="538" w:author="Elias De Moraes Fernandes" w:date="2016-10-14T00:06:00Z">
        <w:r>
          <w:t>Estimular e sensibilizar</w:t>
        </w:r>
      </w:ins>
      <w:del w:id="539" w:author="Elias De Moraes Fernandes" w:date="2016-10-14T00:06:00Z">
        <w:r w:rsidR="00180F51" w:rsidDel="00653B1D">
          <w:delText>Ambientalizar os alunos no tema vermicompostagem e cultivar boas práticas para melhor proveito de materiais sólidos orgânicos</w:delText>
        </w:r>
      </w:del>
      <w:ins w:id="540" w:author="Elias De Moraes Fernandes" w:date="2016-10-14T00:07:00Z">
        <w:r>
          <w:t xml:space="preserve"> alunos possibilitando o contato com elementos envolvidos no processo correto de vermicompostagem apresentados de forma l</w:t>
        </w:r>
      </w:ins>
      <w:ins w:id="541" w:author="Elias De Moraes Fernandes" w:date="2016-10-14T00:08:00Z">
        <w:r>
          <w:t>údica</w:t>
        </w:r>
      </w:ins>
      <w:r w:rsidR="00180F51" w:rsidRPr="5B0B99E4">
        <w:t>.</w:t>
      </w:r>
    </w:p>
    <w:p w14:paraId="28C1828A" w14:textId="6955F454" w:rsidR="00E707E9" w:rsidRDefault="00E707E9" w:rsidP="00FA63E0">
      <w:pPr>
        <w:pStyle w:val="TextodoTrabalho"/>
        <w:numPr>
          <w:ilvl w:val="0"/>
          <w:numId w:val="29"/>
        </w:numPr>
      </w:pPr>
      <w:commentRangeStart w:id="542"/>
      <w:ins w:id="543" w:author="Elias De Moraes Fernandes" w:date="2016-10-14T00:08:00Z">
        <w:del w:id="544" w:author="Convidado" w:date="2016-10-14T05:23:00Z">
          <w:r w:rsidDel="0E050673">
            <w:delText>Ambientalizar</w:delText>
          </w:r>
        </w:del>
      </w:ins>
      <w:proofErr w:type="spellStart"/>
      <w:ins w:id="545" w:author="Convidado" w:date="2016-10-14T05:23:00Z">
        <w:r w:rsidR="0E050673" w:rsidRPr="0E050673">
          <w:rPr>
            <w:highlight w:val="red"/>
            <w:rPrChange w:id="546" w:author="Convidado" w:date="2016-10-14T05:23:00Z">
              <w:rPr/>
            </w:rPrChange>
          </w:rPr>
          <w:t>Ambientalizar</w:t>
        </w:r>
      </w:ins>
      <w:commentRangeEnd w:id="542"/>
      <w:proofErr w:type="spellEnd"/>
      <w:ins w:id="547" w:author="Elias De Moraes Fernandes" w:date="2016-10-14T00:08:00Z">
        <w:r>
          <w:rPr>
            <w:rStyle w:val="CommentReference"/>
          </w:rPr>
          <w:commentReference w:id="542"/>
        </w:r>
        <w:r>
          <w:t xml:space="preserve"> os alunos no tema vermicompostagem e cultivar boas práticas para melhor proveito de materiais sólidos orgânicos</w:t>
        </w:r>
      </w:ins>
    </w:p>
    <w:p w14:paraId="5F5250F6" w14:textId="22667863" w:rsidR="00773510" w:rsidRPr="00F97842" w:rsidRDefault="00180F51" w:rsidP="00FA63E0">
      <w:pPr>
        <w:pStyle w:val="TextodoTrabalho"/>
        <w:numPr>
          <w:ilvl w:val="0"/>
          <w:numId w:val="29"/>
        </w:numPr>
      </w:pPr>
      <w:r w:rsidRPr="00151065">
        <w:t xml:space="preserve">Desenvolver um jogo mobile como material de apoio para </w:t>
      </w:r>
      <w:r>
        <w:t xml:space="preserve">educadores </w:t>
      </w:r>
      <w:commentRangeStart w:id="548"/>
      <w:del w:id="549" w:author="Convidado" w:date="2016-10-14T05:24:00Z">
        <w:r w:rsidDel="41F748C6">
          <w:delText>aplicar</w:delText>
        </w:r>
      </w:del>
      <w:ins w:id="550" w:author="Convidado" w:date="2016-10-14T05:24:00Z">
        <w:r w:rsidR="41F748C6" w:rsidRPr="41F748C6">
          <w:rPr>
            <w:highlight w:val="red"/>
            <w:rPrChange w:id="551" w:author="Convidado" w:date="2016-10-14T05:24:00Z">
              <w:rPr/>
            </w:rPrChange>
          </w:rPr>
          <w:t>aplicar</w:t>
        </w:r>
      </w:ins>
      <w:commentRangeEnd w:id="548"/>
      <w:r>
        <w:rPr>
          <w:rStyle w:val="CommentReference"/>
        </w:rPr>
        <w:commentReference w:id="548"/>
      </w:r>
      <w:r>
        <w:t xml:space="preserve"> em sala de aula, quando conteúdo é </w:t>
      </w:r>
      <w:r w:rsidRPr="00151065">
        <w:t>sobre vermicompostagem</w:t>
      </w:r>
      <w:r w:rsidRPr="41F748C6">
        <w:t>.</w:t>
      </w:r>
      <w:r w:rsidRPr="41F748C6" w:rsidDel="006B2E61">
        <w:t xml:space="preserve"> </w:t>
      </w:r>
    </w:p>
    <w:p w14:paraId="43F69F38" w14:textId="77777777" w:rsidR="00484212" w:rsidRPr="00F97842" w:rsidRDefault="00484212" w:rsidP="00913F3D">
      <w:pPr>
        <w:pStyle w:val="TextodoTrabalho"/>
      </w:pPr>
    </w:p>
    <w:p w14:paraId="3CADFA48" w14:textId="21593570" w:rsidR="00180F51" w:rsidRDefault="00171F7F" w:rsidP="00180F51">
      <w:pPr>
        <w:pStyle w:val="StyleXX"/>
      </w:pPr>
      <w:r w:rsidRPr="00F97842">
        <w:tab/>
      </w:r>
    </w:p>
    <w:p w14:paraId="0F3F4F32" w14:textId="77777777" w:rsidR="00180F51" w:rsidRDefault="00180F51">
      <w:pPr>
        <w:spacing w:after="200" w:line="276" w:lineRule="auto"/>
        <w:rPr>
          <w:rFonts w:eastAsia="Times New Roman" w:cs="Arial"/>
          <w:b/>
          <w:color w:val="000000"/>
        </w:rPr>
      </w:pPr>
      <w:r>
        <w:br w:type="page"/>
      </w:r>
    </w:p>
    <w:p w14:paraId="63E7A41F" w14:textId="121B110C" w:rsidR="00D87FFD" w:rsidRDefault="008E4566" w:rsidP="00D10623">
      <w:pPr>
        <w:pStyle w:val="StyleXX"/>
      </w:pPr>
      <w:commentRangeStart w:id="552"/>
      <w:r w:rsidRPr="2466C104">
        <w:rPr>
          <w:highlight w:val="red"/>
          <w:rPrChange w:id="553" w:author="Convidado" w:date="2016-10-14T05:28:00Z">
            <w:rPr/>
          </w:rPrChange>
        </w:rPr>
        <w:lastRenderedPageBreak/>
        <w:t>Objetivos Específicos</w:t>
      </w:r>
      <w:commentRangeEnd w:id="552"/>
      <w:r>
        <w:rPr>
          <w:rStyle w:val="CommentReference"/>
        </w:rPr>
        <w:commentReference w:id="552"/>
      </w:r>
    </w:p>
    <w:p w14:paraId="686C107D" w14:textId="42FF5645" w:rsidR="00C8629B" w:rsidDel="00180F51" w:rsidRDefault="00C8629B" w:rsidP="38229447">
      <w:pPr>
        <w:pStyle w:val="TextodoTrabalho"/>
        <w:numPr>
          <w:ilvl w:val="0"/>
          <w:numId w:val="29"/>
        </w:numPr>
        <w:rPr>
          <w:del w:id="554" w:author="Elias De Moraes Fernandes" w:date="2016-10-06T22:38:00Z"/>
        </w:rPr>
      </w:pPr>
      <w:del w:id="555" w:author="Elias De Moraes Fernandes" w:date="2016-10-06T22:38:00Z">
        <w:r w:rsidRPr="00151065" w:rsidDel="00180F51">
          <w:delText xml:space="preserve">Desenvolver um jogo mobile como material de apoio para </w:delText>
        </w:r>
        <w:r w:rsidDel="00180F51">
          <w:delText xml:space="preserve">educadores aplicar em sala de aula, quando conteúdo é </w:delText>
        </w:r>
        <w:r w:rsidRPr="00151065" w:rsidDel="00180F51">
          <w:delText>sobre vermicompostagem</w:delText>
        </w:r>
        <w:r w:rsidDel="00180F51">
          <w:delText>.</w:delText>
        </w:r>
        <w:r w:rsidR="006B2E61" w:rsidRPr="38229447" w:rsidDel="00180F51">
          <w:delText xml:space="preserve"> </w:delText>
        </w:r>
      </w:del>
    </w:p>
    <w:p w14:paraId="6E5FAE3F" w14:textId="77777777" w:rsidR="00180F51" w:rsidRDefault="00180F51">
      <w:pPr>
        <w:pStyle w:val="TextodoTrabalho"/>
        <w:ind w:firstLine="0"/>
        <w:rPr>
          <w:ins w:id="556" w:author="Elias De Moraes Fernandes" w:date="2016-10-06T22:38:00Z"/>
        </w:rPr>
        <w:pPrChange w:id="557" w:author="Elias De Moraes Fernandes" w:date="2016-10-06T22:38:00Z">
          <w:pPr>
            <w:pStyle w:val="TextodoTrabalho"/>
          </w:pPr>
        </w:pPrChange>
      </w:pPr>
    </w:p>
    <w:p w14:paraId="25CB9F26" w14:textId="67AC95DA" w:rsidR="00180F51" w:rsidRPr="00F97842" w:rsidRDefault="00180F51">
      <w:pPr>
        <w:pStyle w:val="TextodoTrabalho"/>
        <w:rPr>
          <w:ins w:id="558" w:author="Elias De Moraes Fernandes" w:date="2016-10-06T22:38:00Z"/>
        </w:rPr>
      </w:pPr>
      <w:ins w:id="559" w:author="Elias De Moraes Fernandes" w:date="2016-10-06T22:38:00Z">
        <w:r w:rsidRPr="00F97842">
          <w:t>Desenvolver jogo sério com temática de vermicompostagem para ensinar quais alimentos podem ser reaproveitados para vermicompostagem</w:t>
        </w:r>
        <w:r w:rsidRPr="5B0B99E4">
          <w:t xml:space="preserve">, </w:t>
        </w:r>
        <w:r w:rsidRPr="00F97842">
          <w:t>seguindo os</w:t>
        </w:r>
        <w:r w:rsidRPr="5B0B99E4">
          <w:t xml:space="preserve"> </w:t>
        </w:r>
        <w:r w:rsidRPr="00F97842">
          <w:t xml:space="preserve">critérios: </w:t>
        </w:r>
      </w:ins>
    </w:p>
    <w:p w14:paraId="0FA52CA1" w14:textId="77777777" w:rsidR="00180F51" w:rsidRPr="00F97842" w:rsidRDefault="00180F51" w:rsidP="00180F51">
      <w:pPr>
        <w:pStyle w:val="Introdespacamento"/>
        <w:ind w:left="1571" w:firstLine="0"/>
        <w:rPr>
          <w:ins w:id="560" w:author="Elias De Moraes Fernandes" w:date="2016-10-06T22:38:00Z"/>
          <w:rFonts w:cs="Arial"/>
          <w:highlight w:val="yellow"/>
        </w:rPr>
      </w:pPr>
    </w:p>
    <w:p w14:paraId="4EADDC54" w14:textId="77777777" w:rsidR="00180F51" w:rsidRPr="00F97842" w:rsidRDefault="00180F51">
      <w:pPr>
        <w:pStyle w:val="TextodoTrabalho"/>
        <w:numPr>
          <w:ilvl w:val="0"/>
          <w:numId w:val="29"/>
        </w:numPr>
        <w:rPr>
          <w:ins w:id="561" w:author="Elias De Moraes Fernandes" w:date="2016-10-06T22:38:00Z"/>
          <w:rFonts w:eastAsia="Arial" w:cs="Arial"/>
        </w:rPr>
      </w:pPr>
      <w:ins w:id="562" w:author="Elias De Moraes Fernandes" w:date="2016-10-06T22:38:00Z">
        <w:r w:rsidRPr="4A03C906">
          <w:rPr>
            <w:rFonts w:eastAsia="Arial" w:cs="Arial"/>
          </w:rPr>
          <w:t>Sistema de menus intuitivos, contendo botões Jogar, Quiz, Opções e Sair.</w:t>
        </w:r>
      </w:ins>
    </w:p>
    <w:p w14:paraId="7EEA530F" w14:textId="77777777" w:rsidR="00180F51" w:rsidRPr="00F97842" w:rsidRDefault="00180F51">
      <w:pPr>
        <w:pStyle w:val="TextodoTrabalho"/>
        <w:numPr>
          <w:ilvl w:val="0"/>
          <w:numId w:val="29"/>
        </w:numPr>
        <w:rPr>
          <w:ins w:id="563" w:author="Elias De Moraes Fernandes" w:date="2016-10-06T22:38:00Z"/>
          <w:rFonts w:eastAsia="Arial" w:cs="Arial"/>
        </w:rPr>
      </w:pPr>
      <w:ins w:id="564" w:author="Elias De Moraes Fernandes" w:date="2016-10-06T22:38:00Z">
        <w:r w:rsidRPr="4A03C906">
          <w:rPr>
            <w:rFonts w:eastAsia="Arial" w:cs="Arial"/>
          </w:rPr>
          <w:t>Fases progressivas, aumentando nível de dificuldade gradualmente a cada nova fase.</w:t>
        </w:r>
      </w:ins>
    </w:p>
    <w:p w14:paraId="7E8170C3" w14:textId="77777777" w:rsidR="00180F51" w:rsidRPr="00F97842" w:rsidRDefault="00180F51">
      <w:pPr>
        <w:pStyle w:val="TextodoTrabalho"/>
        <w:numPr>
          <w:ilvl w:val="0"/>
          <w:numId w:val="29"/>
        </w:numPr>
        <w:rPr>
          <w:ins w:id="565" w:author="Elias De Moraes Fernandes" w:date="2016-10-06T22:38:00Z"/>
          <w:rFonts w:eastAsia="Arial" w:cs="Arial"/>
        </w:rPr>
      </w:pPr>
      <w:ins w:id="566" w:author="Elias De Moraes Fernandes" w:date="2016-10-06T22:38:00Z">
        <w:r w:rsidRPr="4A03C906">
          <w:rPr>
            <w:rFonts w:eastAsia="Arial" w:cs="Arial"/>
          </w:rPr>
          <w:t>Sistema de toque sensitivos para movimentar o personagem principal.</w:t>
        </w:r>
      </w:ins>
    </w:p>
    <w:p w14:paraId="46CFF508" w14:textId="77777777" w:rsidR="00180F51" w:rsidRPr="00F97842" w:rsidRDefault="00180F51">
      <w:pPr>
        <w:pStyle w:val="TextodoTrabalho"/>
        <w:numPr>
          <w:ilvl w:val="0"/>
          <w:numId w:val="29"/>
        </w:numPr>
        <w:rPr>
          <w:ins w:id="567" w:author="Elias De Moraes Fernandes" w:date="2016-10-06T22:38:00Z"/>
          <w:rFonts w:eastAsia="Arial" w:cs="Arial"/>
        </w:rPr>
      </w:pPr>
      <w:ins w:id="568" w:author="Elias De Moraes Fernandes" w:date="2016-10-06T22:38:00Z">
        <w:r w:rsidRPr="4A03C906">
          <w:rPr>
            <w:rFonts w:eastAsia="Arial" w:cs="Arial"/>
          </w:rPr>
          <w:t xml:space="preserve">Sistema para coletar itens e pontuação. </w:t>
        </w:r>
      </w:ins>
    </w:p>
    <w:p w14:paraId="32F8080D" w14:textId="77777777" w:rsidR="00180F51" w:rsidRPr="00F97842" w:rsidRDefault="00180F51">
      <w:pPr>
        <w:pStyle w:val="TextodoTrabalho"/>
        <w:numPr>
          <w:ilvl w:val="0"/>
          <w:numId w:val="29"/>
        </w:numPr>
        <w:rPr>
          <w:ins w:id="569" w:author="Elias De Moraes Fernandes" w:date="2016-10-06T22:38:00Z"/>
          <w:rFonts w:eastAsia="Arial" w:cs="Arial"/>
        </w:rPr>
      </w:pPr>
      <w:ins w:id="570" w:author="Elias De Moraes Fernandes" w:date="2016-10-06T22:38:00Z">
        <w:r w:rsidRPr="4A03C906">
          <w:rPr>
            <w:rFonts w:eastAsia="Arial" w:cs="Arial"/>
          </w:rPr>
          <w:t>Implementar predadores (inimigos) com habilidades específicas.</w:t>
        </w:r>
      </w:ins>
    </w:p>
    <w:p w14:paraId="7059B3E2" w14:textId="77777777" w:rsidR="00180F51" w:rsidRPr="00F97842" w:rsidRDefault="00180F51">
      <w:pPr>
        <w:pStyle w:val="TextodoTrabalho"/>
        <w:numPr>
          <w:ilvl w:val="0"/>
          <w:numId w:val="29"/>
        </w:numPr>
        <w:rPr>
          <w:ins w:id="571" w:author="Elias De Moraes Fernandes" w:date="2016-10-06T22:38:00Z"/>
          <w:rFonts w:eastAsia="Arial" w:cs="Arial"/>
        </w:rPr>
      </w:pPr>
      <w:ins w:id="572" w:author="Elias De Moraes Fernandes" w:date="2016-10-06T22:38:00Z">
        <w:r w:rsidRPr="4A03C906">
          <w:rPr>
            <w:rFonts w:eastAsia="Arial" w:cs="Arial"/>
          </w:rPr>
          <w:t>Sistema para informação de item.</w:t>
        </w:r>
      </w:ins>
    </w:p>
    <w:p w14:paraId="3C56EB26" w14:textId="77777777" w:rsidR="00180F51" w:rsidRPr="00F97842" w:rsidRDefault="00180F51">
      <w:pPr>
        <w:pStyle w:val="TextodoTrabalho"/>
        <w:numPr>
          <w:ilvl w:val="0"/>
          <w:numId w:val="29"/>
        </w:numPr>
        <w:rPr>
          <w:ins w:id="573" w:author="Elias De Moraes Fernandes" w:date="2016-10-06T22:38:00Z"/>
          <w:rFonts w:eastAsia="Arial" w:cs="Arial"/>
        </w:rPr>
      </w:pPr>
      <w:ins w:id="574" w:author="Elias De Moraes Fernandes" w:date="2016-10-06T22:38:00Z">
        <w:r w:rsidRPr="4A03C906">
          <w:rPr>
            <w:rFonts w:eastAsia="Arial" w:cs="Arial"/>
          </w:rPr>
          <w:t>Sistema para salvar pontuação mais alta (funcionalidade do Quiz).</w:t>
        </w:r>
      </w:ins>
    </w:p>
    <w:p w14:paraId="6D87E8FE" w14:textId="77777777" w:rsidR="00180F51" w:rsidRDefault="00180F51">
      <w:pPr>
        <w:pStyle w:val="TextodoTrabalho"/>
        <w:numPr>
          <w:ilvl w:val="0"/>
          <w:numId w:val="29"/>
        </w:numPr>
        <w:rPr>
          <w:ins w:id="575" w:author="Elias De Moraes Fernandes" w:date="2016-10-13T22:09:00Z"/>
          <w:rFonts w:eastAsia="Arial" w:cs="Arial"/>
        </w:rPr>
      </w:pPr>
      <w:ins w:id="576" w:author="Elias De Moraes Fernandes" w:date="2016-10-06T22:38:00Z">
        <w:r w:rsidRPr="4A03C906">
          <w:rPr>
            <w:rFonts w:eastAsia="Arial" w:cs="Arial"/>
          </w:rPr>
          <w:t>Gerenciador de som de fase e efeitos sonoros.</w:t>
        </w:r>
      </w:ins>
    </w:p>
    <w:p w14:paraId="342F0F09" w14:textId="0F3C3695" w:rsidR="0045548F" w:rsidRDefault="0056173A">
      <w:pPr>
        <w:pStyle w:val="TextodoTrabalho"/>
        <w:numPr>
          <w:ilvl w:val="0"/>
          <w:numId w:val="29"/>
        </w:numPr>
        <w:rPr>
          <w:ins w:id="577" w:author="Elias De Moraes Fernandes" w:date="2016-10-13T22:10:00Z"/>
          <w:rFonts w:eastAsia="Arial" w:cs="Arial"/>
        </w:rPr>
      </w:pPr>
      <w:ins w:id="578" w:author="Elias De Moraes Fernandes" w:date="2016-10-13T22:09:00Z">
        <w:r w:rsidRPr="4A03C906">
          <w:rPr>
            <w:rFonts w:eastAsia="Arial" w:cs="Arial"/>
          </w:rPr>
          <w:t xml:space="preserve">Desenvolver </w:t>
        </w:r>
      </w:ins>
      <w:ins w:id="579" w:author="Elias De Moraes Fernandes" w:date="2016-10-13T22:29:00Z">
        <w:r w:rsidR="00732007" w:rsidRPr="4A03C906">
          <w:rPr>
            <w:rFonts w:eastAsia="Arial" w:cs="Arial"/>
          </w:rPr>
          <w:t xml:space="preserve">e distribuir o </w:t>
        </w:r>
      </w:ins>
      <w:ins w:id="580" w:author="Elias De Moraes Fernandes" w:date="2016-10-13T22:10:00Z">
        <w:r w:rsidR="00EB11FF" w:rsidRPr="4A03C906">
          <w:rPr>
            <w:rFonts w:eastAsia="Arial" w:cs="Arial"/>
          </w:rPr>
          <w:t xml:space="preserve">jogo </w:t>
        </w:r>
      </w:ins>
      <w:ins w:id="581" w:author="Elias De Moraes Fernandes" w:date="2016-10-13T22:29:00Z">
        <w:r w:rsidR="00732007" w:rsidRPr="4A03C906">
          <w:rPr>
            <w:rFonts w:eastAsia="Arial" w:cs="Arial"/>
          </w:rPr>
          <w:t>mó</w:t>
        </w:r>
        <w:r w:rsidR="00B4781D" w:rsidRPr="4A03C906">
          <w:rPr>
            <w:rFonts w:eastAsia="Arial" w:cs="Arial"/>
          </w:rPr>
          <w:t>ve</w:t>
        </w:r>
      </w:ins>
      <w:ins w:id="582" w:author="Elias De Moraes Fernandes" w:date="2016-10-13T22:33:00Z">
        <w:r w:rsidR="00B4781D" w:rsidRPr="4A03C906">
          <w:rPr>
            <w:rFonts w:eastAsia="Arial" w:cs="Arial"/>
          </w:rPr>
          <w:t>l</w:t>
        </w:r>
      </w:ins>
      <w:ins w:id="583" w:author="Elias De Moraes Fernandes" w:date="2016-10-13T22:29:00Z">
        <w:r w:rsidR="00732007" w:rsidRPr="4A03C906">
          <w:rPr>
            <w:rFonts w:eastAsia="Arial" w:cs="Arial"/>
          </w:rPr>
          <w:t xml:space="preserve"> </w:t>
        </w:r>
      </w:ins>
      <w:ins w:id="584" w:author="Elias De Moraes Fernandes" w:date="2016-10-13T22:34:00Z">
        <w:r w:rsidR="006C464B" w:rsidRPr="4A03C906">
          <w:rPr>
            <w:rFonts w:eastAsia="Arial" w:cs="Arial"/>
          </w:rPr>
          <w:t>para celulares com</w:t>
        </w:r>
      </w:ins>
      <w:ins w:id="585" w:author="Elias De Moraes Fernandes" w:date="2016-10-13T22:29:00Z">
        <w:r w:rsidR="00732007" w:rsidRPr="4A03C906">
          <w:rPr>
            <w:rFonts w:eastAsia="Arial" w:cs="Arial"/>
          </w:rPr>
          <w:t xml:space="preserve"> </w:t>
        </w:r>
      </w:ins>
      <w:ins w:id="586" w:author="Elias De Moraes Fernandes" w:date="2016-10-13T22:09:00Z">
        <w:r w:rsidR="00EB11FF" w:rsidRPr="4A03C906">
          <w:rPr>
            <w:rFonts w:eastAsia="Arial" w:cs="Arial"/>
          </w:rPr>
          <w:t xml:space="preserve">sistema </w:t>
        </w:r>
        <w:proofErr w:type="spellStart"/>
        <w:r w:rsidR="00EB11FF" w:rsidRPr="4A03C906">
          <w:rPr>
            <w:rFonts w:eastAsia="Arial" w:cs="Arial"/>
          </w:rPr>
          <w:t>Android</w:t>
        </w:r>
      </w:ins>
      <w:proofErr w:type="spellEnd"/>
      <w:ins w:id="587" w:author="Elias De Moraes Fernandes" w:date="2016-10-13T22:25:00Z">
        <w:r w:rsidR="00D05B7A" w:rsidRPr="4A03C906">
          <w:rPr>
            <w:rFonts w:eastAsia="Arial" w:cs="Arial"/>
          </w:rPr>
          <w:t xml:space="preserve"> </w:t>
        </w:r>
      </w:ins>
      <w:ins w:id="588" w:author="Elias De Moraes Fernandes" w:date="2016-10-13T22:26:00Z">
        <w:r w:rsidR="005921A6" w:rsidRPr="4A03C906">
          <w:rPr>
            <w:rFonts w:eastAsia="Arial" w:cs="Arial"/>
          </w:rPr>
          <w:t xml:space="preserve">superiores a </w:t>
        </w:r>
      </w:ins>
      <w:ins w:id="589" w:author="Elias De Moraes Fernandes" w:date="2016-10-13T22:25:00Z">
        <w:r w:rsidR="00D05B7A" w:rsidRPr="4A03C906">
          <w:rPr>
            <w:rFonts w:eastAsia="Arial" w:cs="Arial"/>
          </w:rPr>
          <w:t>4.3 (</w:t>
        </w:r>
      </w:ins>
      <w:proofErr w:type="spellStart"/>
      <w:ins w:id="590" w:author="Elias De Moraes Fernandes" w:date="2016-10-13T22:26:00Z">
        <w:r w:rsidR="005921A6" w:rsidRPr="4A03C906">
          <w:rPr>
            <w:rFonts w:eastAsia="Arial" w:cs="Arial"/>
          </w:rPr>
          <w:t>Jelly</w:t>
        </w:r>
        <w:proofErr w:type="spellEnd"/>
        <w:r w:rsidR="005921A6" w:rsidRPr="4A03C906">
          <w:rPr>
            <w:rFonts w:eastAsia="Arial" w:cs="Arial"/>
          </w:rPr>
          <w:t xml:space="preserve"> </w:t>
        </w:r>
        <w:proofErr w:type="spellStart"/>
        <w:r w:rsidR="005921A6" w:rsidRPr="4A03C906">
          <w:rPr>
            <w:rFonts w:eastAsia="Arial" w:cs="Arial"/>
          </w:rPr>
          <w:t>Bean</w:t>
        </w:r>
        <w:proofErr w:type="spellEnd"/>
        <w:r w:rsidR="005921A6" w:rsidRPr="4A03C906">
          <w:rPr>
            <w:rFonts w:eastAsia="Arial" w:cs="Arial"/>
          </w:rPr>
          <w:t>)</w:t>
        </w:r>
      </w:ins>
      <w:ins w:id="591" w:author="Elias De Moraes Fernandes" w:date="2016-10-13T22:10:00Z">
        <w:r w:rsidR="00EB11FF" w:rsidRPr="4A03C906">
          <w:rPr>
            <w:rFonts w:eastAsia="Arial" w:cs="Arial"/>
          </w:rPr>
          <w:t xml:space="preserve"> e iOS</w:t>
        </w:r>
      </w:ins>
      <w:ins w:id="592" w:author="Elias De Moraes Fernandes" w:date="2016-10-13T22:30:00Z">
        <w:r w:rsidR="008E5760" w:rsidRPr="4A03C906">
          <w:rPr>
            <w:rFonts w:eastAsia="Arial" w:cs="Arial"/>
          </w:rPr>
          <w:t xml:space="preserve"> superiores a 6.</w:t>
        </w:r>
      </w:ins>
      <w:ins w:id="593" w:author="Elias De Moraes Fernandes" w:date="2016-10-13T22:31:00Z">
        <w:r w:rsidR="008E5760" w:rsidRPr="4A03C906">
          <w:rPr>
            <w:rFonts w:eastAsia="Arial" w:cs="Arial"/>
          </w:rPr>
          <w:t>1.6</w:t>
        </w:r>
      </w:ins>
      <w:ins w:id="594" w:author="Elias De Moraes Fernandes" w:date="2016-10-13T22:34:00Z">
        <w:r w:rsidR="00C539F8" w:rsidRPr="4A03C906">
          <w:rPr>
            <w:rFonts w:eastAsia="Arial" w:cs="Arial"/>
          </w:rPr>
          <w:t>.</w:t>
        </w:r>
      </w:ins>
    </w:p>
    <w:p w14:paraId="55B58959" w14:textId="143B023D" w:rsidR="00EB11FF" w:rsidRPr="00332558" w:rsidRDefault="00BC6653">
      <w:pPr>
        <w:pStyle w:val="TextodoTrabalho"/>
        <w:numPr>
          <w:ilvl w:val="0"/>
          <w:numId w:val="29"/>
        </w:numPr>
        <w:rPr>
          <w:ins w:id="595" w:author="Elias De Moraes Fernandes" w:date="2016-10-06T22:38:00Z"/>
          <w:rFonts w:eastAsia="Arial" w:cs="Arial"/>
          <w:lang w:val="en-US"/>
          <w:rPrChange w:id="596" w:author="Elias De Moraes Fernandes" w:date="2016-10-13T22:46:00Z">
            <w:rPr>
              <w:ins w:id="597" w:author="Elias De Moraes Fernandes" w:date="2016-10-06T22:38:00Z"/>
              <w:rFonts w:eastAsia="Arial" w:cs="Arial"/>
            </w:rPr>
          </w:rPrChange>
        </w:rPr>
      </w:pPr>
      <w:ins w:id="598" w:author="Elias De Moraes Fernandes" w:date="2016-10-13T22:18:00Z">
        <w:r w:rsidRPr="4A03C906">
          <w:rPr>
            <w:rFonts w:eastAsia="Arial" w:cs="Arial"/>
          </w:rPr>
          <w:t xml:space="preserve">Arquitetar </w:t>
        </w:r>
      </w:ins>
      <w:ins w:id="599" w:author="Elias De Moraes Fernandes" w:date="2016-10-13T22:29:00Z">
        <w:r w:rsidR="00732007" w:rsidRPr="4A03C906">
          <w:rPr>
            <w:rFonts w:eastAsia="Arial" w:cs="Arial"/>
          </w:rPr>
          <w:t>o jogo</w:t>
        </w:r>
      </w:ins>
      <w:ins w:id="600" w:author="Elias De Moraes Fernandes" w:date="2016-10-13T22:18:00Z">
        <w:r w:rsidRPr="4A03C906">
          <w:rPr>
            <w:rFonts w:eastAsia="Arial" w:cs="Arial"/>
          </w:rPr>
          <w:t xml:space="preserve"> </w:t>
        </w:r>
      </w:ins>
      <w:ins w:id="601" w:author="Elias De Moraes Fernandes" w:date="2016-10-13T22:19:00Z">
        <w:r w:rsidR="00992CFC" w:rsidRPr="4A03C906">
          <w:rPr>
            <w:rFonts w:eastAsia="Arial" w:cs="Arial"/>
          </w:rPr>
          <w:t xml:space="preserve">para </w:t>
        </w:r>
      </w:ins>
      <w:ins w:id="602" w:author="Elias De Moraes Fernandes" w:date="2016-10-13T22:32:00Z">
        <w:r w:rsidR="00A70C38" w:rsidRPr="4A03C906">
          <w:rPr>
            <w:rFonts w:eastAsia="Arial" w:cs="Arial"/>
          </w:rPr>
          <w:t>operar</w:t>
        </w:r>
      </w:ins>
      <w:ins w:id="603" w:author="Elias De Moraes Fernandes" w:date="2016-10-13T22:19:00Z">
        <w:r w:rsidR="00992CFC" w:rsidRPr="4A03C906">
          <w:rPr>
            <w:rFonts w:eastAsia="Arial" w:cs="Arial"/>
          </w:rPr>
          <w:t xml:space="preserve"> em dispositivos m</w:t>
        </w:r>
      </w:ins>
      <w:ins w:id="604" w:author="Elias De Moraes Fernandes" w:date="2016-10-13T22:20:00Z">
        <w:r w:rsidR="00992CFC" w:rsidRPr="4A03C906">
          <w:rPr>
            <w:rFonts w:eastAsia="Arial" w:cs="Arial"/>
          </w:rPr>
          <w:t>ó</w:t>
        </w:r>
        <w:r w:rsidR="0001096A" w:rsidRPr="4A03C906">
          <w:rPr>
            <w:rFonts w:eastAsia="Arial" w:cs="Arial"/>
          </w:rPr>
          <w:t>v</w:t>
        </w:r>
      </w:ins>
      <w:ins w:id="605" w:author="Elias De Moraes Fernandes" w:date="2016-10-13T22:31:00Z">
        <w:r w:rsidR="0001096A" w:rsidRPr="4A03C906">
          <w:rPr>
            <w:rFonts w:eastAsia="Arial" w:cs="Arial"/>
          </w:rPr>
          <w:t>ei</w:t>
        </w:r>
      </w:ins>
      <w:ins w:id="606" w:author="Elias De Moraes Fernandes" w:date="2016-10-13T22:20:00Z">
        <w:r w:rsidR="00992CFC" w:rsidRPr="4A03C906">
          <w:rPr>
            <w:rFonts w:eastAsia="Arial" w:cs="Arial"/>
          </w:rPr>
          <w:t xml:space="preserve">s de </w:t>
        </w:r>
      </w:ins>
      <w:ins w:id="607" w:author="Elias De Moraes Fernandes" w:date="2016-10-13T22:12:00Z">
        <w:r w:rsidR="00EB11FF" w:rsidRPr="4A03C906">
          <w:rPr>
            <w:rFonts w:eastAsia="Arial" w:cs="Arial"/>
          </w:rPr>
          <w:t>hardware com baixa memória</w:t>
        </w:r>
      </w:ins>
      <w:ins w:id="608" w:author="Elias De Moraes Fernandes" w:date="2016-10-13T22:20:00Z">
        <w:r w:rsidR="00992CFC" w:rsidRPr="4A03C906">
          <w:rPr>
            <w:rFonts w:eastAsia="Arial" w:cs="Arial"/>
          </w:rPr>
          <w:t>,</w:t>
        </w:r>
      </w:ins>
      <w:ins w:id="609" w:author="Elias De Moraes Fernandes" w:date="2016-10-13T22:15:00Z">
        <w:r w:rsidR="00A145E6" w:rsidRPr="4A03C906">
          <w:rPr>
            <w:rFonts w:eastAsia="Arial" w:cs="Arial"/>
          </w:rPr>
          <w:t xml:space="preserve"> no mínimo 512MB </w:t>
        </w:r>
      </w:ins>
      <w:ins w:id="610" w:author="Elias De Moraes Fernandes" w:date="2016-10-13T22:32:00Z">
        <w:r w:rsidR="003E390F" w:rsidRPr="4A03C906">
          <w:rPr>
            <w:rFonts w:eastAsia="Arial" w:cs="Arial"/>
          </w:rPr>
          <w:t>e</w:t>
        </w:r>
      </w:ins>
      <w:ins w:id="611" w:author="Elias De Moraes Fernandes" w:date="2016-10-13T22:15:00Z">
        <w:r w:rsidR="00A145E6" w:rsidRPr="4A03C906">
          <w:rPr>
            <w:rFonts w:eastAsia="Arial" w:cs="Arial"/>
          </w:rPr>
          <w:t xml:space="preserve"> processadores </w:t>
        </w:r>
      </w:ins>
      <w:ins w:id="612" w:author="Elias De Moraes Fernandes" w:date="2016-10-13T22:32:00Z">
        <w:r w:rsidR="002510E0" w:rsidRPr="4A03C906">
          <w:rPr>
            <w:rFonts w:eastAsia="Arial" w:cs="Arial"/>
          </w:rPr>
          <w:t>1.</w:t>
        </w:r>
      </w:ins>
      <w:ins w:id="613" w:author="Elias De Moraes Fernandes" w:date="2016-10-13T22:42:00Z">
        <w:r w:rsidR="002510E0" w:rsidRPr="4A03C906">
          <w:rPr>
            <w:rFonts w:eastAsia="Arial" w:cs="Arial"/>
          </w:rPr>
          <w:t xml:space="preserve">0 </w:t>
        </w:r>
      </w:ins>
      <w:ins w:id="614" w:author="Elias De Moraes Fernandes" w:date="2016-10-13T22:32:00Z">
        <w:r w:rsidR="003E390F" w:rsidRPr="4A03C906">
          <w:rPr>
            <w:rFonts w:eastAsia="Arial" w:cs="Arial"/>
          </w:rPr>
          <w:t>GHZ ou superiores</w:t>
        </w:r>
      </w:ins>
      <w:ins w:id="615" w:author="Elias De Moraes Fernandes" w:date="2016-10-13T22:42:00Z">
        <w:r w:rsidR="00F75610" w:rsidRPr="4A03C906">
          <w:rPr>
            <w:rFonts w:eastAsia="Arial" w:cs="Arial"/>
          </w:rPr>
          <w:t xml:space="preserve">, como </w:t>
        </w:r>
      </w:ins>
      <w:ins w:id="616" w:author="Elias De Moraes Fernandes" w:date="2016-10-13T22:45:00Z">
        <w:r w:rsidR="00F75610" w:rsidRPr="4A03C906">
          <w:rPr>
            <w:rFonts w:eastAsia="Arial" w:cs="Arial"/>
          </w:rPr>
          <w:t xml:space="preserve">por exemplo celular com processadores </w:t>
        </w:r>
        <w:r w:rsidR="00F75610" w:rsidRPr="4A03C906">
          <w:rPr>
            <w:rFonts w:eastAsia="Arial" w:cs="Arial"/>
            <w:lang w:val="en-US"/>
          </w:rPr>
          <w:t>Qualcomm Snapdragon</w:t>
        </w:r>
      </w:ins>
      <w:ins w:id="617" w:author="Elias De Moraes Fernandes" w:date="2016-10-13T22:46:00Z">
        <w:r w:rsidR="00332558" w:rsidRPr="4A03C906">
          <w:rPr>
            <w:rFonts w:eastAsia="Arial" w:cs="Arial"/>
            <w:lang w:val="en-US"/>
          </w:rPr>
          <w:t xml:space="preserve"> MSM8255</w:t>
        </w:r>
      </w:ins>
      <w:ins w:id="618" w:author="Elias De Moraes Fernandes" w:date="2016-10-13T22:50:00Z">
        <w:r w:rsidR="00807A08" w:rsidRPr="4A03C906">
          <w:rPr>
            <w:rFonts w:eastAsia="Arial" w:cs="Arial"/>
            <w:lang w:val="en-US"/>
          </w:rPr>
          <w:t xml:space="preserve"> (SPECOUT BY GRAPHIC,</w:t>
        </w:r>
      </w:ins>
      <w:ins w:id="619" w:author="Elias De Moraes Fernandes" w:date="2016-10-14T00:09:00Z">
        <w:r w:rsidR="005624D1" w:rsidRPr="4A03C906">
          <w:rPr>
            <w:rFonts w:eastAsia="Arial" w:cs="Arial"/>
            <w:lang w:val="en-US"/>
          </w:rPr>
          <w:t xml:space="preserve"> </w:t>
        </w:r>
      </w:ins>
      <w:ins w:id="620" w:author="Elias De Moraes Fernandes" w:date="2016-10-14T00:10:00Z">
        <w:r w:rsidR="005624D1" w:rsidRPr="4A03C906">
          <w:rPr>
            <w:rFonts w:eastAsia="Arial" w:cs="Arial"/>
            <w:lang w:val="en-US"/>
          </w:rPr>
          <w:t>2014</w:t>
        </w:r>
        <w:proofErr w:type="gramStart"/>
        <w:r w:rsidR="005624D1" w:rsidRPr="4A03C906">
          <w:rPr>
            <w:rFonts w:eastAsia="Arial" w:cs="Arial"/>
            <w:lang w:val="en-US"/>
          </w:rPr>
          <w:t>)</w:t>
        </w:r>
      </w:ins>
      <w:ins w:id="621" w:author="Elias De Moraes Fernandes" w:date="2016-10-13T22:50:00Z">
        <w:r w:rsidR="00807A08" w:rsidRPr="4A03C906">
          <w:rPr>
            <w:rFonts w:eastAsia="Arial" w:cs="Arial"/>
            <w:lang w:val="en-US"/>
          </w:rPr>
          <w:t xml:space="preserve"> </w:t>
        </w:r>
      </w:ins>
      <w:ins w:id="622" w:author="Elias De Moraes Fernandes" w:date="2016-10-13T22:45:00Z">
        <w:r w:rsidR="00F75610" w:rsidRPr="4A03C906">
          <w:rPr>
            <w:rFonts w:eastAsia="Arial" w:cs="Arial"/>
            <w:lang w:val="en-US"/>
          </w:rPr>
          <w:t>.</w:t>
        </w:r>
      </w:ins>
      <w:proofErr w:type="gramEnd"/>
    </w:p>
    <w:p w14:paraId="2D82C573" w14:textId="2ACE814F" w:rsidR="00773510" w:rsidRPr="00F97842" w:rsidDel="0088746E" w:rsidRDefault="00773510">
      <w:pPr>
        <w:pStyle w:val="TextodoTrabalho"/>
        <w:rPr>
          <w:del w:id="623" w:author="Elias De Moraes Fernandes" w:date="2016-10-04T00:19:00Z"/>
        </w:rPr>
      </w:pPr>
    </w:p>
    <w:p w14:paraId="2EA3FFD8" w14:textId="5275503D" w:rsidR="008E4566" w:rsidRPr="00F97842" w:rsidDel="0088746E" w:rsidRDefault="00C217C1">
      <w:pPr>
        <w:pStyle w:val="TextodoTrabalho"/>
        <w:ind w:left="1211" w:firstLine="0"/>
        <w:rPr>
          <w:del w:id="624" w:author="Elias De Moraes Fernandes" w:date="2016-10-04T00:19:00Z"/>
          <w:rFonts w:cs="Arial"/>
          <w:highlight w:val="yellow"/>
          <w:rPrChange w:id="625" w:author="Elias De Moraes Fernandes" w:date="2016-10-04T23:07:00Z">
            <w:rPr>
              <w:del w:id="626" w:author="Elias De Moraes Fernandes" w:date="2016-10-04T00:19:00Z"/>
              <w:rFonts w:cs="Arial"/>
            </w:rPr>
          </w:rPrChange>
        </w:rPr>
        <w:pPrChange w:id="627" w:author="Elias De Moraes Fernandes" w:date="2016-10-06T22:38:00Z">
          <w:pPr>
            <w:pStyle w:val="TextodoTrabalho"/>
            <w:numPr>
              <w:numId w:val="27"/>
            </w:numPr>
            <w:ind w:left="1571" w:hanging="360"/>
          </w:pPr>
        </w:pPrChange>
      </w:pPr>
      <w:del w:id="628" w:author="Elias De Moraes Fernandes" w:date="2016-10-04T00:19:00Z">
        <w:r w:rsidRPr="00F97842" w:rsidDel="0088746E">
          <w:rPr>
            <w:highlight w:val="yellow"/>
            <w:rPrChange w:id="629" w:author="Elias De Moraes Fernandes" w:date="2016-10-04T23:07:00Z">
              <w:rPr/>
            </w:rPrChange>
          </w:rPr>
          <w:delText xml:space="preserve">Desenvolver um jogo educacional de vermicompostagem para </w:delText>
        </w:r>
        <w:r w:rsidR="00A60A1A" w:rsidRPr="00F97842" w:rsidDel="0088746E">
          <w:rPr>
            <w:highlight w:val="yellow"/>
            <w:rPrChange w:id="630" w:author="Elias De Moraes Fernandes" w:date="2016-10-04T23:07:00Z">
              <w:rPr/>
            </w:rPrChange>
          </w:rPr>
          <w:delText>a</w:delText>
        </w:r>
        <w:r w:rsidRPr="00F97842" w:rsidDel="0088746E">
          <w:rPr>
            <w:highlight w:val="yellow"/>
            <w:rPrChange w:id="631" w:author="Elias De Moraes Fernandes" w:date="2016-10-04T23:07:00Z">
              <w:rPr/>
            </w:rPrChange>
          </w:rPr>
          <w:delText>s famílias e educadores, a fim de expandir o conhecimento à comunidade, seja como forma de jogo casual ou de campanhas com relação o assunto.</w:delText>
        </w:r>
      </w:del>
    </w:p>
    <w:p w14:paraId="0BA6199D" w14:textId="3F3D6F6F" w:rsidR="007C5AD9" w:rsidRPr="00F97842" w:rsidDel="0088746E" w:rsidRDefault="007C5AD9">
      <w:pPr>
        <w:pStyle w:val="TextodoTrabalho"/>
        <w:ind w:left="1211" w:firstLine="0"/>
        <w:rPr>
          <w:del w:id="632" w:author="Elias De Moraes Fernandes" w:date="2016-10-04T00:19:00Z"/>
          <w:rFonts w:cs="Arial"/>
          <w:highlight w:val="yellow"/>
          <w:rPrChange w:id="633" w:author="Elias De Moraes Fernandes" w:date="2016-10-04T23:07:00Z">
            <w:rPr>
              <w:del w:id="634" w:author="Elias De Moraes Fernandes" w:date="2016-10-04T00:19:00Z"/>
              <w:rFonts w:cs="Arial"/>
            </w:rPr>
          </w:rPrChange>
        </w:rPr>
        <w:pPrChange w:id="635" w:author="Elias De Moraes Fernandes" w:date="2016-10-06T22:38:00Z">
          <w:pPr>
            <w:pStyle w:val="TextodoTrabalho"/>
            <w:numPr>
              <w:numId w:val="27"/>
            </w:numPr>
            <w:ind w:left="1571" w:hanging="360"/>
          </w:pPr>
        </w:pPrChange>
      </w:pPr>
      <w:del w:id="636" w:author="Elias De Moraes Fernandes" w:date="2016-10-04T00:19:00Z">
        <w:r w:rsidRPr="00F97842" w:rsidDel="0088746E">
          <w:rPr>
            <w:rFonts w:cs="Arial"/>
            <w:highlight w:val="yellow"/>
            <w:rPrChange w:id="637" w:author="Elias De Moraes Fernandes" w:date="2016-10-04T23:07:00Z">
              <w:rPr>
                <w:rFonts w:cs="Arial"/>
              </w:rPr>
            </w:rPrChange>
          </w:rPr>
          <w:delText>Guiar o público-alvo dentro do jogo de forma lúdica através de demonstrações e desenhos.</w:delText>
        </w:r>
      </w:del>
    </w:p>
    <w:p w14:paraId="7CB8B929" w14:textId="32E8B996" w:rsidR="00F36175" w:rsidRPr="00F97842" w:rsidDel="0088746E" w:rsidRDefault="00F36175">
      <w:pPr>
        <w:pStyle w:val="TextodoTrabalho"/>
        <w:ind w:left="1211" w:firstLine="0"/>
        <w:rPr>
          <w:del w:id="638" w:author="Elias De Moraes Fernandes" w:date="2016-10-04T00:19:00Z"/>
          <w:rFonts w:cs="Arial"/>
          <w:highlight w:val="yellow"/>
          <w:rPrChange w:id="639" w:author="Elias De Moraes Fernandes" w:date="2016-10-04T23:07:00Z">
            <w:rPr>
              <w:del w:id="640" w:author="Elias De Moraes Fernandes" w:date="2016-10-04T00:19:00Z"/>
              <w:rFonts w:cs="Arial"/>
            </w:rPr>
          </w:rPrChange>
        </w:rPr>
        <w:pPrChange w:id="641" w:author="Elias De Moraes Fernandes" w:date="2016-10-06T22:38:00Z">
          <w:pPr>
            <w:pStyle w:val="Introdespacamento"/>
            <w:numPr>
              <w:numId w:val="27"/>
            </w:numPr>
            <w:ind w:left="1571" w:hanging="360"/>
          </w:pPr>
        </w:pPrChange>
      </w:pPr>
      <w:del w:id="642" w:author="Elias De Moraes Fernandes" w:date="2016-10-04T00:19:00Z">
        <w:r w:rsidRPr="00F97842" w:rsidDel="0088746E">
          <w:rPr>
            <w:rFonts w:cs="Arial"/>
            <w:highlight w:val="yellow"/>
            <w:rPrChange w:id="643" w:author="Elias De Moraes Fernandes" w:date="2016-10-04T23:07:00Z">
              <w:rPr>
                <w:rFonts w:cs="Arial"/>
              </w:rPr>
            </w:rPrChange>
          </w:rPr>
          <w:delText>Apresentar os agentes contaminantes durante a técnica de vermicompostagem de forma criativa.</w:delText>
        </w:r>
      </w:del>
    </w:p>
    <w:p w14:paraId="4DA1A677" w14:textId="3855DD06" w:rsidR="009B6A8A" w:rsidRPr="00F97842" w:rsidDel="0088746E" w:rsidRDefault="009B6A8A">
      <w:pPr>
        <w:pStyle w:val="TextodoTrabalho"/>
        <w:ind w:left="1211" w:firstLine="0"/>
        <w:rPr>
          <w:del w:id="644" w:author="Elias De Moraes Fernandes" w:date="2016-10-04T00:19:00Z"/>
          <w:rFonts w:cs="Arial"/>
          <w:highlight w:val="yellow"/>
          <w:rPrChange w:id="645" w:author="Elias De Moraes Fernandes" w:date="2016-10-04T23:07:00Z">
            <w:rPr>
              <w:del w:id="646" w:author="Elias De Moraes Fernandes" w:date="2016-10-04T00:19:00Z"/>
              <w:rFonts w:cs="Arial"/>
            </w:rPr>
          </w:rPrChange>
        </w:rPr>
        <w:pPrChange w:id="647" w:author="Elias De Moraes Fernandes" w:date="2016-10-06T22:38:00Z">
          <w:pPr>
            <w:pStyle w:val="TextodoTrabalho"/>
            <w:numPr>
              <w:numId w:val="27"/>
            </w:numPr>
            <w:ind w:left="1571" w:hanging="360"/>
          </w:pPr>
        </w:pPrChange>
      </w:pPr>
      <w:del w:id="648" w:author="Elias De Moraes Fernandes" w:date="2016-10-04T00:19:00Z">
        <w:r w:rsidRPr="00F97842" w:rsidDel="0088746E">
          <w:rPr>
            <w:rFonts w:cs="Arial"/>
            <w:highlight w:val="yellow"/>
            <w:rPrChange w:id="649" w:author="Elias De Moraes Fernandes" w:date="2016-10-04T23:07:00Z">
              <w:rPr>
                <w:rFonts w:cs="Arial"/>
              </w:rPr>
            </w:rPrChange>
          </w:rPr>
          <w:delText>Apresentar os agentes contaminantes durante a técnica de vermicompostagem de forma criativa</w:delText>
        </w:r>
        <w:r w:rsidR="00F31746" w:rsidRPr="00F97842" w:rsidDel="0088746E">
          <w:rPr>
            <w:rFonts w:cs="Arial"/>
            <w:highlight w:val="yellow"/>
            <w:rPrChange w:id="650" w:author="Elias De Moraes Fernandes" w:date="2016-10-04T23:07:00Z">
              <w:rPr>
                <w:rFonts w:cs="Arial"/>
              </w:rPr>
            </w:rPrChange>
          </w:rPr>
          <w:delText>.</w:delText>
        </w:r>
      </w:del>
    </w:p>
    <w:p w14:paraId="6CBC4004" w14:textId="7C8768D5" w:rsidR="007C5AD9" w:rsidRPr="00F97842" w:rsidDel="0088746E" w:rsidRDefault="007C5AD9">
      <w:pPr>
        <w:pStyle w:val="TextodoTrabalho"/>
        <w:ind w:left="1211" w:firstLine="0"/>
        <w:rPr>
          <w:del w:id="651" w:author="Elias De Moraes Fernandes" w:date="2016-10-04T00:19:00Z"/>
          <w:rFonts w:cs="Arial"/>
          <w:highlight w:val="yellow"/>
          <w:rPrChange w:id="652" w:author="Elias De Moraes Fernandes" w:date="2016-10-04T23:07:00Z">
            <w:rPr>
              <w:del w:id="653" w:author="Elias De Moraes Fernandes" w:date="2016-10-04T00:19:00Z"/>
              <w:rFonts w:cs="Arial"/>
            </w:rPr>
          </w:rPrChange>
        </w:rPr>
        <w:pPrChange w:id="654" w:author="Elias De Moraes Fernandes" w:date="2016-10-06T22:38:00Z">
          <w:pPr>
            <w:pStyle w:val="TextodoTrabalho"/>
            <w:numPr>
              <w:numId w:val="27"/>
            </w:numPr>
            <w:ind w:left="1571" w:hanging="360"/>
          </w:pPr>
        </w:pPrChange>
      </w:pPr>
      <w:del w:id="655" w:author="Elias De Moraes Fernandes" w:date="2016-10-04T00:19:00Z">
        <w:r w:rsidRPr="00F97842" w:rsidDel="0088746E">
          <w:rPr>
            <w:rFonts w:cs="Arial"/>
            <w:highlight w:val="yellow"/>
            <w:rPrChange w:id="656" w:author="Elias De Moraes Fernandes" w:date="2016-10-04T23:07:00Z">
              <w:rPr>
                <w:rFonts w:cs="Arial"/>
              </w:rPr>
            </w:rPrChange>
          </w:rPr>
          <w:delText>Recompensar o jogador a cada boa iniciativa tomada durante o jogo</w:delText>
        </w:r>
      </w:del>
    </w:p>
    <w:p w14:paraId="6AA8CEF6" w14:textId="36376F25" w:rsidR="002B5683" w:rsidRPr="00F97842" w:rsidDel="0088746E" w:rsidRDefault="00D365C7">
      <w:pPr>
        <w:pStyle w:val="TextodoTrabalho"/>
        <w:ind w:left="1211" w:firstLine="0"/>
        <w:rPr>
          <w:ins w:id="657" w:author="Elias De Moraes Fernandes" w:date="2016-06-27T18:56:00Z"/>
          <w:del w:id="658" w:author="Elias De Moraes Fernandes" w:date="2016-10-04T00:19:00Z"/>
          <w:rFonts w:cs="Arial"/>
        </w:rPr>
        <w:pPrChange w:id="659" w:author="Elias De Moraes Fernandes" w:date="2016-10-06T22:38:00Z">
          <w:pPr>
            <w:pStyle w:val="TextodoTrabalho"/>
            <w:numPr>
              <w:numId w:val="27"/>
            </w:numPr>
            <w:ind w:left="1571" w:hanging="360"/>
          </w:pPr>
        </w:pPrChange>
      </w:pPr>
      <w:del w:id="660" w:author="Elias De Moraes Fernandes" w:date="2016-10-04T00:19:00Z">
        <w:r w:rsidRPr="00F97842" w:rsidDel="0088746E">
          <w:rPr>
            <w:rFonts w:cs="Arial"/>
            <w:highlight w:val="yellow"/>
            <w:rPrChange w:id="661" w:author="Elias De Moraes Fernandes" w:date="2016-10-04T23:07:00Z">
              <w:rPr>
                <w:rFonts w:cs="Arial"/>
              </w:rPr>
            </w:rPrChange>
          </w:rPr>
          <w:delText xml:space="preserve">Explorar </w:delText>
        </w:r>
        <w:r w:rsidR="000865FF" w:rsidRPr="00F97842" w:rsidDel="0088746E">
          <w:rPr>
            <w:rFonts w:cs="Arial"/>
            <w:highlight w:val="yellow"/>
            <w:rPrChange w:id="662" w:author="Elias De Moraes Fernandes" w:date="2016-10-04T23:07:00Z">
              <w:rPr>
                <w:rFonts w:cs="Arial"/>
              </w:rPr>
            </w:rPrChange>
          </w:rPr>
          <w:delText>e divulgar conhecimento sobre</w:delText>
        </w:r>
        <w:r w:rsidRPr="00F97842" w:rsidDel="0088746E">
          <w:rPr>
            <w:rFonts w:cs="Arial"/>
            <w:highlight w:val="yellow"/>
            <w:rPrChange w:id="663" w:author="Elias De Moraes Fernandes" w:date="2016-10-04T23:07:00Z">
              <w:rPr>
                <w:rFonts w:cs="Arial"/>
              </w:rPr>
            </w:rPrChange>
          </w:rPr>
          <w:delText xml:space="preserve"> </w:delText>
        </w:r>
        <w:r w:rsidR="005655E6" w:rsidRPr="00F97842" w:rsidDel="0088746E">
          <w:rPr>
            <w:rFonts w:cs="Arial"/>
            <w:highlight w:val="yellow"/>
            <w:rPrChange w:id="664" w:author="Elias De Moraes Fernandes" w:date="2016-10-04T23:07:00Z">
              <w:rPr>
                <w:rFonts w:cs="Arial"/>
              </w:rPr>
            </w:rPrChange>
          </w:rPr>
          <w:delText>da</w:delText>
        </w:r>
        <w:r w:rsidRPr="00F97842" w:rsidDel="0088746E">
          <w:rPr>
            <w:rFonts w:cs="Arial"/>
            <w:highlight w:val="yellow"/>
            <w:rPrChange w:id="665" w:author="Elias De Moraes Fernandes" w:date="2016-10-04T23:07:00Z">
              <w:rPr>
                <w:rFonts w:cs="Arial"/>
              </w:rPr>
            </w:rPrChange>
          </w:rPr>
          <w:delText xml:space="preserve"> técnica</w:delText>
        </w:r>
        <w:r w:rsidR="000865FF" w:rsidRPr="00F97842" w:rsidDel="0088746E">
          <w:rPr>
            <w:rFonts w:cs="Arial"/>
            <w:highlight w:val="yellow"/>
            <w:rPrChange w:id="666" w:author="Elias De Moraes Fernandes" w:date="2016-10-04T23:07:00Z">
              <w:rPr>
                <w:rFonts w:cs="Arial"/>
              </w:rPr>
            </w:rPrChange>
          </w:rPr>
          <w:delText xml:space="preserve"> de</w:delText>
        </w:r>
        <w:r w:rsidRPr="00F97842" w:rsidDel="0088746E">
          <w:rPr>
            <w:rFonts w:cs="Arial"/>
            <w:highlight w:val="yellow"/>
            <w:rPrChange w:id="667" w:author="Elias De Moraes Fernandes" w:date="2016-10-04T23:07:00Z">
              <w:rPr>
                <w:rFonts w:cs="Arial"/>
              </w:rPr>
            </w:rPrChange>
          </w:rPr>
          <w:delText xml:space="preserve"> </w:delText>
        </w:r>
        <w:r w:rsidR="005655E6" w:rsidRPr="00F97842" w:rsidDel="0088746E">
          <w:rPr>
            <w:rFonts w:cs="Arial"/>
            <w:highlight w:val="yellow"/>
            <w:rPrChange w:id="668" w:author="Elias De Moraes Fernandes" w:date="2016-10-04T23:07:00Z">
              <w:rPr>
                <w:rFonts w:cs="Arial"/>
              </w:rPr>
            </w:rPrChange>
          </w:rPr>
          <w:delText xml:space="preserve">vermicompostagem </w:delText>
        </w:r>
        <w:r w:rsidRPr="00F97842" w:rsidDel="0088746E">
          <w:rPr>
            <w:rFonts w:cs="Arial"/>
            <w:highlight w:val="yellow"/>
            <w:rPrChange w:id="669" w:author="Elias De Moraes Fernandes" w:date="2016-10-04T23:07:00Z">
              <w:rPr>
                <w:rFonts w:cs="Arial"/>
              </w:rPr>
            </w:rPrChange>
          </w:rPr>
          <w:delText xml:space="preserve">através </w:delText>
        </w:r>
        <w:r w:rsidR="000865FF" w:rsidRPr="00F97842" w:rsidDel="0088746E">
          <w:rPr>
            <w:rFonts w:cs="Arial"/>
            <w:highlight w:val="yellow"/>
            <w:rPrChange w:id="670" w:author="Elias De Moraes Fernandes" w:date="2016-10-04T23:07:00Z">
              <w:rPr>
                <w:rFonts w:cs="Arial"/>
              </w:rPr>
            </w:rPrChange>
          </w:rPr>
          <w:delText>de outros meios como o jogo digital</w:delText>
        </w:r>
      </w:del>
      <w:ins w:id="671" w:author="Elias De Moraes Fernandes" w:date="2016-05-05T15:42:00Z">
        <w:del w:id="672" w:author="Elias De Moraes Fernandes" w:date="2016-10-04T00:19:00Z">
          <w:r w:rsidR="00C8427A" w:rsidRPr="00F97842" w:rsidDel="0088746E">
            <w:rPr>
              <w:rFonts w:cs="Arial"/>
              <w:highlight w:val="yellow"/>
              <w:rPrChange w:id="673" w:author="Elias De Moraes Fernandes" w:date="2016-10-04T23:07:00Z">
                <w:rPr>
                  <w:rFonts w:cs="Arial"/>
                </w:rPr>
              </w:rPrChange>
            </w:rPr>
            <w:delText>mobile</w:delText>
          </w:r>
        </w:del>
      </w:ins>
      <w:ins w:id="674" w:author="Elias De Moraes Fernandes" w:date="2016-05-05T15:43:00Z">
        <w:del w:id="675" w:author="Elias De Moraes Fernandes" w:date="2016-10-04T00:19:00Z">
          <w:r w:rsidR="00FD634B" w:rsidRPr="00F97842" w:rsidDel="0088746E">
            <w:rPr>
              <w:rFonts w:cs="Arial"/>
              <w:highlight w:val="yellow"/>
              <w:rPrChange w:id="676" w:author="Elias De Moraes Fernandes" w:date="2016-10-04T23:07:00Z">
                <w:rPr>
                  <w:rFonts w:cs="Arial"/>
                </w:rPr>
              </w:rPrChange>
            </w:rPr>
            <w:delText xml:space="preserve"> </w:delText>
          </w:r>
        </w:del>
      </w:ins>
      <w:del w:id="677" w:author="Elias De Moraes Fernandes" w:date="2016-10-04T00:19:00Z">
        <w:r w:rsidR="000865FF" w:rsidRPr="00F97842" w:rsidDel="0088746E">
          <w:rPr>
            <w:rFonts w:cs="Arial"/>
            <w:highlight w:val="yellow"/>
            <w:rPrChange w:id="678" w:author="Elias De Moraes Fernandes" w:date="2016-10-04T23:07:00Z">
              <w:rPr>
                <w:rFonts w:cs="Arial"/>
              </w:rPr>
            </w:rPrChange>
          </w:rPr>
          <w:delText>.</w:delText>
        </w:r>
      </w:del>
      <w:ins w:id="679" w:author="Elias De Moraes Fernandes" w:date="2016-06-27T18:56:00Z">
        <w:del w:id="680" w:author="Elias De Moraes Fernandes" w:date="2016-10-03T23:19:00Z">
          <w:r w:rsidR="002B5683" w:rsidRPr="00F97842" w:rsidDel="00A834BF">
            <w:rPr>
              <w:rFonts w:cs="Arial"/>
            </w:rPr>
            <w:delText>Desenvolver s</w:delText>
          </w:r>
        </w:del>
        <w:del w:id="681" w:author="Elias De Moraes Fernandes" w:date="2016-10-04T00:19:00Z">
          <w:r w:rsidR="002B5683" w:rsidRPr="00F97842" w:rsidDel="0088746E">
            <w:rPr>
              <w:rFonts w:cs="Arial"/>
            </w:rPr>
            <w:delText xml:space="preserve">istema de menus intuitivos, contendo botões Jogar, </w:delText>
          </w:r>
        </w:del>
      </w:ins>
      <w:ins w:id="682" w:author="Elias De Moraes Fernandes" w:date="2016-06-27T18:57:00Z">
        <w:del w:id="683" w:author="Elias De Moraes Fernandes" w:date="2016-10-04T00:19:00Z">
          <w:r w:rsidR="002B5683" w:rsidRPr="00F97842" w:rsidDel="0088746E">
            <w:rPr>
              <w:rFonts w:cs="Arial"/>
            </w:rPr>
            <w:delText>Quiz, Opções e Sair</w:delText>
          </w:r>
        </w:del>
      </w:ins>
      <w:ins w:id="684" w:author="Elias De Moraes Fernandes" w:date="2016-06-27T18:59:00Z">
        <w:del w:id="685" w:author="Elias De Moraes Fernandes" w:date="2016-10-04T00:19:00Z">
          <w:r w:rsidR="002B5683" w:rsidRPr="00F97842" w:rsidDel="0088746E">
            <w:rPr>
              <w:rFonts w:cs="Arial"/>
            </w:rPr>
            <w:delText>.</w:delText>
          </w:r>
        </w:del>
      </w:ins>
    </w:p>
    <w:p w14:paraId="590A9011" w14:textId="66DD1545" w:rsidR="002B5683" w:rsidRPr="00F97842" w:rsidDel="0088746E" w:rsidRDefault="002B5683">
      <w:pPr>
        <w:pStyle w:val="TextodoTrabalho"/>
        <w:ind w:left="1211" w:firstLine="0"/>
        <w:rPr>
          <w:ins w:id="686" w:author="Elias De Moraes Fernandes" w:date="2016-06-27T19:01:00Z"/>
          <w:del w:id="687" w:author="Elias De Moraes Fernandes" w:date="2016-10-04T00:19:00Z"/>
          <w:rFonts w:cs="Arial"/>
        </w:rPr>
        <w:pPrChange w:id="688" w:author="Elias De Moraes Fernandes" w:date="2016-10-06T22:38:00Z">
          <w:pPr>
            <w:pStyle w:val="TextodoTrabalho"/>
            <w:numPr>
              <w:numId w:val="27"/>
            </w:numPr>
            <w:ind w:left="1571" w:hanging="360"/>
          </w:pPr>
        </w:pPrChange>
      </w:pPr>
      <w:ins w:id="689" w:author="Elias De Moraes Fernandes" w:date="2016-06-27T18:54:00Z">
        <w:del w:id="690" w:author="Elias De Moraes Fernandes" w:date="2016-10-03T23:19:00Z">
          <w:r w:rsidRPr="00F97842" w:rsidDel="00A834BF">
            <w:rPr>
              <w:rFonts w:cs="Arial"/>
            </w:rPr>
            <w:delText>Desenvolver f</w:delText>
          </w:r>
        </w:del>
        <w:del w:id="691" w:author="Elias De Moraes Fernandes" w:date="2016-10-04T00:19:00Z">
          <w:r w:rsidRPr="00F97842" w:rsidDel="0088746E">
            <w:rPr>
              <w:rFonts w:cs="Arial"/>
            </w:rPr>
            <w:delText xml:space="preserve">ases progressivas, aumentando nível de dificuldade gradualmente </w:delText>
          </w:r>
        </w:del>
      </w:ins>
      <w:ins w:id="692" w:author="Elias De Moraes Fernandes" w:date="2016-06-27T18:55:00Z">
        <w:del w:id="693" w:author="Elias De Moraes Fernandes" w:date="2016-10-04T00:19:00Z">
          <w:r w:rsidRPr="00F97842" w:rsidDel="0088746E">
            <w:rPr>
              <w:rFonts w:cs="Arial"/>
            </w:rPr>
            <w:delText>a cada nova fase</w:delText>
          </w:r>
        </w:del>
      </w:ins>
      <w:ins w:id="694" w:author="Elias De Moraes Fernandes" w:date="2016-06-27T18:59:00Z">
        <w:del w:id="695" w:author="Elias De Moraes Fernandes" w:date="2016-10-04T00:19:00Z">
          <w:r w:rsidRPr="00F97842" w:rsidDel="0088746E">
            <w:rPr>
              <w:rFonts w:cs="Arial"/>
            </w:rPr>
            <w:delText>.</w:delText>
          </w:r>
        </w:del>
      </w:ins>
    </w:p>
    <w:p w14:paraId="024BBD11" w14:textId="4B3AAFDA" w:rsidR="002B5683" w:rsidRPr="00F97842" w:rsidDel="0088746E" w:rsidRDefault="002B5683">
      <w:pPr>
        <w:pStyle w:val="TextodoTrabalho"/>
        <w:ind w:left="1211" w:firstLine="0"/>
        <w:rPr>
          <w:ins w:id="696" w:author="Elias De Moraes Fernandes" w:date="2016-06-27T19:01:00Z"/>
          <w:del w:id="697" w:author="Elias De Moraes Fernandes" w:date="2016-10-04T00:19:00Z"/>
          <w:rFonts w:cs="Arial"/>
        </w:rPr>
        <w:pPrChange w:id="698" w:author="Elias De Moraes Fernandes" w:date="2016-10-06T22:38:00Z">
          <w:pPr>
            <w:pStyle w:val="TextodoTrabalho"/>
            <w:numPr>
              <w:numId w:val="27"/>
            </w:numPr>
            <w:ind w:left="1571" w:hanging="360"/>
          </w:pPr>
        </w:pPrChange>
      </w:pPr>
      <w:ins w:id="699" w:author="Elias De Moraes Fernandes" w:date="2016-06-27T19:01:00Z">
        <w:del w:id="700" w:author="Elias De Moraes Fernandes" w:date="2016-10-03T23:19:00Z">
          <w:r w:rsidRPr="00F97842" w:rsidDel="00A834BF">
            <w:rPr>
              <w:rFonts w:cs="Arial"/>
            </w:rPr>
            <w:delText>Implementar s</w:delText>
          </w:r>
        </w:del>
        <w:del w:id="701" w:author="Elias De Moraes Fernandes" w:date="2016-10-04T00:19:00Z">
          <w:r w:rsidRPr="00F97842" w:rsidDel="0088746E">
            <w:rPr>
              <w:rFonts w:cs="Arial"/>
            </w:rPr>
            <w:delText>istema de toque sensitivos</w:delText>
          </w:r>
        </w:del>
      </w:ins>
      <w:ins w:id="702" w:author="Elias De Moraes Fernandes" w:date="2016-06-27T19:07:00Z">
        <w:del w:id="703" w:author="Elias De Moraes Fernandes" w:date="2016-10-04T00:19:00Z">
          <w:r w:rsidR="0054464C" w:rsidRPr="00F97842" w:rsidDel="0088746E">
            <w:rPr>
              <w:rFonts w:cs="Arial"/>
            </w:rPr>
            <w:delText xml:space="preserve"> para movimentar o personagem principal</w:delText>
          </w:r>
        </w:del>
      </w:ins>
      <w:ins w:id="704" w:author="Elias De Moraes Fernandes" w:date="2016-06-27T19:01:00Z">
        <w:del w:id="705" w:author="Elias De Moraes Fernandes" w:date="2016-10-04T00:19:00Z">
          <w:r w:rsidRPr="00F97842" w:rsidDel="0088746E">
            <w:rPr>
              <w:rFonts w:cs="Arial"/>
            </w:rPr>
            <w:delText>.</w:delText>
          </w:r>
        </w:del>
      </w:ins>
    </w:p>
    <w:p w14:paraId="63D52079" w14:textId="24BBE820" w:rsidR="002B5683" w:rsidRPr="00F97842" w:rsidDel="0088746E" w:rsidRDefault="002B5683">
      <w:pPr>
        <w:pStyle w:val="TextodoTrabalho"/>
        <w:ind w:left="1211" w:firstLine="0"/>
        <w:rPr>
          <w:ins w:id="706" w:author="Elias De Moraes Fernandes" w:date="2016-06-27T18:57:00Z"/>
          <w:del w:id="707" w:author="Elias De Moraes Fernandes" w:date="2016-10-04T00:19:00Z"/>
          <w:rFonts w:cs="Arial"/>
        </w:rPr>
        <w:pPrChange w:id="708" w:author="Elias De Moraes Fernandes" w:date="2016-10-06T22:38:00Z">
          <w:pPr>
            <w:pStyle w:val="TextodoTrabalho"/>
            <w:numPr>
              <w:numId w:val="27"/>
            </w:numPr>
            <w:ind w:left="1571" w:hanging="360"/>
          </w:pPr>
        </w:pPrChange>
      </w:pPr>
      <w:ins w:id="709" w:author="Elias De Moraes Fernandes" w:date="2016-06-27T19:01:00Z">
        <w:del w:id="710" w:author="Elias De Moraes Fernandes" w:date="2016-10-03T23:19:00Z">
          <w:r w:rsidRPr="00F97842" w:rsidDel="00A834BF">
            <w:rPr>
              <w:rFonts w:cs="Arial"/>
            </w:rPr>
            <w:delText>Implementar s</w:delText>
          </w:r>
        </w:del>
        <w:del w:id="711" w:author="Elias De Moraes Fernandes" w:date="2016-10-04T00:19:00Z">
          <w:r w:rsidRPr="00F97842" w:rsidDel="0088746E">
            <w:rPr>
              <w:rFonts w:cs="Arial"/>
            </w:rPr>
            <w:delText xml:space="preserve">istema para coletar itens e </w:delText>
          </w:r>
        </w:del>
      </w:ins>
      <w:ins w:id="712" w:author="Elias De Moraes Fernandes" w:date="2016-06-27T19:07:00Z">
        <w:del w:id="713" w:author="Elias De Moraes Fernandes" w:date="2016-10-04T00:19:00Z">
          <w:r w:rsidR="0054464C" w:rsidRPr="00F97842" w:rsidDel="0088746E">
            <w:rPr>
              <w:rFonts w:cs="Arial"/>
            </w:rPr>
            <w:delText>pontuação</w:delText>
          </w:r>
        </w:del>
      </w:ins>
      <w:ins w:id="714" w:author="Elias De Moraes Fernandes" w:date="2016-06-27T19:03:00Z">
        <w:del w:id="715" w:author="Elias De Moraes Fernandes" w:date="2016-10-04T00:19:00Z">
          <w:r w:rsidRPr="00F97842" w:rsidDel="0088746E">
            <w:rPr>
              <w:rFonts w:cs="Arial"/>
            </w:rPr>
            <w:delText>.</w:delText>
          </w:r>
        </w:del>
      </w:ins>
      <w:ins w:id="716" w:author="Elias De Moraes Fernandes" w:date="2016-06-27T19:01:00Z">
        <w:del w:id="717" w:author="Elias De Moraes Fernandes" w:date="2016-10-04T00:19:00Z">
          <w:r w:rsidRPr="00F97842" w:rsidDel="0088746E">
            <w:rPr>
              <w:rFonts w:cs="Arial"/>
            </w:rPr>
            <w:delText xml:space="preserve"> </w:delText>
          </w:r>
        </w:del>
      </w:ins>
    </w:p>
    <w:p w14:paraId="7FA7DAED" w14:textId="0E5EAAA9" w:rsidR="002B5683" w:rsidRPr="00F97842" w:rsidDel="0088746E" w:rsidRDefault="002B5683">
      <w:pPr>
        <w:pStyle w:val="TextodoTrabalho"/>
        <w:ind w:left="1211" w:firstLine="0"/>
        <w:rPr>
          <w:ins w:id="718" w:author="Elias De Moraes Fernandes" w:date="2016-06-27T18:58:00Z"/>
          <w:del w:id="719" w:author="Elias De Moraes Fernandes" w:date="2016-10-04T00:19:00Z"/>
          <w:rFonts w:cs="Arial"/>
        </w:rPr>
        <w:pPrChange w:id="720" w:author="Elias De Moraes Fernandes" w:date="2016-10-06T22:38:00Z">
          <w:pPr>
            <w:pStyle w:val="TextodoTrabalho"/>
            <w:numPr>
              <w:numId w:val="27"/>
            </w:numPr>
            <w:ind w:left="1571" w:hanging="360"/>
          </w:pPr>
        </w:pPrChange>
      </w:pPr>
      <w:ins w:id="721" w:author="Elias De Moraes Fernandes" w:date="2016-06-27T18:57:00Z">
        <w:del w:id="722" w:author="Elias De Moraes Fernandes" w:date="2016-10-04T00:19:00Z">
          <w:r w:rsidRPr="00F97842" w:rsidDel="0088746E">
            <w:rPr>
              <w:rFonts w:cs="Arial"/>
            </w:rPr>
            <w:delText xml:space="preserve">Implementar predadores (inimigos) com </w:delText>
          </w:r>
        </w:del>
        <w:del w:id="723" w:author="Elias De Moraes Fernandes" w:date="2016-10-03T23:20:00Z">
          <w:r w:rsidRPr="00F97842" w:rsidDel="00A834BF">
            <w:rPr>
              <w:rFonts w:cs="Arial"/>
            </w:rPr>
            <w:delText>funcionalidades</w:delText>
          </w:r>
        </w:del>
      </w:ins>
      <w:ins w:id="724" w:author="Elias De Moraes Fernandes" w:date="2016-06-27T19:07:00Z">
        <w:del w:id="725" w:author="Elias De Moraes Fernandes" w:date="2016-10-04T00:19:00Z">
          <w:r w:rsidR="008E0605" w:rsidRPr="00F97842" w:rsidDel="0088746E">
            <w:rPr>
              <w:rFonts w:cs="Arial"/>
            </w:rPr>
            <w:delText xml:space="preserve"> específicas</w:delText>
          </w:r>
        </w:del>
      </w:ins>
      <w:ins w:id="726" w:author="Elias De Moraes Fernandes" w:date="2016-06-27T18:59:00Z">
        <w:del w:id="727" w:author="Elias De Moraes Fernandes" w:date="2016-10-04T00:19:00Z">
          <w:r w:rsidRPr="00F97842" w:rsidDel="0088746E">
            <w:rPr>
              <w:rFonts w:cs="Arial"/>
            </w:rPr>
            <w:delText>.</w:delText>
          </w:r>
        </w:del>
      </w:ins>
    </w:p>
    <w:p w14:paraId="715DC28A" w14:textId="2A973890" w:rsidR="002B5683" w:rsidRPr="00F97842" w:rsidDel="00A834BF" w:rsidRDefault="002B5683">
      <w:pPr>
        <w:pStyle w:val="TextodoTrabalho"/>
        <w:ind w:left="1211" w:firstLine="0"/>
        <w:rPr>
          <w:ins w:id="728" w:author="Elias De Moraes Fernandes" w:date="2016-06-27T19:03:00Z"/>
          <w:del w:id="729" w:author="Elias De Moraes Fernandes" w:date="2016-10-03T23:19:00Z"/>
          <w:rFonts w:cs="Arial"/>
        </w:rPr>
        <w:pPrChange w:id="730" w:author="Elias De Moraes Fernandes" w:date="2016-10-06T22:38:00Z">
          <w:pPr>
            <w:pStyle w:val="TextodoTrabalho"/>
            <w:numPr>
              <w:numId w:val="27"/>
            </w:numPr>
            <w:ind w:left="1571" w:hanging="360"/>
          </w:pPr>
        </w:pPrChange>
      </w:pPr>
      <w:ins w:id="731" w:author="Elias De Moraes Fernandes" w:date="2016-06-27T18:55:00Z">
        <w:del w:id="732" w:author="Elias De Moraes Fernandes" w:date="2016-10-03T23:19:00Z">
          <w:r w:rsidRPr="00F97842" w:rsidDel="00A834BF">
            <w:rPr>
              <w:rFonts w:cs="Arial"/>
            </w:rPr>
            <w:delText>Desenvolver sistema de vitória e derrota</w:delText>
          </w:r>
        </w:del>
      </w:ins>
      <w:ins w:id="733" w:author="Elias De Moraes Fernandes" w:date="2016-06-27T18:59:00Z">
        <w:del w:id="734" w:author="Elias De Moraes Fernandes" w:date="2016-10-03T23:19:00Z">
          <w:r w:rsidRPr="00F97842" w:rsidDel="00A834BF">
            <w:rPr>
              <w:rFonts w:cs="Arial"/>
            </w:rPr>
            <w:delText>.</w:delText>
          </w:r>
        </w:del>
      </w:ins>
    </w:p>
    <w:p w14:paraId="3DA41C80" w14:textId="7BC3B964" w:rsidR="002B5683" w:rsidRPr="00F97842" w:rsidDel="0088746E" w:rsidRDefault="002B5683">
      <w:pPr>
        <w:pStyle w:val="TextodoTrabalho"/>
        <w:ind w:left="1211" w:firstLine="0"/>
        <w:rPr>
          <w:ins w:id="735" w:author="Elias De Moraes Fernandes" w:date="2016-06-27T18:56:00Z"/>
          <w:del w:id="736" w:author="Elias De Moraes Fernandes" w:date="2016-10-04T00:19:00Z"/>
          <w:rFonts w:cs="Arial"/>
        </w:rPr>
        <w:pPrChange w:id="737" w:author="Elias De Moraes Fernandes" w:date="2016-10-06T22:38:00Z">
          <w:pPr>
            <w:pStyle w:val="TextodoTrabalho"/>
            <w:numPr>
              <w:numId w:val="27"/>
            </w:numPr>
            <w:ind w:left="1571" w:hanging="360"/>
          </w:pPr>
        </w:pPrChange>
      </w:pPr>
      <w:ins w:id="738" w:author="Elias De Moraes Fernandes" w:date="2016-06-27T19:03:00Z">
        <w:del w:id="739" w:author="Elias De Moraes Fernandes" w:date="2016-10-03T23:19:00Z">
          <w:r w:rsidRPr="00F97842" w:rsidDel="00A834BF">
            <w:rPr>
              <w:rFonts w:cs="Arial"/>
            </w:rPr>
            <w:delText>Desenvolver s</w:delText>
          </w:r>
        </w:del>
        <w:del w:id="740" w:author="Elias De Moraes Fernandes" w:date="2016-10-04T00:19:00Z">
          <w:r w:rsidRPr="00F97842" w:rsidDel="0088746E">
            <w:rPr>
              <w:rFonts w:cs="Arial"/>
            </w:rPr>
            <w:delText xml:space="preserve">istema para </w:delText>
          </w:r>
        </w:del>
      </w:ins>
      <w:ins w:id="741" w:author="Elias De Moraes Fernandes" w:date="2016-06-27T19:04:00Z">
        <w:del w:id="742" w:author="Elias De Moraes Fernandes" w:date="2016-10-03T23:20:00Z">
          <w:r w:rsidRPr="00F97842" w:rsidDel="00A834BF">
            <w:rPr>
              <w:rFonts w:cs="Arial"/>
            </w:rPr>
            <w:delText>instruir jogador sobre determinado item.</w:delText>
          </w:r>
        </w:del>
      </w:ins>
    </w:p>
    <w:p w14:paraId="067E9AD0" w14:textId="6E6A3721" w:rsidR="002B5683" w:rsidRPr="00F97842" w:rsidDel="0088746E" w:rsidRDefault="002B5683">
      <w:pPr>
        <w:pStyle w:val="TextodoTrabalho"/>
        <w:ind w:left="1211" w:firstLine="0"/>
        <w:rPr>
          <w:ins w:id="743" w:author="Elias De Moraes Fernandes" w:date="2016-06-27T19:04:00Z"/>
          <w:del w:id="744" w:author="Elias De Moraes Fernandes" w:date="2016-10-04T00:19:00Z"/>
          <w:rFonts w:cs="Arial"/>
        </w:rPr>
        <w:pPrChange w:id="745" w:author="Elias De Moraes Fernandes" w:date="2016-10-06T22:38:00Z">
          <w:pPr>
            <w:pStyle w:val="TextodoTrabalho"/>
            <w:numPr>
              <w:numId w:val="27"/>
            </w:numPr>
            <w:ind w:left="1571" w:hanging="360"/>
          </w:pPr>
        </w:pPrChange>
      </w:pPr>
      <w:ins w:id="746" w:author="Elias De Moraes Fernandes" w:date="2016-06-27T18:58:00Z">
        <w:del w:id="747" w:author="Elias De Moraes Fernandes" w:date="2016-10-03T23:19:00Z">
          <w:r w:rsidRPr="00F97842" w:rsidDel="00A834BF">
            <w:rPr>
              <w:rFonts w:cs="Arial"/>
            </w:rPr>
            <w:delText xml:space="preserve">Desenvolver </w:delText>
          </w:r>
          <w:r w:rsidR="008E0605" w:rsidRPr="00F97842" w:rsidDel="00A834BF">
            <w:rPr>
              <w:rFonts w:cs="Arial"/>
            </w:rPr>
            <w:delText>s</w:delText>
          </w:r>
        </w:del>
        <w:del w:id="748" w:author="Elias De Moraes Fernandes" w:date="2016-10-04T00:19:00Z">
          <w:r w:rsidRPr="00F97842" w:rsidDel="0088746E">
            <w:rPr>
              <w:rFonts w:cs="Arial"/>
            </w:rPr>
            <w:delText xml:space="preserve">istema </w:delText>
          </w:r>
        </w:del>
      </w:ins>
      <w:ins w:id="749" w:author="Elias De Moraes Fernandes" w:date="2016-06-27T19:09:00Z">
        <w:del w:id="750" w:author="Elias De Moraes Fernandes" w:date="2016-10-04T00:19:00Z">
          <w:r w:rsidR="008E0605" w:rsidRPr="00F97842" w:rsidDel="0088746E">
            <w:rPr>
              <w:rFonts w:cs="Arial"/>
            </w:rPr>
            <w:delText>para salvar pontuaç</w:delText>
          </w:r>
        </w:del>
      </w:ins>
      <w:ins w:id="751" w:author="Elias De Moraes Fernandes" w:date="2016-06-27T19:10:00Z">
        <w:del w:id="752" w:author="Elias De Moraes Fernandes" w:date="2016-10-04T00:19:00Z">
          <w:r w:rsidR="008E0605" w:rsidRPr="00F97842" w:rsidDel="0088746E">
            <w:rPr>
              <w:rFonts w:cs="Arial"/>
            </w:rPr>
            <w:delText>ão mais alta</w:delText>
          </w:r>
        </w:del>
      </w:ins>
      <w:ins w:id="753" w:author="Elias De Moraes Fernandes" w:date="2016-06-27T18:58:00Z">
        <w:del w:id="754" w:author="Elias De Moraes Fernandes" w:date="2016-10-04T00:19:00Z">
          <w:r w:rsidRPr="00F97842" w:rsidDel="0088746E">
            <w:rPr>
              <w:rFonts w:cs="Arial"/>
            </w:rPr>
            <w:delText xml:space="preserve"> </w:delText>
          </w:r>
        </w:del>
      </w:ins>
      <w:ins w:id="755" w:author="Elias De Moraes Fernandes" w:date="2016-06-27T19:10:00Z">
        <w:del w:id="756" w:author="Elias De Moraes Fernandes" w:date="2016-10-04T00:19:00Z">
          <w:r w:rsidR="008E0605" w:rsidRPr="00F97842" w:rsidDel="0088746E">
            <w:rPr>
              <w:rFonts w:cs="Arial"/>
            </w:rPr>
            <w:delText>(</w:delText>
          </w:r>
          <w:r w:rsidR="00416214" w:rsidRPr="00F97842" w:rsidDel="0088746E">
            <w:rPr>
              <w:rFonts w:cs="Arial"/>
            </w:rPr>
            <w:delText>funcionalidade d</w:delText>
          </w:r>
          <w:r w:rsidR="008E0605" w:rsidRPr="00F97842" w:rsidDel="0088746E">
            <w:rPr>
              <w:rFonts w:cs="Arial"/>
            </w:rPr>
            <w:delText xml:space="preserve">o </w:delText>
          </w:r>
        </w:del>
      </w:ins>
      <w:ins w:id="757" w:author="Elias De Moraes Fernandes" w:date="2016-06-27T18:58:00Z">
        <w:del w:id="758" w:author="Elias De Moraes Fernandes" w:date="2016-10-04T00:19:00Z">
          <w:r w:rsidRPr="00F97842" w:rsidDel="0088746E">
            <w:rPr>
              <w:rFonts w:cs="Arial"/>
            </w:rPr>
            <w:delText>Quiz</w:delText>
          </w:r>
        </w:del>
      </w:ins>
      <w:ins w:id="759" w:author="Elias De Moraes Fernandes" w:date="2016-06-27T19:10:00Z">
        <w:del w:id="760" w:author="Elias De Moraes Fernandes" w:date="2016-10-04T00:19:00Z">
          <w:r w:rsidR="008E0605" w:rsidRPr="00F97842" w:rsidDel="0088746E">
            <w:rPr>
              <w:rFonts w:cs="Arial"/>
            </w:rPr>
            <w:delText>)</w:delText>
          </w:r>
        </w:del>
      </w:ins>
      <w:ins w:id="761" w:author="Elias De Moraes Fernandes" w:date="2016-06-27T19:04:00Z">
        <w:del w:id="762" w:author="Elias De Moraes Fernandes" w:date="2016-10-04T00:19:00Z">
          <w:r w:rsidRPr="00F97842" w:rsidDel="0088746E">
            <w:rPr>
              <w:rFonts w:cs="Arial"/>
            </w:rPr>
            <w:delText>.</w:delText>
          </w:r>
        </w:del>
      </w:ins>
    </w:p>
    <w:p w14:paraId="440AD8A6" w14:textId="7D9874C0" w:rsidR="002B5683" w:rsidRPr="00F97842" w:rsidDel="0088746E" w:rsidRDefault="002B5683">
      <w:pPr>
        <w:pStyle w:val="TextodoTrabalho"/>
        <w:ind w:left="1211" w:firstLine="0"/>
        <w:rPr>
          <w:ins w:id="763" w:author="Elias De Moraes Fernandes" w:date="2016-05-18T22:40:00Z"/>
          <w:del w:id="764" w:author="Elias De Moraes Fernandes" w:date="2016-10-04T00:19:00Z"/>
          <w:rFonts w:cs="Arial"/>
        </w:rPr>
        <w:pPrChange w:id="765" w:author="Elias De Moraes Fernandes" w:date="2016-10-06T22:38:00Z">
          <w:pPr>
            <w:pStyle w:val="TextodoTrabalho"/>
            <w:numPr>
              <w:numId w:val="27"/>
            </w:numPr>
            <w:ind w:left="1571" w:hanging="360"/>
          </w:pPr>
        </w:pPrChange>
      </w:pPr>
      <w:ins w:id="766" w:author="Elias De Moraes Fernandes" w:date="2016-06-27T19:04:00Z">
        <w:del w:id="767" w:author="Elias De Moraes Fernandes" w:date="2016-10-03T23:19:00Z">
          <w:r w:rsidRPr="00F97842" w:rsidDel="00A834BF">
            <w:rPr>
              <w:rFonts w:cs="Arial"/>
            </w:rPr>
            <w:delText xml:space="preserve">Desenvolver </w:delText>
          </w:r>
        </w:del>
      </w:ins>
      <w:ins w:id="768" w:author="Elias De Moraes Fernandes" w:date="2016-06-27T19:05:00Z">
        <w:del w:id="769" w:author="Elias De Moraes Fernandes" w:date="2016-10-03T23:19:00Z">
          <w:r w:rsidR="008E0605" w:rsidRPr="00F97842" w:rsidDel="00A834BF">
            <w:rPr>
              <w:rFonts w:cs="Arial"/>
            </w:rPr>
            <w:delText>s</w:delText>
          </w:r>
          <w:r w:rsidRPr="00F97842" w:rsidDel="00A834BF">
            <w:rPr>
              <w:rFonts w:cs="Arial"/>
            </w:rPr>
            <w:delText>istema</w:delText>
          </w:r>
        </w:del>
      </w:ins>
      <w:ins w:id="770" w:author="Elias De Moraes Fernandes" w:date="2016-06-27T19:04:00Z">
        <w:del w:id="771" w:author="Elias De Moraes Fernandes" w:date="2016-10-04T00:19:00Z">
          <w:r w:rsidRPr="00F97842" w:rsidDel="0088746E">
            <w:rPr>
              <w:rFonts w:cs="Arial"/>
            </w:rPr>
            <w:delText xml:space="preserve"> </w:delText>
          </w:r>
        </w:del>
      </w:ins>
      <w:ins w:id="772" w:author="Elias De Moraes Fernandes" w:date="2016-06-27T19:05:00Z">
        <w:del w:id="773" w:author="Elias De Moraes Fernandes" w:date="2016-10-04T00:19:00Z">
          <w:r w:rsidRPr="00F97842" w:rsidDel="0088746E">
            <w:rPr>
              <w:rFonts w:cs="Arial"/>
            </w:rPr>
            <w:delText>de som de fase e efeitos sonoros.</w:delText>
          </w:r>
        </w:del>
      </w:ins>
    </w:p>
    <w:p w14:paraId="4CEFDE1B" w14:textId="4947CD15" w:rsidR="00CE3814" w:rsidRPr="00F97842" w:rsidRDefault="004A0539">
      <w:pPr>
        <w:pStyle w:val="TextodoTrabalho"/>
        <w:ind w:left="1211" w:firstLine="0"/>
        <w:rPr>
          <w:rFonts w:eastAsia="Arial" w:cs="Arial"/>
        </w:rPr>
        <w:pPrChange w:id="774" w:author="Elias De Moraes Fernandes" w:date="2016-10-06T22:38:00Z">
          <w:pPr>
            <w:pStyle w:val="TextodoTrabalho"/>
            <w:numPr>
              <w:numId w:val="29"/>
            </w:numPr>
            <w:ind w:left="1571" w:hanging="360"/>
          </w:pPr>
        </w:pPrChange>
      </w:pPr>
      <w:ins w:id="775" w:author="Elias De Moraes Fernandes" w:date="2016-05-18T22:40:00Z">
        <w:del w:id="776" w:author="Elias De Moraes Fernandes" w:date="2016-06-27T19:10:00Z">
          <w:r w:rsidRPr="00F97842" w:rsidDel="004443B9">
            <w:rPr>
              <w:rFonts w:cs="Arial"/>
            </w:rPr>
            <w:delText>OS OBJETIVOS ESPECÍFICOS SÃO FUNCIONALIDADES DO JOGO. QUAIS SÃO ELAS?</w:delText>
          </w:r>
        </w:del>
      </w:ins>
      <w:r w:rsidR="00945E91" w:rsidRPr="4A03C906">
        <w:rPr>
          <w:rFonts w:eastAsia="Arial" w:cs="Arial"/>
          <w:rPrChange w:id="777" w:author="Convidado" w:date="2016-10-14T04:54:00Z">
            <w:rPr>
              <w:rFonts w:cs="Arial"/>
            </w:rPr>
          </w:rPrChange>
        </w:rPr>
        <w:br w:type="page"/>
      </w:r>
    </w:p>
    <w:p w14:paraId="033417E3" w14:textId="3FF37A3F" w:rsidR="00AC45C9" w:rsidRPr="00F97842" w:rsidRDefault="00171F7F" w:rsidP="00913F3D">
      <w:pPr>
        <w:spacing w:line="360" w:lineRule="auto"/>
        <w:ind w:left="142"/>
        <w:jc w:val="both"/>
        <w:rPr>
          <w:rFonts w:cs="Arial"/>
          <w:color w:val="FF0000"/>
          <w:sz w:val="16"/>
          <w:szCs w:val="16"/>
        </w:rPr>
      </w:pPr>
      <w:r w:rsidRPr="4A03C906">
        <w:rPr>
          <w:rPrChange w:id="778" w:author="Convidado" w:date="2016-10-14T04:54:00Z">
            <w:rPr>
              <w:rFonts w:cs="Arial"/>
              <w:b/>
            </w:rPr>
          </w:rPrChange>
        </w:rPr>
        <w:lastRenderedPageBreak/>
        <w:fldChar w:fldCharType="begin"/>
      </w:r>
      <w:r w:rsidRPr="00F97842">
        <w:rPr>
          <w:rFonts w:cs="Arial"/>
          <w:b/>
        </w:rPr>
        <w:instrText xml:space="preserve"> REF _Ref445305075 \r \h </w:instrText>
      </w:r>
      <w:r w:rsidRPr="4A03C906">
        <w:rPr>
          <w:rFonts w:cs="Arial"/>
          <w:b/>
        </w:rPr>
        <w:fldChar w:fldCharType="separate"/>
      </w:r>
      <w:ins w:id="779" w:author="Elias De Moraes Fernandes" w:date="2016-10-12T18:48:00Z">
        <w:r w:rsidR="00A23CA1" w:rsidRPr="4A03C906">
          <w:rPr>
            <w:rFonts w:eastAsia="Arial" w:cs="Arial"/>
            <w:b/>
            <w:bCs/>
            <w:rPrChange w:id="780" w:author="Convidado" w:date="2016-10-14T04:54:00Z">
              <w:rPr>
                <w:rFonts w:cs="Arial"/>
                <w:b/>
              </w:rPr>
            </w:rPrChange>
          </w:rPr>
          <w:t>3</w:t>
        </w:r>
      </w:ins>
      <w:del w:id="781" w:author="Elias De Moraes Fernandes" w:date="2016-10-12T18:48:00Z">
        <w:r w:rsidR="003232DB" w:rsidRPr="38229447" w:rsidDel="00A23CA1">
          <w:rPr>
            <w:rFonts w:eastAsia="Arial" w:cs="Arial"/>
            <w:b/>
            <w:bCs/>
            <w:rPrChange w:id="782" w:author="Elias Fernandes" w:date="2016-10-05T18:18:00Z">
              <w:rPr>
                <w:rFonts w:cs="Arial"/>
                <w:b/>
              </w:rPr>
            </w:rPrChange>
          </w:rPr>
          <w:delText>3</w:delText>
        </w:r>
      </w:del>
      <w:r w:rsidRPr="4A03C906">
        <w:rPr>
          <w:rPrChange w:id="783" w:author="Convidado" w:date="2016-10-14T04:54:00Z">
            <w:rPr>
              <w:rFonts w:cs="Arial"/>
              <w:b/>
            </w:rPr>
          </w:rPrChange>
        </w:rPr>
        <w:fldChar w:fldCharType="end"/>
      </w:r>
      <w:r w:rsidRPr="00F97842">
        <w:rPr>
          <w:rFonts w:cs="Arial"/>
          <w:b/>
        </w:rPr>
        <w:tab/>
      </w:r>
      <w:r w:rsidR="00496BB6" w:rsidRPr="4A03C906">
        <w:rPr>
          <w:rFonts w:eastAsia="Arial" w:cs="Arial"/>
          <w:b/>
          <w:bCs/>
          <w:rPrChange w:id="784" w:author="Convidado" w:date="2016-10-14T04:54:00Z">
            <w:rPr>
              <w:rFonts w:cs="Arial"/>
              <w:b/>
            </w:rPr>
          </w:rPrChange>
        </w:rPr>
        <w:t>FUNDAMENTAÇÃO TEÓRICA</w:t>
      </w:r>
    </w:p>
    <w:p w14:paraId="6C315456" w14:textId="7A22CF69" w:rsidR="00883141" w:rsidRPr="00F97842" w:rsidRDefault="00883141" w:rsidP="00913F3D">
      <w:pPr>
        <w:pStyle w:val="TextodoTrabalho"/>
      </w:pPr>
    </w:p>
    <w:p w14:paraId="4F660313" w14:textId="03C10EA2" w:rsidR="00C76D10" w:rsidRPr="00F97842" w:rsidRDefault="00E7680C" w:rsidP="00913F3D">
      <w:pPr>
        <w:pStyle w:val="TextodoTrabalho"/>
      </w:pPr>
      <w:r w:rsidRPr="00F97842">
        <w:t>Nesse capítulo</w:t>
      </w:r>
      <w:ins w:id="785" w:author="Convidado" w:date="2016-10-14T05:28:00Z">
        <w:r w:rsidR="2466C104" w:rsidRPr="2466C104">
          <w:rPr>
            <w:highlight w:val="yellow"/>
            <w:rPrChange w:id="786" w:author="Convidado" w:date="2016-10-14T05:28:00Z">
              <w:rPr/>
            </w:rPrChange>
          </w:rPr>
          <w:t>,</w:t>
        </w:r>
      </w:ins>
      <w:r w:rsidRPr="0BC48621">
        <w:t xml:space="preserve"> </w:t>
      </w:r>
      <w:commentRangeStart w:id="787"/>
      <w:r w:rsidRPr="00F97842">
        <w:t>são</w:t>
      </w:r>
      <w:commentRangeEnd w:id="787"/>
      <w:r>
        <w:rPr>
          <w:rStyle w:val="CommentReference"/>
        </w:rPr>
        <w:commentReference w:id="787"/>
      </w:r>
      <w:r w:rsidRPr="00F97842">
        <w:t xml:space="preserve"> apresentad</w:t>
      </w:r>
      <w:r w:rsidR="00484211" w:rsidRPr="00F97842">
        <w:t>o</w:t>
      </w:r>
      <w:r w:rsidRPr="00F97842">
        <w:t>s</w:t>
      </w:r>
      <w:r w:rsidR="00484211" w:rsidRPr="00F97842">
        <w:t xml:space="preserve"> conceitos sobre</w:t>
      </w:r>
      <w:r w:rsidRPr="0BC48621">
        <w:t xml:space="preserve"> </w:t>
      </w:r>
      <w:r w:rsidR="00775B22" w:rsidRPr="00F97842">
        <w:t xml:space="preserve">as duas </w:t>
      </w:r>
      <w:r w:rsidR="00484211" w:rsidRPr="00F97842">
        <w:t xml:space="preserve">principais </w:t>
      </w:r>
      <w:r w:rsidR="00775B22" w:rsidRPr="00F97842">
        <w:t xml:space="preserve">abordagens para o desenvolvimento do jogo, </w:t>
      </w:r>
      <w:ins w:id="788" w:author="Elias De Moraes Fernandes" w:date="2016-05-18T12:39:00Z">
        <w:r w:rsidR="009C39A3" w:rsidRPr="00F97842">
          <w:t xml:space="preserve">a vermicompostagem e </w:t>
        </w:r>
        <w:r w:rsidR="009C39A3" w:rsidRPr="0BC48621">
          <w:rPr>
            <w:i/>
            <w:iCs/>
            <w:rPrChange w:id="789" w:author="Convidado" w:date="2016-10-14T05:34:00Z">
              <w:rPr/>
            </w:rPrChange>
          </w:rPr>
          <w:t>serious games</w:t>
        </w:r>
        <w:r w:rsidR="009C39A3" w:rsidRPr="0BC48621">
          <w:t xml:space="preserve">, </w:t>
        </w:r>
      </w:ins>
      <w:r w:rsidR="00775B22" w:rsidRPr="00F97842">
        <w:t xml:space="preserve">com foco maior na elaboração do </w:t>
      </w:r>
      <w:r w:rsidR="00775B22" w:rsidRPr="0BC48621">
        <w:rPr>
          <w:i/>
          <w:iCs/>
        </w:rPr>
        <w:t>serious games</w:t>
      </w:r>
      <w:r w:rsidR="00775B22" w:rsidRPr="0BC48621">
        <w:t xml:space="preserve">. </w:t>
      </w:r>
      <w:r w:rsidR="003F5E06" w:rsidRPr="00F97842">
        <w:t xml:space="preserve">Ainda sobre esse </w:t>
      </w:r>
      <w:commentRangeStart w:id="790"/>
      <w:del w:id="791" w:author="Elias de Moraes Fernandes" w:date="2016-10-15T12:49:00Z">
        <w:r w:rsidR="003F5E06" w:rsidRPr="2CFA2F32" w:rsidDel="00703423">
          <w:rPr>
            <w:highlight w:val="red"/>
            <w:rPrChange w:id="792" w:author="Convidado" w:date="2016-10-14T05:33:00Z">
              <w:rPr/>
            </w:rPrChange>
          </w:rPr>
          <w:delText>ul</w:delText>
        </w:r>
      </w:del>
      <w:ins w:id="793" w:author="Elias de Moraes Fernandes" w:date="2016-10-15T12:49:00Z">
        <w:r w:rsidR="00703423">
          <w:rPr>
            <w:highlight w:val="red"/>
          </w:rPr>
          <w:t>úl</w:t>
        </w:r>
      </w:ins>
      <w:r w:rsidR="003F5E06" w:rsidRPr="2CFA2F32">
        <w:rPr>
          <w:highlight w:val="red"/>
          <w:rPrChange w:id="794" w:author="Convidado" w:date="2016-10-14T05:33:00Z">
            <w:rPr/>
          </w:rPrChange>
        </w:rPr>
        <w:t>timo</w:t>
      </w:r>
      <w:commentRangeEnd w:id="790"/>
      <w:r>
        <w:rPr>
          <w:rStyle w:val="CommentReference"/>
        </w:rPr>
        <w:commentReference w:id="790"/>
      </w:r>
      <w:r w:rsidR="003F5E06" w:rsidRPr="00F97842">
        <w:t xml:space="preserve"> tópico</w:t>
      </w:r>
      <w:r w:rsidR="00775B22" w:rsidRPr="00F97842">
        <w:t xml:space="preserve"> é </w:t>
      </w:r>
      <w:del w:id="795" w:author="Elias De Moraes Fernandes" w:date="2016-05-18T22:41:00Z">
        <w:r w:rsidR="00775B22" w:rsidRPr="00F97842" w:rsidDel="00ED308E">
          <w:delText xml:space="preserve">apresentado </w:delText>
        </w:r>
      </w:del>
      <w:ins w:id="796" w:author="Elias De Moraes Fernandes" w:date="2016-05-18T22:41:00Z">
        <w:r w:rsidR="00ED308E" w:rsidRPr="00F97842">
          <w:t xml:space="preserve">apresentada </w:t>
        </w:r>
      </w:ins>
      <w:r w:rsidR="00775B22" w:rsidRPr="00F97842">
        <w:t>a perspectiva do jogo como ferramenta de aprendizagem por meio d</w:t>
      </w:r>
      <w:r w:rsidR="003051DA" w:rsidRPr="00F97842">
        <w:t>e</w:t>
      </w:r>
      <w:r w:rsidR="00775B22" w:rsidRPr="00F97842">
        <w:t xml:space="preserve"> plataforma e fixação do </w:t>
      </w:r>
      <w:commentRangeStart w:id="797"/>
      <w:r w:rsidR="00775B22" w:rsidRPr="2CFA2F32">
        <w:rPr>
          <w:highlight w:val="red"/>
          <w:rPrChange w:id="798" w:author="Convidado" w:date="2016-10-14T05:33:00Z">
            <w:rPr/>
          </w:rPrChange>
        </w:rPr>
        <w:t>conteúdo</w:t>
      </w:r>
      <w:commentRangeEnd w:id="797"/>
      <w:r>
        <w:rPr>
          <w:rStyle w:val="CommentReference"/>
        </w:rPr>
        <w:commentReference w:id="797"/>
      </w:r>
      <w:r w:rsidR="00775B22" w:rsidRPr="00F97842">
        <w:t xml:space="preserve"> citados no capítulo anterior. Por fim, é apresentad</w:t>
      </w:r>
      <w:ins w:id="799" w:author="Elias De Moraes Fernandes" w:date="2016-06-27T19:24:00Z">
        <w:r w:rsidR="00AE33FF" w:rsidRPr="00F97842">
          <w:t>a</w:t>
        </w:r>
      </w:ins>
      <w:del w:id="800" w:author="Elias De Moraes Fernandes" w:date="2016-06-27T19:24:00Z">
        <w:r w:rsidR="00775B22" w:rsidRPr="00F97842" w:rsidDel="00AE33FF">
          <w:delText>o</w:delText>
        </w:r>
      </w:del>
      <w:r w:rsidR="00775B22" w:rsidRPr="00F97842">
        <w:t xml:space="preserve"> uma noção</w:t>
      </w:r>
      <w:commentRangeStart w:id="801"/>
      <w:r w:rsidR="00775B22" w:rsidRPr="00F97842">
        <w:t xml:space="preserve"> </w:t>
      </w:r>
      <w:r w:rsidR="00775B22" w:rsidRPr="0BC48621">
        <w:rPr>
          <w:highlight w:val="red"/>
          <w:rPrChange w:id="802" w:author="Convidado" w:date="2016-10-14T05:34:00Z">
            <w:rPr/>
          </w:rPrChange>
        </w:rPr>
        <w:t>básica</w:t>
      </w:r>
      <w:r w:rsidR="00775B22" w:rsidRPr="00F97842">
        <w:t xml:space="preserve"> do tema que </w:t>
      </w:r>
      <w:r w:rsidR="003051DA" w:rsidRPr="00F97842">
        <w:t>tem base</w:t>
      </w:r>
      <w:commentRangeEnd w:id="801"/>
      <w:r>
        <w:rPr>
          <w:rStyle w:val="CommentReference"/>
        </w:rPr>
        <w:commentReference w:id="801"/>
      </w:r>
      <w:r w:rsidR="003051DA" w:rsidRPr="00F97842">
        <w:t xml:space="preserve"> </w:t>
      </w:r>
      <w:r w:rsidR="00C76D10" w:rsidRPr="00F97842">
        <w:t xml:space="preserve">nos estudos desenvolvidos pela Ana Cláudia </w:t>
      </w:r>
      <w:proofErr w:type="spellStart"/>
      <w:r w:rsidR="00C76D10" w:rsidRPr="00F97842">
        <w:t>Nuernberg</w:t>
      </w:r>
      <w:proofErr w:type="spellEnd"/>
      <w:r w:rsidR="00C76D10" w:rsidRPr="0BC48621">
        <w:t xml:space="preserve"> </w:t>
      </w:r>
      <w:r w:rsidR="0068727F" w:rsidRPr="0BC48621">
        <w:t>(</w:t>
      </w:r>
      <w:r w:rsidR="00C76D10" w:rsidRPr="00F97842">
        <w:t>2014</w:t>
      </w:r>
      <w:r w:rsidR="0068727F" w:rsidRPr="0BC48621">
        <w:t>)</w:t>
      </w:r>
      <w:r w:rsidR="00C76D10" w:rsidRPr="0BC48621">
        <w:t xml:space="preserve"> </w:t>
      </w:r>
      <w:r w:rsidR="003051DA" w:rsidRPr="00F97842">
        <w:t>visando o</w:t>
      </w:r>
      <w:r w:rsidR="00BF4C6D" w:rsidRPr="00F97842">
        <w:t xml:space="preserve"> desenvolvimento de um jogo mobile </w:t>
      </w:r>
      <w:r w:rsidR="003051DA" w:rsidRPr="00F97842">
        <w:t xml:space="preserve">a partir da extração da </w:t>
      </w:r>
      <w:r w:rsidR="00BF4C6D" w:rsidRPr="00F97842">
        <w:t>técnica explorada</w:t>
      </w:r>
      <w:r w:rsidR="009C206E" w:rsidRPr="00F97842">
        <w:t xml:space="preserve"> por ela</w:t>
      </w:r>
      <w:r w:rsidR="00BF4C6D" w:rsidRPr="00F97842">
        <w:t xml:space="preserve"> e transformando em linguagem de jogo para interação com o usuário</w:t>
      </w:r>
      <w:r w:rsidR="00C76D10" w:rsidRPr="0BC48621">
        <w:t xml:space="preserve">. </w:t>
      </w:r>
    </w:p>
    <w:p w14:paraId="0AE01F85" w14:textId="77777777" w:rsidR="00FE706D" w:rsidRPr="00F97842" w:rsidRDefault="00FE706D" w:rsidP="00913F3D">
      <w:pPr>
        <w:pStyle w:val="TextodoTrabalho"/>
      </w:pPr>
    </w:p>
    <w:p w14:paraId="31BF1949" w14:textId="63B7F30A" w:rsidR="00976D82" w:rsidRPr="00F97842" w:rsidDel="00F837A4" w:rsidRDefault="00171F7F" w:rsidP="00D85C78">
      <w:pPr>
        <w:pStyle w:val="StyleXX"/>
        <w:rPr>
          <w:del w:id="803" w:author="Elias De Moraes Fernandes" w:date="2016-05-05T20:11:00Z"/>
        </w:rPr>
      </w:pPr>
      <w:r w:rsidRPr="5B0B99E4">
        <w:rPr>
          <w:b w:val="0"/>
        </w:rPr>
        <w:fldChar w:fldCharType="begin"/>
      </w:r>
      <w:r w:rsidRPr="00F97842">
        <w:rPr>
          <w:b w:val="0"/>
        </w:rPr>
        <w:instrText xml:space="preserve"> REF _Ref445305083 \r \h </w:instrText>
      </w:r>
      <w:r w:rsidR="00D963B5" w:rsidRPr="00F97842">
        <w:rPr>
          <w:b w:val="0"/>
        </w:rPr>
        <w:instrText xml:space="preserve"> \* MERGEFORMAT </w:instrText>
      </w:r>
      <w:r w:rsidRPr="5B0B99E4">
        <w:rPr>
          <w:b w:val="0"/>
        </w:rPr>
      </w:r>
      <w:r w:rsidRPr="5B0B99E4">
        <w:rPr>
          <w:b w:val="0"/>
        </w:rPr>
        <w:fldChar w:fldCharType="separate"/>
      </w:r>
      <w:r w:rsidR="00A23CA1">
        <w:rPr>
          <w:b w:val="0"/>
        </w:rPr>
        <w:t>3.1</w:t>
      </w:r>
      <w:r w:rsidRPr="00794355">
        <w:rPr>
          <w:b w:val="0"/>
        </w:rPr>
        <w:fldChar w:fldCharType="end"/>
      </w:r>
      <w:r w:rsidRPr="00F97842">
        <w:rPr>
          <w:b w:val="0"/>
        </w:rPr>
        <w:tab/>
      </w:r>
      <w:r w:rsidR="0087241F" w:rsidRPr="5B0B99E4">
        <w:t xml:space="preserve"> </w:t>
      </w:r>
      <w:r w:rsidR="00D97F02" w:rsidRPr="5B0B99E4">
        <w:rPr>
          <w:i/>
          <w:iCs/>
        </w:rPr>
        <w:t>Serious games</w:t>
      </w:r>
      <w:r w:rsidR="00D97F02" w:rsidRPr="00A72CEB">
        <w:rPr>
          <w:b w:val="0"/>
        </w:rPr>
        <w:t xml:space="preserve"> </w:t>
      </w:r>
      <w:r w:rsidR="00D97F02" w:rsidRPr="009624AF">
        <w:t>para interagir e envolver</w:t>
      </w:r>
      <w:r w:rsidR="002D3C4C" w:rsidRPr="00F97842">
        <w:rPr>
          <w:b w:val="0"/>
        </w:rPr>
        <w:t xml:space="preserve"> </w:t>
      </w:r>
    </w:p>
    <w:p w14:paraId="4230027F" w14:textId="63C2CBF7" w:rsidR="00F837A4" w:rsidRPr="00F97842" w:rsidRDefault="00F837A4" w:rsidP="00913F3D">
      <w:pPr>
        <w:pStyle w:val="StyleXX"/>
        <w:rPr>
          <w:ins w:id="804" w:author="Elias De Moraes Fernandes" w:date="2016-05-05T20:11:00Z"/>
        </w:rPr>
      </w:pPr>
    </w:p>
    <w:p w14:paraId="29A34319" w14:textId="591042B1" w:rsidR="002D3C4C" w:rsidRPr="00FA63E0" w:rsidRDefault="002D3C4C">
      <w:pPr>
        <w:pStyle w:val="StyleXX"/>
        <w:pPrChange w:id="805" w:author="Elias De Moraes Fernandes" w:date="2016-05-05T20:11:00Z">
          <w:pPr>
            <w:pStyle w:val="TextodoTrabalho"/>
          </w:pPr>
        </w:pPrChange>
      </w:pPr>
    </w:p>
    <w:p w14:paraId="51E03148" w14:textId="333ADCA0" w:rsidR="00BC0694" w:rsidRPr="00F97842" w:rsidRDefault="00171812" w:rsidP="00913F3D">
      <w:pPr>
        <w:pStyle w:val="TextodoTrabalho"/>
        <w:rPr>
          <w:ins w:id="806" w:author="Elias De Moraes Fernandes" w:date="2016-05-05T19:06:00Z"/>
        </w:rPr>
      </w:pPr>
      <w:ins w:id="807" w:author="Elias De Moraes Fernandes" w:date="2016-05-05T16:54:00Z">
        <w:del w:id="808" w:author="Elias De Moraes Fernandes" w:date="2016-06-27T19:55:00Z">
          <w:r w:rsidRPr="00F97842" w:rsidDel="00CA07F8">
            <w:rPr>
              <w:highlight w:val="yellow"/>
              <w:rPrChange w:id="809" w:author="Elias De Moraes Fernandes" w:date="2016-10-04T23:07:00Z">
                <w:rPr/>
              </w:rPrChange>
            </w:rPr>
            <w:delText>O ser humano desde a inf</w:delText>
          </w:r>
        </w:del>
      </w:ins>
      <w:ins w:id="810" w:author="Elias De Moraes Fernandes" w:date="2016-05-05T16:55:00Z">
        <w:del w:id="811" w:author="Elias De Moraes Fernandes" w:date="2016-06-27T19:55:00Z">
          <w:r w:rsidRPr="00F97842" w:rsidDel="00CA07F8">
            <w:rPr>
              <w:highlight w:val="yellow"/>
              <w:rPrChange w:id="812" w:author="Elias De Moraes Fernandes" w:date="2016-10-04T23:07:00Z">
                <w:rPr/>
              </w:rPrChange>
            </w:rPr>
            <w:delText xml:space="preserve">ância já sabe o que são </w:delText>
          </w:r>
        </w:del>
      </w:ins>
      <w:ins w:id="813" w:author="Elias De Moraes Fernandes" w:date="2016-05-05T16:56:00Z">
        <w:del w:id="814" w:author="Elias De Moraes Fernandes" w:date="2016-06-27T19:55:00Z">
          <w:r w:rsidRPr="00F97842" w:rsidDel="00CA07F8">
            <w:rPr>
              <w:highlight w:val="yellow"/>
              <w:rPrChange w:id="815" w:author="Elias De Moraes Fernandes" w:date="2016-10-04T23:07:00Z">
                <w:rPr/>
              </w:rPrChange>
            </w:rPr>
            <w:delText>jogos</w:delText>
          </w:r>
        </w:del>
      </w:ins>
      <w:ins w:id="816" w:author="Elias De Moraes Fernandes" w:date="2016-05-05T16:57:00Z">
        <w:del w:id="817" w:author="Elias De Moraes Fernandes" w:date="2016-06-27T19:55:00Z">
          <w:r w:rsidRPr="00F97842" w:rsidDel="00CA07F8">
            <w:rPr>
              <w:highlight w:val="yellow"/>
              <w:rPrChange w:id="818" w:author="Elias De Moraes Fernandes" w:date="2016-10-04T23:07:00Z">
                <w:rPr/>
              </w:rPrChange>
            </w:rPr>
            <w:delText xml:space="preserve"> e tem contato de </w:delText>
          </w:r>
        </w:del>
      </w:ins>
      <w:ins w:id="819" w:author="Elias De Moraes Fernandes" w:date="2016-05-05T17:16:00Z">
        <w:del w:id="820" w:author="Elias De Moraes Fernandes" w:date="2016-06-27T19:55:00Z">
          <w:r w:rsidR="0007168E" w:rsidRPr="00F97842" w:rsidDel="00CA07F8">
            <w:rPr>
              <w:highlight w:val="yellow"/>
              <w:rPrChange w:id="821" w:author="Elias De Moraes Fernandes" w:date="2016-10-04T23:07:00Z">
                <w:rPr/>
              </w:rPrChange>
            </w:rPr>
            <w:delText>forma divers</w:delText>
          </w:r>
          <w:r w:rsidR="00610051" w:rsidRPr="00F97842" w:rsidDel="00CA07F8">
            <w:rPr>
              <w:highlight w:val="yellow"/>
              <w:rPrChange w:id="822" w:author="Elias De Moraes Fernandes" w:date="2016-10-04T23:07:00Z">
                <w:rPr/>
              </w:rPrChange>
            </w:rPr>
            <w:delText>ificada</w:delText>
          </w:r>
        </w:del>
      </w:ins>
      <w:ins w:id="823" w:author="Elias De Moraes Fernandes" w:date="2016-05-05T16:55:00Z">
        <w:del w:id="824" w:author="Elias De Moraes Fernandes" w:date="2016-06-27T19:55:00Z">
          <w:r w:rsidRPr="00F97842" w:rsidDel="00CA07F8">
            <w:rPr>
              <w:highlight w:val="yellow"/>
              <w:rPrChange w:id="825" w:author="Elias De Moraes Fernandes" w:date="2016-10-04T23:07:00Z">
                <w:rPr/>
              </w:rPrChange>
            </w:rPr>
            <w:delText>, por</w:delText>
          </w:r>
        </w:del>
      </w:ins>
      <w:ins w:id="826" w:author="Elias De Moraes Fernandes" w:date="2016-05-05T16:58:00Z">
        <w:del w:id="827" w:author="Elias De Moraes Fernandes" w:date="2016-06-27T19:55:00Z">
          <w:r w:rsidRPr="00F97842" w:rsidDel="00CA07F8">
            <w:rPr>
              <w:highlight w:val="yellow"/>
              <w:rPrChange w:id="828" w:author="Elias De Moraes Fernandes" w:date="2016-10-04T23:07:00Z">
                <w:rPr/>
              </w:rPrChange>
            </w:rPr>
            <w:delText>ém é difícil</w:delText>
          </w:r>
        </w:del>
      </w:ins>
      <w:ins w:id="829" w:author="Elias De Moraes Fernandes" w:date="2016-05-05T16:55:00Z">
        <w:del w:id="830" w:author="Elias De Moraes Fernandes" w:date="2016-06-27T19:55:00Z">
          <w:r w:rsidRPr="00F97842" w:rsidDel="00CA07F8">
            <w:rPr>
              <w:highlight w:val="yellow"/>
              <w:rPrChange w:id="831" w:author="Elias De Moraes Fernandes" w:date="2016-10-04T23:07:00Z">
                <w:rPr/>
              </w:rPrChange>
            </w:rPr>
            <w:delText xml:space="preserve"> </w:delText>
          </w:r>
        </w:del>
      </w:ins>
      <w:ins w:id="832" w:author="Elias De Moraes Fernandes" w:date="2016-05-05T16:56:00Z">
        <w:del w:id="833" w:author="Elias De Moraes Fernandes" w:date="2016-06-27T19:55:00Z">
          <w:r w:rsidRPr="00F97842" w:rsidDel="00CA07F8">
            <w:rPr>
              <w:highlight w:val="yellow"/>
              <w:rPrChange w:id="834" w:author="Elias De Moraes Fernandes" w:date="2016-10-04T23:07:00Z">
                <w:rPr/>
              </w:rPrChange>
            </w:rPr>
            <w:delText>defin</w:delText>
          </w:r>
        </w:del>
      </w:ins>
      <w:ins w:id="835" w:author="Elias De Moraes Fernandes" w:date="2016-05-05T16:57:00Z">
        <w:del w:id="836" w:author="Elias De Moraes Fernandes" w:date="2016-06-27T19:55:00Z">
          <w:r w:rsidRPr="00F97842" w:rsidDel="00CA07F8">
            <w:rPr>
              <w:highlight w:val="yellow"/>
              <w:rPrChange w:id="837" w:author="Elias De Moraes Fernandes" w:date="2016-10-04T23:07:00Z">
                <w:rPr/>
              </w:rPrChange>
            </w:rPr>
            <w:delText>i</w:delText>
          </w:r>
        </w:del>
      </w:ins>
      <w:ins w:id="838" w:author="Elias De Moraes Fernandes" w:date="2016-05-05T16:56:00Z">
        <w:del w:id="839" w:author="Elias De Moraes Fernandes" w:date="2016-06-27T19:55:00Z">
          <w:r w:rsidRPr="00F97842" w:rsidDel="00CA07F8">
            <w:rPr>
              <w:highlight w:val="yellow"/>
              <w:rPrChange w:id="840" w:author="Elias De Moraes Fernandes" w:date="2016-10-04T23:07:00Z">
                <w:rPr/>
              </w:rPrChange>
            </w:rPr>
            <w:delText>r</w:delText>
          </w:r>
        </w:del>
      </w:ins>
      <w:ins w:id="841" w:author="Elias De Moraes Fernandes" w:date="2016-05-05T16:55:00Z">
        <w:del w:id="842" w:author="Elias De Moraes Fernandes" w:date="2016-06-27T19:55:00Z">
          <w:r w:rsidRPr="00F97842" w:rsidDel="00CA07F8">
            <w:rPr>
              <w:highlight w:val="yellow"/>
              <w:rPrChange w:id="843" w:author="Elias De Moraes Fernandes" w:date="2016-10-04T23:07:00Z">
                <w:rPr/>
              </w:rPrChange>
            </w:rPr>
            <w:delText xml:space="preserve"> </w:delText>
          </w:r>
        </w:del>
      </w:ins>
      <w:ins w:id="844" w:author="Elias De Moraes Fernandes" w:date="2016-05-05T17:04:00Z">
        <w:del w:id="845" w:author="Elias De Moraes Fernandes" w:date="2016-06-27T19:55:00Z">
          <w:r w:rsidR="004A648C" w:rsidRPr="00F97842" w:rsidDel="00CA07F8">
            <w:rPr>
              <w:highlight w:val="yellow"/>
              <w:rPrChange w:id="846" w:author="Elias De Moraes Fernandes" w:date="2016-10-04T23:07:00Z">
                <w:rPr/>
              </w:rPrChange>
            </w:rPr>
            <w:delText xml:space="preserve">jogo </w:delText>
          </w:r>
        </w:del>
      </w:ins>
      <w:ins w:id="847" w:author="Elias De Moraes Fernandes" w:date="2016-05-05T16:56:00Z">
        <w:del w:id="848" w:author="Elias De Moraes Fernandes" w:date="2016-06-27T19:55:00Z">
          <w:r w:rsidRPr="00F97842" w:rsidDel="00CA07F8">
            <w:rPr>
              <w:highlight w:val="yellow"/>
              <w:rPrChange w:id="849" w:author="Elias De Moraes Fernandes" w:date="2016-10-04T23:07:00Z">
                <w:rPr/>
              </w:rPrChange>
            </w:rPr>
            <w:delText>em uma única palavra</w:delText>
          </w:r>
        </w:del>
      </w:ins>
      <w:ins w:id="850" w:author="Elias De Moraes Fernandes" w:date="2016-05-05T16:58:00Z">
        <w:del w:id="851" w:author="Elias De Moraes Fernandes" w:date="2016-06-27T19:55:00Z">
          <w:r w:rsidRPr="00F97842" w:rsidDel="00CA07F8">
            <w:rPr>
              <w:highlight w:val="yellow"/>
              <w:rPrChange w:id="852" w:author="Elias De Moraes Fernandes" w:date="2016-10-04T23:07:00Z">
                <w:rPr/>
              </w:rPrChange>
            </w:rPr>
            <w:delText xml:space="preserve"> pois s</w:delText>
          </w:r>
        </w:del>
      </w:ins>
      <w:ins w:id="853" w:author="Elias De Moraes Fernandes" w:date="2016-05-05T16:59:00Z">
        <w:del w:id="854" w:author="Elias De Moraes Fernandes" w:date="2016-06-27T19:55:00Z">
          <w:r w:rsidRPr="00F97842" w:rsidDel="00CA07F8">
            <w:rPr>
              <w:highlight w:val="yellow"/>
              <w:rPrChange w:id="855" w:author="Elias De Moraes Fernandes" w:date="2016-10-04T23:07:00Z">
                <w:rPr/>
              </w:rPrChange>
            </w:rPr>
            <w:delText xml:space="preserve">ão </w:delText>
          </w:r>
          <w:r w:rsidR="004A648C" w:rsidRPr="00F97842" w:rsidDel="00CA07F8">
            <w:rPr>
              <w:highlight w:val="yellow"/>
              <w:rPrChange w:id="856" w:author="Elias De Moraes Fernandes" w:date="2016-10-04T23:07:00Z">
                <w:rPr/>
              </w:rPrChange>
            </w:rPr>
            <w:delText xml:space="preserve">vastas as formas </w:delText>
          </w:r>
        </w:del>
      </w:ins>
      <w:ins w:id="857" w:author="Elias De Moraes Fernandes" w:date="2016-05-05T17:04:00Z">
        <w:del w:id="858" w:author="Elias De Moraes Fernandes" w:date="2016-06-27T19:55:00Z">
          <w:r w:rsidR="004A648C" w:rsidRPr="00F97842" w:rsidDel="00CA07F8">
            <w:rPr>
              <w:highlight w:val="yellow"/>
              <w:rPrChange w:id="859" w:author="Elias De Moraes Fernandes" w:date="2016-10-04T23:07:00Z">
                <w:rPr/>
              </w:rPrChange>
            </w:rPr>
            <w:delText>que um jogo pode</w:delText>
          </w:r>
        </w:del>
      </w:ins>
      <w:ins w:id="860" w:author="Elias De Moraes Fernandes" w:date="2016-05-05T17:14:00Z">
        <w:del w:id="861" w:author="Elias De Moraes Fernandes" w:date="2016-06-27T19:55:00Z">
          <w:r w:rsidR="00610051" w:rsidRPr="00F97842" w:rsidDel="00CA07F8">
            <w:rPr>
              <w:highlight w:val="yellow"/>
              <w:rPrChange w:id="862" w:author="Elias De Moraes Fernandes" w:date="2016-10-04T23:07:00Z">
                <w:rPr/>
              </w:rPrChange>
            </w:rPr>
            <w:delText xml:space="preserve"> se apresentar</w:delText>
          </w:r>
        </w:del>
      </w:ins>
      <w:ins w:id="863" w:author="Elias De Moraes Fernandes" w:date="2016-05-05T18:08:00Z">
        <w:del w:id="864" w:author="Elias De Moraes Fernandes" w:date="2016-06-27T19:55:00Z">
          <w:r w:rsidR="008A4078" w:rsidRPr="00F97842" w:rsidDel="00CA07F8">
            <w:rPr>
              <w:highlight w:val="yellow"/>
              <w:rPrChange w:id="865" w:author="Elias De Moraes Fernandes" w:date="2016-10-04T23:07:00Z">
                <w:rPr/>
              </w:rPrChange>
            </w:rPr>
            <w:delText xml:space="preserve"> por exemplo, como competição individual ou em equipe buscando somente a vitória enquanto para outros pode ser diversão, a busca pelo aprendizado</w:delText>
          </w:r>
        </w:del>
      </w:ins>
      <w:ins w:id="866" w:author="Elias De Moraes Fernandes" w:date="2016-05-05T18:01:00Z">
        <w:del w:id="867" w:author="Elias De Moraes Fernandes" w:date="2016-06-27T19:55:00Z">
          <w:r w:rsidR="008A4078" w:rsidRPr="00F97842" w:rsidDel="00CA07F8">
            <w:rPr>
              <w:highlight w:val="yellow"/>
              <w:rPrChange w:id="868" w:author="Elias De Moraes Fernandes" w:date="2016-10-04T23:07:00Z">
                <w:rPr/>
              </w:rPrChange>
            </w:rPr>
            <w:delText xml:space="preserve"> (</w:delText>
          </w:r>
          <w:r w:rsidR="008A4078" w:rsidRPr="00F97842" w:rsidDel="00CA07F8">
            <w:rPr>
              <w:rFonts w:cs="Arial"/>
              <w:color w:val="1A1A1A"/>
              <w:sz w:val="26"/>
              <w:szCs w:val="26"/>
              <w:highlight w:val="yellow"/>
              <w:rPrChange w:id="869" w:author="Elias De Moraes Fernandes" w:date="2016-10-04T23:07:00Z">
                <w:rPr>
                  <w:rFonts w:cs="Arial"/>
                  <w:color w:val="1A1A1A"/>
                  <w:sz w:val="26"/>
                  <w:szCs w:val="26"/>
                </w:rPr>
              </w:rPrChange>
            </w:rPr>
            <w:delText>MICHAEL, CHEN, 2005)</w:delText>
          </w:r>
        </w:del>
      </w:ins>
      <w:ins w:id="870" w:author="Elias De Moraes Fernandes" w:date="2016-05-05T16:56:00Z">
        <w:del w:id="871" w:author="Elias De Moraes Fernandes" w:date="2016-06-27T19:55:00Z">
          <w:r w:rsidR="004A648C" w:rsidRPr="00F97842" w:rsidDel="00CA07F8">
            <w:rPr>
              <w:highlight w:val="yellow"/>
              <w:rPrChange w:id="872" w:author="Elias De Moraes Fernandes" w:date="2016-10-04T23:07:00Z">
                <w:rPr/>
              </w:rPrChange>
            </w:rPr>
            <w:delText>.</w:delText>
          </w:r>
          <w:r w:rsidR="004A648C" w:rsidRPr="00F97842" w:rsidDel="00CA07F8">
            <w:delText xml:space="preserve"> </w:delText>
          </w:r>
        </w:del>
      </w:ins>
      <w:ins w:id="873" w:author="Elias De Moraes Fernandes" w:date="2016-05-05T18:02:00Z">
        <w:r w:rsidR="008A4078" w:rsidRPr="00F97842">
          <w:t>Segundo Clark (19</w:t>
        </w:r>
      </w:ins>
      <w:ins w:id="874" w:author="Elias De Moraes Fernandes" w:date="2016-05-05T20:11:00Z">
        <w:r w:rsidR="00B776A2" w:rsidRPr="00F97842">
          <w:t>87</w:t>
        </w:r>
      </w:ins>
      <w:ins w:id="875" w:author="Elias De Moraes Fernandes" w:date="2016-05-05T18:02:00Z">
        <w:r w:rsidR="008A4078" w:rsidRPr="00F97842">
          <w:t>), um jogo é um contexto em que jogadores se enfrentam tentando alcançar objetivos a partir de regras propostas</w:t>
        </w:r>
      </w:ins>
      <w:ins w:id="876" w:author="Elias De Moraes Fernandes" w:date="2016-05-05T18:05:00Z">
        <w:r w:rsidR="008A4078" w:rsidRPr="6A78E1DA">
          <w:t xml:space="preserve">; </w:t>
        </w:r>
      </w:ins>
      <w:ins w:id="877" w:author="Elias De Moraes Fernandes" w:date="2016-05-05T18:02:00Z">
        <w:r w:rsidR="008A4078" w:rsidRPr="00F97842">
          <w:t>Clark evidencia que ess</w:t>
        </w:r>
      </w:ins>
      <w:ins w:id="878" w:author="Elias De Moraes Fernandes" w:date="2016-05-18T22:48:00Z">
        <w:r w:rsidR="00ED308E" w:rsidRPr="00F97842">
          <w:t xml:space="preserve">as características </w:t>
        </w:r>
      </w:ins>
      <w:ins w:id="879" w:author="Elias De Moraes Fernandes" w:date="2016-05-05T18:02:00Z">
        <w:del w:id="880" w:author="Elias De Moraes Fernandes" w:date="2016-05-18T22:48:00Z">
          <w:r w:rsidR="008A4078" w:rsidRPr="00F97842" w:rsidDel="00ED308E">
            <w:delText xml:space="preserve">e intrínseco </w:delText>
          </w:r>
        </w:del>
        <w:r w:rsidR="008A4078" w:rsidRPr="00F97842">
          <w:t>não</w:t>
        </w:r>
        <w:del w:id="881" w:author="Elias De Moraes Fernandes" w:date="2016-05-18T22:48:00Z">
          <w:r w:rsidR="008A4078" w:rsidRPr="00F97842" w:rsidDel="00ED308E">
            <w:delText xml:space="preserve"> é</w:delText>
          </w:r>
        </w:del>
      </w:ins>
      <w:ins w:id="882" w:author="Elias De Moraes Fernandes" w:date="2016-05-18T22:48:00Z">
        <w:r w:rsidR="00ED308E" w:rsidRPr="00F97842">
          <w:t xml:space="preserve"> são</w:t>
        </w:r>
      </w:ins>
      <w:ins w:id="883" w:author="Elias De Moraes Fernandes" w:date="2016-05-05T18:02:00Z">
        <w:r w:rsidR="008A4078" w:rsidRPr="00F97842">
          <w:t xml:space="preserve"> suficiente</w:t>
        </w:r>
      </w:ins>
      <w:ins w:id="884" w:author="Elias De Moraes Fernandes" w:date="2016-05-18T22:48:00Z">
        <w:r w:rsidR="00ED308E" w:rsidRPr="00F97842">
          <w:t>s</w:t>
        </w:r>
      </w:ins>
      <w:ins w:id="885" w:author="Elias De Moraes Fernandes" w:date="2016-05-06T10:08:00Z">
        <w:del w:id="886" w:author="Elias De Moraes Fernandes" w:date="2016-05-18T22:48:00Z">
          <w:r w:rsidR="00152113" w:rsidRPr="00F97842" w:rsidDel="00ED308E">
            <w:delText>,</w:delText>
          </w:r>
        </w:del>
        <w:r w:rsidR="00152113" w:rsidRPr="6A78E1DA">
          <w:t xml:space="preserve"> </w:t>
        </w:r>
      </w:ins>
      <w:ins w:id="887" w:author="Elias De Moraes Fernandes" w:date="2016-06-27T21:38:00Z">
        <w:r w:rsidR="00660049" w:rsidRPr="00F97842">
          <w:t xml:space="preserve">para definir </w:t>
        </w:r>
        <w:r w:rsidR="00251B74" w:rsidRPr="00F97842">
          <w:t>jogos</w:t>
        </w:r>
      </w:ins>
      <w:ins w:id="888" w:author="Convidado" w:date="2016-10-14T05:35:00Z">
        <w:r w:rsidR="7B752D62" w:rsidRPr="7B752D62">
          <w:rPr>
            <w:highlight w:val="yellow"/>
            <w:rPrChange w:id="889" w:author="Convidado" w:date="2016-10-14T05:35:00Z">
              <w:rPr/>
            </w:rPrChange>
          </w:rPr>
          <w:t>,</w:t>
        </w:r>
      </w:ins>
      <w:ins w:id="890" w:author="Elias De Moraes Fernandes" w:date="2016-06-27T21:38:00Z">
        <w:r w:rsidR="00251B74" w:rsidRPr="6A78E1DA">
          <w:t xml:space="preserve"> </w:t>
        </w:r>
      </w:ins>
      <w:ins w:id="891" w:author="Elias De Moraes Fernandes" w:date="2016-05-06T10:08:00Z">
        <w:del w:id="892" w:author="Elias De Moraes Fernandes" w:date="2016-05-18T22:48:00Z">
          <w:r w:rsidR="00152113" w:rsidRPr="00F97842" w:rsidDel="00ED308E">
            <w:delText>pois</w:delText>
          </w:r>
        </w:del>
      </w:ins>
      <w:ins w:id="893" w:author="Elias De Moraes Fernandes" w:date="2016-05-18T22:48:00Z">
        <w:r w:rsidR="00ED308E" w:rsidRPr="00F97842">
          <w:t>sendo que</w:t>
        </w:r>
      </w:ins>
      <w:ins w:id="894" w:author="Elias De Moraes Fernandes" w:date="2016-05-05T18:02:00Z">
        <w:r w:rsidR="008A4078" w:rsidRPr="00F97842">
          <w:t xml:space="preserve"> jogadores podem cooperar para contrapor uma situação natural do jogo que não fazem deles jogadores, pois esses não possuem objetivos</w:t>
        </w:r>
      </w:ins>
      <w:ins w:id="895" w:author="Elias De Moraes Fernandes" w:date="2016-05-05T17:02:00Z">
        <w:r w:rsidR="004A648C" w:rsidRPr="6A78E1DA">
          <w:t>.</w:t>
        </w:r>
      </w:ins>
      <w:ins w:id="896" w:author="Elias De Moraes Fernandes" w:date="2016-05-05T17:19:00Z">
        <w:r w:rsidR="00963A66" w:rsidRPr="6A78E1DA">
          <w:t xml:space="preserve"> </w:t>
        </w:r>
      </w:ins>
      <w:ins w:id="897" w:author="Elias De Moraes Fernandes" w:date="2016-05-05T18:11:00Z">
        <w:r w:rsidR="00BC0694" w:rsidRPr="00F97842">
          <w:t xml:space="preserve">Para </w:t>
        </w:r>
      </w:ins>
      <w:ins w:id="898" w:author="Elias De Moraes Fernandes" w:date="2016-05-05T18:33:00Z">
        <w:r w:rsidR="00DA5DCE" w:rsidRPr="00F97842">
          <w:t>estruturar</w:t>
        </w:r>
      </w:ins>
      <w:ins w:id="899" w:author="Elias De Moraes Fernandes" w:date="2016-05-05T18:11:00Z">
        <w:r w:rsidR="00BC0694" w:rsidRPr="00F97842">
          <w:t xml:space="preserve"> um </w:t>
        </w:r>
      </w:ins>
      <w:ins w:id="900" w:author="Elias De Moraes Fernandes" w:date="2016-05-05T18:12:00Z">
        <w:r w:rsidR="00BC0694" w:rsidRPr="00F97842">
          <w:t xml:space="preserve">jogo a um </w:t>
        </w:r>
      </w:ins>
      <w:ins w:id="901" w:author="Elias De Moraes Fernandes" w:date="2016-05-05T18:11:00Z">
        <w:r w:rsidR="00BC0694" w:rsidRPr="00F97842">
          <w:t>desses</w:t>
        </w:r>
      </w:ins>
      <w:ins w:id="902" w:author="Elias De Moraes Fernandes" w:date="2016-05-05T18:12:00Z">
        <w:r w:rsidR="00BC0694" w:rsidRPr="00F97842">
          <w:t xml:space="preserve"> significados</w:t>
        </w:r>
      </w:ins>
      <w:ins w:id="903" w:author="Elias De Moraes Fernandes" w:date="2016-05-05T18:11:00Z">
        <w:r w:rsidR="00BC0694" w:rsidRPr="6A78E1DA">
          <w:t xml:space="preserve"> </w:t>
        </w:r>
      </w:ins>
      <w:ins w:id="904" w:author="Elias De Moraes Fernandes" w:date="2016-05-05T18:14:00Z">
        <w:r w:rsidR="002335BA" w:rsidRPr="00F97842">
          <w:t>acima</w:t>
        </w:r>
        <w:r w:rsidR="00BC0694" w:rsidRPr="6A78E1DA">
          <w:t xml:space="preserve"> </w:t>
        </w:r>
      </w:ins>
      <w:ins w:id="905" w:author="Elias De Moraes Fernandes" w:date="2016-05-05T18:12:00Z">
        <w:r w:rsidR="00BC0694" w:rsidRPr="00F97842">
          <w:t xml:space="preserve">é necessário criar </w:t>
        </w:r>
      </w:ins>
      <w:ins w:id="906" w:author="Convidado" w:date="2016-10-14T05:35:00Z">
        <w:r w:rsidR="00BC0694" w:rsidRPr="7C95A537">
          <w:rPr>
            <w:highlight w:val="yellow"/>
            <w:rPrChange w:id="907" w:author="Convidado" w:date="2016-10-14T05:35:00Z">
              <w:rPr/>
            </w:rPrChange>
          </w:rPr>
          <w:t>subgênero</w:t>
        </w:r>
      </w:ins>
      <w:ins w:id="908" w:author="Elias De Moraes Fernandes" w:date="2016-05-05T18:12:00Z">
        <w:r w:rsidR="00BC0694" w:rsidRPr="7C95A537">
          <w:rPr>
            <w:highlight w:val="yellow"/>
            <w:rPrChange w:id="909" w:author="Convidado" w:date="2016-10-14T05:35:00Z">
              <w:rPr/>
            </w:rPrChange>
          </w:rPr>
          <w:t>s</w:t>
        </w:r>
        <w:r w:rsidR="00BC0694" w:rsidRPr="6A78E1DA">
          <w:t xml:space="preserve"> </w:t>
        </w:r>
      </w:ins>
      <w:ins w:id="910" w:author="Elias De Moraes Fernandes" w:date="2016-05-05T18:16:00Z">
        <w:r w:rsidR="00BC0694" w:rsidRPr="00F97842">
          <w:t xml:space="preserve">narrativos, que </w:t>
        </w:r>
      </w:ins>
      <w:ins w:id="911" w:author="Elias De Moraes Fernandes" w:date="2016-05-05T18:18:00Z">
        <w:r w:rsidR="00BC0694" w:rsidRPr="00F97842">
          <w:t>transpassa</w:t>
        </w:r>
      </w:ins>
      <w:ins w:id="912" w:author="Elias De Moraes Fernandes" w:date="2016-05-05T18:16:00Z">
        <w:r w:rsidR="00BC0694" w:rsidRPr="00F97842">
          <w:t xml:space="preserve"> os modelos </w:t>
        </w:r>
      </w:ins>
      <w:ins w:id="913" w:author="Elias De Moraes Fernandes" w:date="2016-05-05T18:18:00Z">
        <w:r w:rsidR="00BC0694" w:rsidRPr="00F97842">
          <w:t xml:space="preserve">narrativos </w:t>
        </w:r>
      </w:ins>
      <w:ins w:id="914" w:author="Elias De Moraes Fernandes" w:date="2016-05-05T18:19:00Z">
        <w:r w:rsidR="002335BA" w:rsidRPr="00F97842">
          <w:t>habituais</w:t>
        </w:r>
      </w:ins>
      <w:ins w:id="915" w:author="Elias De Moraes Fernandes" w:date="2016-05-05T18:16:00Z">
        <w:r w:rsidR="00BC0694" w:rsidRPr="6A78E1DA">
          <w:t xml:space="preserve">, </w:t>
        </w:r>
      </w:ins>
      <w:ins w:id="916" w:author="Elias De Moraes Fernandes" w:date="2016-05-05T18:22:00Z">
        <w:r w:rsidR="002335BA" w:rsidRPr="00F97842">
          <w:t xml:space="preserve">onde </w:t>
        </w:r>
        <w:del w:id="917" w:author="Elias De Moraes Fernandes" w:date="2016-05-06T10:08:00Z">
          <w:r w:rsidR="002335BA" w:rsidRPr="00F97842" w:rsidDel="0024408F">
            <w:delText>pode se</w:delText>
          </w:r>
        </w:del>
      </w:ins>
      <w:ins w:id="918" w:author="Elias De Moraes Fernandes" w:date="2016-05-05T18:13:00Z">
        <w:del w:id="919" w:author="Elias De Moraes Fernandes" w:date="2016-05-06T10:08:00Z">
          <w:r w:rsidR="00BC0694" w:rsidRPr="00F97842" w:rsidDel="0024408F">
            <w:delText xml:space="preserve"> </w:delText>
          </w:r>
        </w:del>
        <w:r w:rsidR="00BC0694" w:rsidRPr="00F97842">
          <w:t>coloca</w:t>
        </w:r>
      </w:ins>
      <w:ins w:id="920" w:author="Elias De Moraes Fernandes" w:date="2016-05-05T18:22:00Z">
        <w:del w:id="921" w:author="Elias De Moraes Fernandes" w:date="2016-05-06T10:08:00Z">
          <w:r w:rsidR="002335BA" w:rsidRPr="00F97842" w:rsidDel="0024408F">
            <w:delText>r</w:delText>
          </w:r>
        </w:del>
      </w:ins>
      <w:ins w:id="922" w:author="Elias De Moraes Fernandes" w:date="2016-05-06T10:08:00Z">
        <w:r w:rsidR="0024408F" w:rsidRPr="00F97842">
          <w:t>-se</w:t>
        </w:r>
      </w:ins>
      <w:ins w:id="923" w:author="Elias De Moraes Fernandes" w:date="2016-05-05T18:13:00Z">
        <w:r w:rsidR="00BC0694" w:rsidRPr="00F97842">
          <w:t xml:space="preserve"> o jogador como </w:t>
        </w:r>
      </w:ins>
      <w:ins w:id="924" w:author="Elias De Moraes Fernandes" w:date="2016-05-05T18:14:00Z">
        <w:r w:rsidR="00BC0694" w:rsidRPr="00F97842">
          <w:t xml:space="preserve">principal </w:t>
        </w:r>
      </w:ins>
      <w:ins w:id="925" w:author="Elias De Moraes Fernandes" w:date="2016-05-05T17:21:00Z">
        <w:r w:rsidR="002E6250" w:rsidRPr="00F97842">
          <w:t>tomador de decisões</w:t>
        </w:r>
        <w:r w:rsidR="00963A66" w:rsidRPr="6A78E1DA">
          <w:t xml:space="preserve"> </w:t>
        </w:r>
      </w:ins>
      <w:ins w:id="926" w:author="Elias De Moraes Fernandes" w:date="2016-05-05T18:26:00Z">
        <w:r w:rsidR="002335BA" w:rsidRPr="00F97842">
          <w:t xml:space="preserve">e </w:t>
        </w:r>
        <w:commentRangeStart w:id="927"/>
        <w:r w:rsidR="002335BA" w:rsidRPr="7C95A537">
          <w:rPr>
            <w:highlight w:val="red"/>
            <w:rPrChange w:id="928" w:author="Convidado" w:date="2016-10-14T05:35:00Z">
              <w:rPr/>
            </w:rPrChange>
          </w:rPr>
          <w:t>mudar</w:t>
        </w:r>
        <w:commentRangeEnd w:id="927"/>
        <w:r>
          <w:rPr>
            <w:rStyle w:val="CommentReference"/>
          </w:rPr>
          <w:commentReference w:id="927"/>
        </w:r>
        <w:r w:rsidR="002335BA" w:rsidRPr="00F97842">
          <w:t xml:space="preserve"> o rumo do jogo</w:t>
        </w:r>
      </w:ins>
      <w:ins w:id="929" w:author="Elias De Moraes Fernandes" w:date="2016-05-05T18:29:00Z">
        <w:r w:rsidR="002E6250" w:rsidRPr="00F97842">
          <w:t xml:space="preserve">, como </w:t>
        </w:r>
      </w:ins>
      <w:commentRangeStart w:id="930"/>
      <w:ins w:id="931" w:author="Elias De Moraes Fernandes" w:date="2016-05-05T18:36:00Z">
        <w:r w:rsidR="00DA5DCE" w:rsidRPr="00F97842">
          <w:t>propõe</w:t>
        </w:r>
        <w:commentRangeEnd w:id="930"/>
        <w:r>
          <w:rPr>
            <w:rStyle w:val="CommentReference"/>
          </w:rPr>
          <w:commentReference w:id="930"/>
        </w:r>
        <w:r w:rsidR="00DA5DCE" w:rsidRPr="00F97842">
          <w:t xml:space="preserve"> </w:t>
        </w:r>
      </w:ins>
      <w:ins w:id="932" w:author="Elias De Moraes Fernandes" w:date="2016-05-05T18:29:00Z">
        <w:r w:rsidR="002E6250" w:rsidRPr="00F97842">
          <w:t>os jogos digitais</w:t>
        </w:r>
      </w:ins>
      <w:ins w:id="933" w:author="Elias De Moraes Fernandes" w:date="2016-05-05T18:36:00Z">
        <w:r w:rsidR="003264B8" w:rsidRPr="00F97842">
          <w:t xml:space="preserve"> (MURRAY, 2003).</w:t>
        </w:r>
      </w:ins>
      <w:ins w:id="934" w:author="Elias De Moraes Fernandes" w:date="2016-05-05T18:31:00Z">
        <w:r w:rsidR="00DA5DCE" w:rsidRPr="6A78E1DA">
          <w:t xml:space="preserve"> </w:t>
        </w:r>
      </w:ins>
      <w:ins w:id="935" w:author="Elias De Moraes Fernandes" w:date="2016-05-05T18:43:00Z">
        <w:r w:rsidR="00160126" w:rsidRPr="00F97842">
          <w:t xml:space="preserve">A aprendizagem baseada nessas tomadas de decisões </w:t>
        </w:r>
      </w:ins>
      <w:ins w:id="936" w:author="Elias De Moraes Fernandes" w:date="2016-05-05T18:52:00Z">
        <w:r w:rsidR="005F75AD" w:rsidRPr="00F97842">
          <w:t xml:space="preserve">necessita o constante raciocínio do jogador, podendo </w:t>
        </w:r>
      </w:ins>
      <w:ins w:id="937" w:author="Elias De Moraes Fernandes" w:date="2016-05-05T18:58:00Z">
        <w:r w:rsidR="00874DB0" w:rsidRPr="00F97842">
          <w:t xml:space="preserve">esse raciocínio </w:t>
        </w:r>
      </w:ins>
      <w:ins w:id="938" w:author="Elias De Moraes Fernandes" w:date="2016-05-05T18:52:00Z">
        <w:r w:rsidR="005F75AD" w:rsidRPr="00F97842">
          <w:t xml:space="preserve">ser para </w:t>
        </w:r>
      </w:ins>
      <w:ins w:id="939" w:author="Elias De Moraes Fernandes" w:date="2016-05-05T18:58:00Z">
        <w:r w:rsidR="00874DB0" w:rsidRPr="00F97842">
          <w:t xml:space="preserve">situações </w:t>
        </w:r>
      </w:ins>
      <w:ins w:id="940" w:author="Elias De Moraes Fernandes" w:date="2016-05-05T18:53:00Z">
        <w:r w:rsidR="005F75AD" w:rsidRPr="00F97842">
          <w:t>estratégicas</w:t>
        </w:r>
      </w:ins>
      <w:ins w:id="941" w:author="Elias De Moraes Fernandes" w:date="2016-05-05T18:59:00Z">
        <w:r w:rsidR="00874DB0" w:rsidRPr="00F97842">
          <w:t xml:space="preserve"> envolvendo tempo ou </w:t>
        </w:r>
      </w:ins>
      <w:ins w:id="942" w:author="Elias De Moraes Fernandes" w:date="2016-05-05T19:00:00Z">
        <w:r w:rsidR="003115BD" w:rsidRPr="00F97842">
          <w:t xml:space="preserve">pontuais e </w:t>
        </w:r>
      </w:ins>
      <w:ins w:id="943" w:author="Elias De Moraes Fernandes" w:date="2016-05-05T18:59:00Z">
        <w:r w:rsidR="00874DB0" w:rsidRPr="00F97842">
          <w:t>específicas</w:t>
        </w:r>
      </w:ins>
      <w:ins w:id="944" w:author="Elias De Moraes Fernandes" w:date="2016-05-05T18:53:00Z">
        <w:r w:rsidR="005F75AD" w:rsidRPr="00F97842">
          <w:t xml:space="preserve"> (JOHNSON, 2005)</w:t>
        </w:r>
      </w:ins>
      <w:ins w:id="945" w:author="Elias De Moraes Fernandes" w:date="2016-05-05T19:03:00Z">
        <w:r w:rsidR="003115BD" w:rsidRPr="6A78E1DA">
          <w:t>,</w:t>
        </w:r>
      </w:ins>
      <w:ins w:id="946" w:author="Elias De Moraes Fernandes" w:date="2016-05-05T19:04:00Z">
        <w:r w:rsidR="003115BD" w:rsidRPr="6A78E1DA">
          <w:t xml:space="preserve"> </w:t>
        </w:r>
      </w:ins>
      <w:ins w:id="947" w:author="Elias De Moraes Fernandes" w:date="2016-05-05T19:05:00Z">
        <w:r w:rsidR="003115BD" w:rsidRPr="00F97842">
          <w:t>propósito engajado nos serious games</w:t>
        </w:r>
      </w:ins>
      <w:ins w:id="948" w:author="Elias De Moraes Fernandes" w:date="2016-05-05T18:39:00Z">
        <w:r w:rsidR="003264B8" w:rsidRPr="6A78E1DA">
          <w:t>.</w:t>
        </w:r>
      </w:ins>
    </w:p>
    <w:p w14:paraId="3FE78CB3" w14:textId="2D92B558" w:rsidR="003115BD" w:rsidRPr="00F97842" w:rsidRDefault="003115BD" w:rsidP="003115BD">
      <w:pPr>
        <w:pStyle w:val="TextodoTrabalho"/>
      </w:pPr>
      <w:moveToRangeStart w:id="949" w:author="Elias De Moraes Fernandes" w:date="2016-05-05T19:06:00Z" w:name="move450238505"/>
      <w:moveTo w:id="950" w:author="Elias De Moraes Fernandes" w:date="2016-05-05T19:06:00Z">
        <w:del w:id="951" w:author="Elias De Moraes Fernandes" w:date="2016-05-05T19:06:00Z">
          <w:r w:rsidRPr="00F97842" w:rsidDel="003115BD">
            <w:delText xml:space="preserve">O uso dos conceitos mencionados acima é possível através de adaptações para qualquer gênero de jogos, incluindo os jogos sérios. </w:delText>
          </w:r>
        </w:del>
        <w:commentRangeStart w:id="952"/>
        <w:commentRangeStart w:id="953"/>
        <w:r w:rsidRPr="00F97842">
          <w:t>Também conhecido como</w:t>
        </w:r>
        <w:commentRangeEnd w:id="952"/>
        <w:r>
          <w:rPr>
            <w:rStyle w:val="CommentReference"/>
          </w:rPr>
          <w:commentReference w:id="952"/>
        </w:r>
        <w:commentRangeEnd w:id="953"/>
        <w:r>
          <w:rPr>
            <w:rStyle w:val="CommentReference"/>
          </w:rPr>
          <w:commentReference w:id="953"/>
        </w:r>
        <w:r w:rsidRPr="7502BA18">
          <w:t xml:space="preserve"> </w:t>
        </w:r>
        <w:r w:rsidRPr="7502BA18">
          <w:rPr>
            <w:i/>
            <w:iCs/>
          </w:rPr>
          <w:t>Serious game</w:t>
        </w:r>
        <w:r w:rsidRPr="00F97842">
          <w:t xml:space="preserve"> já na década de 1970, a terminologia é estabelecida para todo jogo educacional proposto a qualquer faixa etária em que possa ser executado em </w:t>
        </w:r>
        <w:commentRangeStart w:id="954"/>
        <w:proofErr w:type="spellStart"/>
        <w:r w:rsidRPr="122BD6A1">
          <w:rPr>
            <w:highlight w:val="red"/>
            <w:rPrChange w:id="955" w:author="Convidado" w:date="2016-10-14T05:41:00Z">
              <w:rPr/>
            </w:rPrChange>
          </w:rPr>
          <w:t>circustâncias</w:t>
        </w:r>
        <w:commentRangeEnd w:id="954"/>
        <w:proofErr w:type="spellEnd"/>
        <w:r>
          <w:rPr>
            <w:rStyle w:val="CommentReference"/>
          </w:rPr>
          <w:commentReference w:id="954"/>
        </w:r>
        <w:r w:rsidRPr="00F97842">
          <w:t xml:space="preserve"> diferenciadas como por exemplo na educação, formação profissional, defesa, saúde, advergames, entre outros. </w:t>
        </w:r>
        <w:r w:rsidRPr="3E29BD63">
          <w:rPr>
            <w:highlight w:val="red"/>
            <w:rPrChange w:id="956" w:author="Convidado" w:date="2016-10-14T05:42:00Z">
              <w:rPr/>
            </w:rPrChange>
          </w:rPr>
          <w:t>Seu objetivo é</w:t>
        </w:r>
        <w:r w:rsidRPr="7502BA18">
          <w:t xml:space="preserve"> </w:t>
        </w:r>
        <w:commentRangeStart w:id="957"/>
        <w:r w:rsidRPr="00F97842">
          <w:t>colaborar</w:t>
        </w:r>
        <w:commentRangeEnd w:id="957"/>
        <w:r>
          <w:rPr>
            <w:rStyle w:val="CommentReference"/>
          </w:rPr>
          <w:commentReference w:id="957"/>
        </w:r>
        <w:r w:rsidRPr="00F97842">
          <w:t xml:space="preserve"> na comunicação entre conceito e fatos – devido a interpretação de um problema e a motivação – que contribuem para o desenvolvimento de estratégias e tomadas de decisões a partir de um pré-conceito, representações de papéis como proposta para rápido </w:t>
        </w:r>
        <w:r w:rsidRPr="7502BA18">
          <w:rPr>
            <w:i/>
            <w:iCs/>
          </w:rPr>
          <w:t>feedbacks</w:t>
        </w:r>
        <w:r w:rsidRPr="00F97842">
          <w:t xml:space="preserve"> sobre o tema </w:t>
        </w:r>
        <w:r w:rsidRPr="00F97842">
          <w:lastRenderedPageBreak/>
          <w:t xml:space="preserve">(LEMES, 2014). Um grande aliado dos </w:t>
        </w:r>
        <w:r w:rsidRPr="7502BA18">
          <w:rPr>
            <w:i/>
            <w:iCs/>
          </w:rPr>
          <w:t>serious games</w:t>
        </w:r>
        <w:r w:rsidRPr="00F97842">
          <w:t xml:space="preserve"> são os</w:t>
        </w:r>
        <w:commentRangeStart w:id="958"/>
        <w:r w:rsidRPr="7502BA18">
          <w:t xml:space="preserve"> </w:t>
        </w:r>
        <w:r w:rsidRPr="1FA2F2A8">
          <w:rPr>
            <w:highlight w:val="red"/>
            <w:rPrChange w:id="959" w:author="Convidado" w:date="2016-10-14T05:43:00Z">
              <w:rPr/>
            </w:rPrChange>
          </w:rPr>
          <w:t>jogos simuladores, que usa</w:t>
        </w:r>
        <w:r w:rsidRPr="7502BA18">
          <w:t xml:space="preserve"> </w:t>
        </w:r>
        <w:commentRangeEnd w:id="958"/>
        <w:r>
          <w:rPr>
            <w:rStyle w:val="CommentReference"/>
          </w:rPr>
          <w:commentReference w:id="958"/>
        </w:r>
        <w:r w:rsidRPr="00F97842">
          <w:t>a l</w:t>
        </w:r>
        <w:commentRangeStart w:id="960"/>
        <w:r w:rsidRPr="00F97842">
          <w:t>ivre exploração</w:t>
        </w:r>
        <w:commentRangeEnd w:id="960"/>
        <w:r>
          <w:rPr>
            <w:rStyle w:val="CommentReference"/>
          </w:rPr>
          <w:commentReference w:id="960"/>
        </w:r>
        <w:r w:rsidRPr="00F97842">
          <w:t xml:space="preserve"> de um ambiente para prática de habilidades e aprendizado, </w:t>
        </w:r>
        <w:del w:id="961" w:author="Elias De Moraes Fernandes" w:date="2016-05-05T19:08:00Z">
          <w:r w:rsidRPr="00F97842" w:rsidDel="003115BD">
            <w:delText>porém não são</w:delText>
          </w:r>
        </w:del>
      </w:moveTo>
      <w:ins w:id="962" w:author="Elias De Moraes Fernandes" w:date="2016-05-05T19:08:00Z">
        <w:r w:rsidRPr="00F97842">
          <w:t>sem oferecer</w:t>
        </w:r>
      </w:ins>
      <w:moveTo w:id="963" w:author="Elias De Moraes Fernandes" w:date="2016-05-05T19:06:00Z">
        <w:r w:rsidRPr="00F97842">
          <w:t xml:space="preserve"> objetivos </w:t>
        </w:r>
        <w:del w:id="964" w:author="Elias De Moraes Fernandes" w:date="2016-05-05T19:08:00Z">
          <w:r w:rsidRPr="00F97842" w:rsidDel="003115BD">
            <w:delText xml:space="preserve">nas tarefas e não possuem </w:delText>
          </w:r>
        </w:del>
      </w:moveTo>
      <w:ins w:id="965" w:author="Elias De Moraes Fernandes" w:date="2016-05-05T19:08:00Z">
        <w:r w:rsidRPr="00F97842">
          <w:t xml:space="preserve">nem </w:t>
        </w:r>
      </w:ins>
      <w:moveTo w:id="966" w:author="Elias De Moraes Fernandes" w:date="2016-05-05T19:06:00Z">
        <w:r w:rsidRPr="00F97842">
          <w:t>enredo</w:t>
        </w:r>
      </w:moveTo>
      <w:ins w:id="967" w:author="Elias De Moraes Fernandes" w:date="2016-05-05T19:08:00Z">
        <w:r w:rsidRPr="7502BA18">
          <w:t xml:space="preserve">, </w:t>
        </w:r>
      </w:ins>
      <w:ins w:id="968" w:author="Elias De Moraes Fernandes" w:date="2016-05-05T19:10:00Z">
        <w:r w:rsidR="00FC3A1F" w:rsidRPr="00F97842">
          <w:t xml:space="preserve">mas que </w:t>
        </w:r>
      </w:ins>
      <w:ins w:id="969" w:author="Elias De Moraes Fernandes" w:date="2016-05-05T20:03:00Z">
        <w:r w:rsidR="00472864" w:rsidRPr="00F97842">
          <w:t>se beneficia</w:t>
        </w:r>
        <w:r w:rsidR="007D0AE7" w:rsidRPr="7502BA18">
          <w:t xml:space="preserve"> </w:t>
        </w:r>
      </w:ins>
      <w:ins w:id="970" w:author="Elias De Moraes Fernandes" w:date="2016-05-06T10:10:00Z">
        <w:r w:rsidR="008D23F1" w:rsidRPr="00F97842">
          <w:t xml:space="preserve">igualmente </w:t>
        </w:r>
      </w:ins>
      <w:ins w:id="971" w:author="Elias De Moraes Fernandes" w:date="2016-05-05T20:03:00Z">
        <w:r w:rsidR="00472864" w:rsidRPr="00F97842">
          <w:t xml:space="preserve">da </w:t>
        </w:r>
      </w:ins>
      <w:ins w:id="972" w:author="Elias De Moraes Fernandes" w:date="2016-05-05T19:10:00Z">
        <w:del w:id="973" w:author="Elias De Moraes Fernandes" w:date="2016-05-06T10:13:00Z">
          <w:r w:rsidR="00FC3A1F" w:rsidRPr="00F97842" w:rsidDel="00233A2E">
            <w:delText>interação</w:delText>
          </w:r>
        </w:del>
      </w:ins>
      <w:ins w:id="974" w:author="Elias De Moraes Fernandes" w:date="2016-05-06T10:13:00Z">
        <w:r w:rsidR="00233A2E" w:rsidRPr="00F97842">
          <w:t xml:space="preserve">interatividade </w:t>
        </w:r>
      </w:ins>
      <w:ins w:id="975" w:author="Elias De Moraes Fernandes" w:date="2016-05-05T19:10:00Z">
        <w:del w:id="976" w:author="Elias De Moraes Fernandes" w:date="2016-05-06T10:13:00Z">
          <w:r w:rsidR="00FC3A1F" w:rsidRPr="00F97842" w:rsidDel="00233A2E">
            <w:delText xml:space="preserve"> </w:delText>
          </w:r>
        </w:del>
        <w:r w:rsidR="00FC3A1F" w:rsidRPr="00F97842">
          <w:t>ambiente/jogador</w:t>
        </w:r>
      </w:ins>
      <w:moveTo w:id="977" w:author="Elias De Moraes Fernandes" w:date="2016-05-05T19:06:00Z">
        <w:r w:rsidRPr="7502BA18">
          <w:t>.</w:t>
        </w:r>
      </w:moveTo>
    </w:p>
    <w:moveToRangeEnd w:id="949"/>
    <w:p w14:paraId="202215B8" w14:textId="2A1D4C80" w:rsidR="002D3C4C" w:rsidRPr="00F97842" w:rsidRDefault="002D4AD4" w:rsidP="00913F3D">
      <w:pPr>
        <w:pStyle w:val="TextodoTrabalho"/>
      </w:pPr>
      <w:r w:rsidRPr="00FA63E0">
        <w:rPr>
          <w:noProof/>
          <w:lang w:val="en-US"/>
        </w:rPr>
        <w:drawing>
          <wp:anchor distT="0" distB="0" distL="114300" distR="114300" simplePos="0" relativeHeight="251669504" behindDoc="0" locked="0" layoutInCell="1" allowOverlap="1" wp14:anchorId="5A5CCDF3" wp14:editId="5209BCA8">
            <wp:simplePos x="0" y="0"/>
            <wp:positionH relativeFrom="column">
              <wp:posOffset>229235</wp:posOffset>
            </wp:positionH>
            <wp:positionV relativeFrom="paragraph">
              <wp:posOffset>3514090</wp:posOffset>
            </wp:positionV>
            <wp:extent cx="5135880" cy="3037840"/>
            <wp:effectExtent l="0" t="0" r="0"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TCC%20/telepresenca.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8458" b="7867"/>
                    <a:stretch/>
                  </pic:blipFill>
                  <pic:spPr bwMode="auto">
                    <a:xfrm>
                      <a:off x="0" y="0"/>
                      <a:ext cx="5135880" cy="303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d="978" w:author="Elias De Moraes Fernandes" w:date="2016-05-05T16:52:00Z">
        <w:r w:rsidR="002D3C4C" w:rsidRPr="00F97842" w:rsidDel="00171812">
          <w:delText>I</w:delText>
        </w:r>
      </w:del>
      <w:ins w:id="979" w:author="Elias De Moraes Fernandes" w:date="2016-05-05T16:52:00Z">
        <w:r w:rsidR="00171812" w:rsidRPr="00F97842">
          <w:t>I</w:t>
        </w:r>
      </w:ins>
      <w:r w:rsidR="002D3C4C" w:rsidRPr="00F97842">
        <w:t>nteratividade</w:t>
      </w:r>
      <w:commentRangeStart w:id="980"/>
      <w:r w:rsidR="002D3C4C" w:rsidRPr="00F97842">
        <w:t xml:space="preserve"> descrev</w:t>
      </w:r>
      <w:commentRangeEnd w:id="980"/>
      <w:r>
        <w:rPr>
          <w:rStyle w:val="CommentReference"/>
        </w:rPr>
        <w:commentReference w:id="980"/>
      </w:r>
      <w:r w:rsidR="002D3C4C" w:rsidRPr="00F97842">
        <w:t>e medições mecânicas responsáveis pela ação do usuário e resposta da plataforma</w:t>
      </w:r>
      <w:r w:rsidR="00106488" w:rsidRPr="00F97842">
        <w:t>. S</w:t>
      </w:r>
      <w:r w:rsidR="002D3C4C" w:rsidRPr="00F97842">
        <w:t xml:space="preserve">ão analisadas três particularidades nessa perspectiva: velocidade, mapeamento e alcance </w:t>
      </w:r>
      <w:r w:rsidR="00D97F02" w:rsidRPr="00F97842">
        <w:t xml:space="preserve">como </w:t>
      </w:r>
      <w:commentRangeStart w:id="981"/>
      <w:r w:rsidR="00D97F02" w:rsidRPr="00F97842">
        <w:t xml:space="preserve">destaca </w:t>
      </w:r>
      <w:commentRangeEnd w:id="981"/>
      <w:r>
        <w:rPr>
          <w:rStyle w:val="CommentReference"/>
        </w:rPr>
        <w:commentReference w:id="981"/>
      </w:r>
      <w:r w:rsidR="00D97F02" w:rsidRPr="00F97842">
        <w:t xml:space="preserve">a </w:t>
      </w:r>
      <w:r w:rsidR="00D97F02" w:rsidRPr="691F81E7">
        <w:rPr>
          <w:highlight w:val="red"/>
          <w:rPrChange w:id="982" w:author="Convidado" w:date="2016-10-14T05:43:00Z">
            <w:rPr/>
          </w:rPrChange>
        </w:rPr>
        <w:t xml:space="preserve">Figura </w:t>
      </w:r>
      <w:r w:rsidR="00145CF6" w:rsidRPr="691F81E7">
        <w:rPr>
          <w:highlight w:val="red"/>
          <w:rPrChange w:id="983" w:author="Convidado" w:date="2016-10-14T05:43:00Z">
            <w:rPr/>
          </w:rPrChange>
        </w:rPr>
        <w:t>1</w:t>
      </w:r>
      <w:r w:rsidR="00E72DDC" w:rsidRPr="00F97842">
        <w:t xml:space="preserve"> (STEUER, </w:t>
      </w:r>
      <w:del w:id="984" w:author="Elias De Moraes Fernandes" w:date="2016-05-19T13:47:00Z">
        <w:r w:rsidR="00E72DDC" w:rsidRPr="00F97842" w:rsidDel="00596B8F">
          <w:delText>1992</w:delText>
        </w:r>
      </w:del>
      <w:ins w:id="985" w:author="Elias De Moraes Fernandes" w:date="2016-05-19T13:47:00Z">
        <w:r w:rsidR="00596B8F" w:rsidRPr="00F97842">
          <w:t>1993</w:t>
        </w:r>
      </w:ins>
      <w:r w:rsidR="00E72DDC" w:rsidRPr="1BEB9646">
        <w:t>)</w:t>
      </w:r>
      <w:r w:rsidR="002D3C4C" w:rsidRPr="1BEB9646">
        <w:t>.</w:t>
      </w:r>
      <w:r w:rsidR="00D97F02" w:rsidRPr="1BEB9646">
        <w:t xml:space="preserve"> </w:t>
      </w:r>
      <w:r w:rsidR="002D3C4C" w:rsidRPr="00F97842">
        <w:t xml:space="preserve">A </w:t>
      </w:r>
      <w:r w:rsidR="006B0250" w:rsidRPr="00F97842">
        <w:t>primeira</w:t>
      </w:r>
      <w:ins w:id="986" w:author="Convidado" w:date="2016-10-14T05:47:00Z">
        <w:r w:rsidR="50013D57" w:rsidRPr="1BEB9646">
          <w:t>,</w:t>
        </w:r>
      </w:ins>
      <w:del w:id="987" w:author="Convidado" w:date="2016-10-14T05:46:00Z">
        <w:r w:rsidR="006B0250" w:rsidRPr="00F97842" w:rsidDel="410FE522">
          <w:delText>,</w:delText>
        </w:r>
      </w:del>
      <w:r w:rsidR="006B0250" w:rsidRPr="00F97842">
        <w:t xml:space="preserve"> também conhecida como</w:t>
      </w:r>
      <w:r w:rsidR="002D3C4C" w:rsidRPr="00F97842">
        <w:t xml:space="preserve"> tempo de resposta, é uma característica importante no sistema de mídia interativa</w:t>
      </w:r>
      <w:r w:rsidR="00D645F9" w:rsidRPr="1BEB9646">
        <w:t xml:space="preserve"> </w:t>
      </w:r>
      <w:r w:rsidR="006C18A7" w:rsidRPr="00F97842">
        <w:t>que dita</w:t>
      </w:r>
      <w:r w:rsidR="00D645F9" w:rsidRPr="00F97842">
        <w:t xml:space="preserve"> a </w:t>
      </w:r>
      <w:r w:rsidR="002D3C4C" w:rsidRPr="00F97842">
        <w:t xml:space="preserve">velocidade </w:t>
      </w:r>
      <w:r w:rsidR="00D645F9" w:rsidRPr="00F97842">
        <w:t xml:space="preserve">em </w:t>
      </w:r>
      <w:r w:rsidR="002D3C4C" w:rsidRPr="00F97842">
        <w:t xml:space="preserve">que a plataforma </w:t>
      </w:r>
      <w:r w:rsidR="006B0250" w:rsidRPr="00F97842">
        <w:t>responde</w:t>
      </w:r>
      <w:r w:rsidR="002D3C4C" w:rsidRPr="00F97842">
        <w:t xml:space="preserve"> às aç</w:t>
      </w:r>
      <w:r w:rsidR="00D97F02" w:rsidRPr="00F97842">
        <w:t xml:space="preserve">ões do jogador </w:t>
      </w:r>
      <w:r w:rsidR="0068727F" w:rsidRPr="1BEB9646">
        <w:t>(</w:t>
      </w:r>
      <w:r w:rsidR="00D97F02" w:rsidRPr="00F97842">
        <w:t xml:space="preserve">STEUER, </w:t>
      </w:r>
      <w:del w:id="988" w:author="Elias De Moraes Fernandes" w:date="2016-05-19T13:47:00Z">
        <w:r w:rsidR="00D97F02" w:rsidRPr="00F97842" w:rsidDel="00596B8F">
          <w:delText>1992</w:delText>
        </w:r>
      </w:del>
      <w:ins w:id="989" w:author="Elias De Moraes Fernandes" w:date="2016-05-19T13:47:00Z">
        <w:r w:rsidR="00596B8F" w:rsidRPr="00F97842">
          <w:t>1993</w:t>
        </w:r>
      </w:ins>
      <w:r w:rsidR="0068727F" w:rsidRPr="1BEB9646">
        <w:t>)</w:t>
      </w:r>
      <w:r w:rsidR="00D97F02" w:rsidRPr="1BEB9646">
        <w:t xml:space="preserve">. </w:t>
      </w:r>
      <w:r w:rsidR="006B0250" w:rsidRPr="00F97842">
        <w:t>A segunda</w:t>
      </w:r>
      <w:del w:id="990" w:author="Convidado" w:date="2016-10-14T05:46:00Z">
        <w:r w:rsidR="006B0250" w:rsidRPr="00F97842" w:rsidDel="410FE522">
          <w:delText>,</w:delText>
        </w:r>
      </w:del>
      <w:r w:rsidR="002D3C4C" w:rsidRPr="1BEB9646">
        <w:t xml:space="preserve"> </w:t>
      </w:r>
      <w:r w:rsidR="006B0250" w:rsidRPr="00F97842">
        <w:t>constitui</w:t>
      </w:r>
      <w:r w:rsidR="002D3C4C" w:rsidRPr="00F97842">
        <w:t xml:space="preserve"> a habilidade do sistema mapear os controles e mudar em tempo real de acordo com o ambiente de forma natural e previsível</w:t>
      </w:r>
      <w:r w:rsidR="006B0250" w:rsidRPr="1BEB9646">
        <w:t xml:space="preserve"> </w:t>
      </w:r>
      <w:r w:rsidR="0068727F" w:rsidRPr="1BEB9646">
        <w:t>(</w:t>
      </w:r>
      <w:r w:rsidR="006B0250" w:rsidRPr="00F97842">
        <w:t xml:space="preserve">STEUER, </w:t>
      </w:r>
      <w:del w:id="991" w:author="Elias De Moraes Fernandes" w:date="2016-05-19T13:47:00Z">
        <w:r w:rsidR="006B0250" w:rsidRPr="00F97842" w:rsidDel="00596B8F">
          <w:delText>1992</w:delText>
        </w:r>
      </w:del>
      <w:ins w:id="992" w:author="Elias De Moraes Fernandes" w:date="2016-05-19T13:47:00Z">
        <w:r w:rsidR="00596B8F" w:rsidRPr="00F97842">
          <w:t>1993</w:t>
        </w:r>
      </w:ins>
      <w:r w:rsidR="0068727F" w:rsidRPr="1BEB9646">
        <w:t>)</w:t>
      </w:r>
      <w:del w:id="993" w:author="Elias De Moraes Fernandes" w:date="2016-05-18T22:58:00Z">
        <w:r w:rsidR="006B0250" w:rsidRPr="00F97842" w:rsidDel="00C24D73">
          <w:delText>.</w:delText>
        </w:r>
        <w:r w:rsidR="002D3C4C" w:rsidRPr="00F97842" w:rsidDel="00D602F7">
          <w:delText xml:space="preserve"> Em termos mobile, que é o caso dessa proposta, funciona através d</w:delText>
        </w:r>
        <w:r w:rsidR="006B0250" w:rsidRPr="00F97842" w:rsidDel="00D602F7">
          <w:delText>e</w:delText>
        </w:r>
        <w:r w:rsidR="002D3C4C" w:rsidRPr="00F97842" w:rsidDel="00D602F7">
          <w:delText xml:space="preserve"> toque</w:delText>
        </w:r>
        <w:r w:rsidR="006B0250" w:rsidRPr="00F97842" w:rsidDel="00D602F7">
          <w:delText>s</w:delText>
        </w:r>
        <w:r w:rsidR="002D3C4C" w:rsidRPr="00F97842" w:rsidDel="00D602F7">
          <w:delText xml:space="preserve"> </w:delText>
        </w:r>
        <w:r w:rsidR="006B0250" w:rsidRPr="00F97842" w:rsidDel="00D602F7">
          <w:delText>sensitiv</w:delText>
        </w:r>
        <w:r w:rsidR="000D3A15" w:rsidRPr="00F97842" w:rsidDel="00D602F7">
          <w:delText>o</w:delText>
        </w:r>
        <w:r w:rsidR="006B0250" w:rsidRPr="00F97842" w:rsidDel="00D602F7">
          <w:delText>s</w:delText>
        </w:r>
      </w:del>
      <w:r w:rsidR="006B0250" w:rsidRPr="1BEB9646">
        <w:t>.</w:t>
      </w:r>
      <w:r w:rsidR="002D3C4C" w:rsidRPr="1BEB9646">
        <w:t xml:space="preserve"> </w:t>
      </w:r>
      <w:r w:rsidR="006B0250" w:rsidRPr="00F97842">
        <w:t>A última</w:t>
      </w:r>
      <w:ins w:id="994" w:author="Elias De Moraes Fernandes" w:date="2016-05-18T22:59:00Z">
        <w:r w:rsidR="00C24D73" w:rsidRPr="00F97842">
          <w:t>, o alcance,</w:t>
        </w:r>
      </w:ins>
      <w:r w:rsidR="002D3C4C" w:rsidRPr="00F97842">
        <w:t xml:space="preserve"> refere-se </w:t>
      </w:r>
      <w:r w:rsidR="006B0250" w:rsidRPr="00F97842">
        <w:t>a</w:t>
      </w:r>
      <w:r w:rsidR="002D3C4C" w:rsidRPr="00F97842">
        <w:t>o n</w:t>
      </w:r>
      <w:r w:rsidR="002616FC" w:rsidRPr="00F97842">
        <w:t>ú</w:t>
      </w:r>
      <w:r w:rsidR="002D3C4C" w:rsidRPr="00F97842">
        <w:t>mero de possibilidades por ação em um tempo determinado</w:t>
      </w:r>
      <w:ins w:id="995" w:author="Elias De Moraes Fernandes" w:date="2016-05-18T22:59:00Z">
        <w:r w:rsidR="00C24D73" w:rsidRPr="1BEB9646">
          <w:t>,</w:t>
        </w:r>
      </w:ins>
      <w:ins w:id="996" w:author="Elias De Moraes Fernandes" w:date="2016-06-27T21:51:00Z">
        <w:r w:rsidR="00E47DF0" w:rsidRPr="00F97842">
          <w:t xml:space="preserve"> ou a capacidade de </w:t>
        </w:r>
      </w:ins>
      <w:ins w:id="997" w:author="Elias de Moraes Fernandes" w:date="2016-10-15T11:10:00Z">
        <w:r w:rsidR="00FD3826">
          <w:t xml:space="preserve">telas </w:t>
        </w:r>
      </w:ins>
      <w:ins w:id="998" w:author="Elias De Moraes Fernandes" w:date="2016-06-27T21:51:00Z">
        <w:r w:rsidR="00E47DF0" w:rsidRPr="00F97842">
          <w:t xml:space="preserve">toques </w:t>
        </w:r>
        <w:commentRangeStart w:id="999"/>
        <w:del w:id="1000" w:author="Convidado" w:date="2016-10-14T05:47:00Z">
          <w:r w:rsidR="00E47DF0" w:rsidRPr="00F97842" w:rsidDel="28468761">
            <w:delText>sensitives</w:delText>
          </w:r>
        </w:del>
        <w:commentRangeStart w:id="1001"/>
        <w:del w:id="1002" w:author="Convidado" w:date="2016-10-14T05:48:00Z">
          <w:r w:rsidR="00E47DF0" w:rsidRPr="00F97842" w:rsidDel="54BFF6DF">
            <w:delText xml:space="preserve"> </w:delText>
          </w:r>
        </w:del>
      </w:ins>
      <w:proofErr w:type="spellStart"/>
      <w:ins w:id="1003" w:author="Convidado" w:date="2016-10-14T05:48:00Z">
        <w:r w:rsidR="54BFF6DF" w:rsidRPr="54BFF6DF">
          <w:rPr>
            <w:highlight w:val="red"/>
            <w:rPrChange w:id="1004" w:author="Convidado" w:date="2016-10-14T05:48:00Z">
              <w:rPr/>
            </w:rPrChange>
          </w:rPr>
          <w:t>sensitives</w:t>
        </w:r>
        <w:proofErr w:type="spellEnd"/>
        <w:r w:rsidR="54BFF6DF" w:rsidRPr="1BEB9646">
          <w:t xml:space="preserve"> </w:t>
        </w:r>
      </w:ins>
      <w:commentRangeEnd w:id="999"/>
      <w:ins w:id="1005" w:author="Elias De Moraes Fernandes" w:date="2016-06-27T21:51:00Z">
        <w:r>
          <w:rPr>
            <w:rStyle w:val="CommentReference"/>
          </w:rPr>
          <w:commentReference w:id="999"/>
        </w:r>
        <w:commentRangeEnd w:id="1001"/>
        <w:r>
          <w:rPr>
            <w:rStyle w:val="CommentReference"/>
          </w:rPr>
          <w:commentReference w:id="1001"/>
        </w:r>
        <w:r w:rsidR="00E47DF0" w:rsidRPr="00F97842">
          <w:t>na tela,</w:t>
        </w:r>
      </w:ins>
      <w:ins w:id="1006" w:author="Elias De Moraes Fernandes" w:date="2016-05-18T22:59:00Z">
        <w:r w:rsidR="00C24D73" w:rsidRPr="00F97842">
          <w:t xml:space="preserve"> o que</w:t>
        </w:r>
      </w:ins>
      <w:del w:id="1007" w:author="Elias De Moraes Fernandes" w:date="2016-05-18T22:59:00Z">
        <w:r w:rsidR="002D3C4C" w:rsidRPr="00F97842" w:rsidDel="00C24D73">
          <w:delText>. Em linguagem de games, isso</w:delText>
        </w:r>
      </w:del>
      <w:r w:rsidR="002D3C4C" w:rsidRPr="00F97842">
        <w:t xml:space="preserve"> significa a liberdade do jogador </w:t>
      </w:r>
      <w:del w:id="1008" w:author="Elias De Moraes Fernandes" w:date="2016-05-18T22:59:00Z">
        <w:r w:rsidR="002D3C4C" w:rsidRPr="00F97842" w:rsidDel="00C24D73">
          <w:delText>de</w:delText>
        </w:r>
      </w:del>
      <w:ins w:id="1009" w:author="Elias De Moraes Fernandes" w:date="2016-05-18T22:59:00Z">
        <w:r w:rsidR="00C24D73" w:rsidRPr="00F97842">
          <w:t>poder</w:t>
        </w:r>
      </w:ins>
      <w:r w:rsidR="002D3C4C" w:rsidRPr="00F97842">
        <w:t xml:space="preserve"> executar ações dentro do ambiente. </w:t>
      </w:r>
      <w:del w:id="1010" w:author="Elias De Moraes Fernandes" w:date="2016-06-27T21:46:00Z">
        <w:r w:rsidR="002D3C4C" w:rsidRPr="00F97842" w:rsidDel="0010593C">
          <w:delText>Nesse caso</w:delText>
        </w:r>
        <w:r w:rsidR="006B0250" w:rsidRPr="00F97842" w:rsidDel="0010593C">
          <w:delText xml:space="preserve"> quem </w:delText>
        </w:r>
        <w:r w:rsidR="002D3C4C" w:rsidRPr="00F97842" w:rsidDel="0010593C">
          <w:delText xml:space="preserve">determina é o </w:delText>
        </w:r>
        <w:r w:rsidR="002D3C4C" w:rsidRPr="00F97842" w:rsidDel="0010593C">
          <w:rPr>
            <w:i/>
          </w:rPr>
          <w:delText>game design</w:delText>
        </w:r>
        <w:r w:rsidR="002D3C4C" w:rsidRPr="00F97842" w:rsidDel="0010593C">
          <w:delText xml:space="preserve">, porém </w:delText>
        </w:r>
      </w:del>
      <w:ins w:id="1011" w:author="Elias De Moraes Fernandes" w:date="2016-06-27T21:46:00Z">
        <w:r w:rsidR="0010593C" w:rsidRPr="00F97842">
          <w:t>O</w:t>
        </w:r>
      </w:ins>
      <w:del w:id="1012" w:author="Elias De Moraes Fernandes" w:date="2016-06-27T21:46:00Z">
        <w:r w:rsidR="002D3C4C" w:rsidRPr="00F97842" w:rsidDel="0010593C">
          <w:delText>o</w:delText>
        </w:r>
      </w:del>
      <w:r w:rsidR="002D3C4C" w:rsidRPr="00F97842">
        <w:t xml:space="preserve"> jogador precisa ter a sensação de liberdade em executar v</w:t>
      </w:r>
      <w:r w:rsidR="00E65A10" w:rsidRPr="00F97842">
        <w:t>á</w:t>
      </w:r>
      <w:r w:rsidR="002D3C4C" w:rsidRPr="00F97842">
        <w:t>ri</w:t>
      </w:r>
      <w:r w:rsidR="006B0250" w:rsidRPr="00F97842">
        <w:t>as tarefas, mesmo que seja um nú</w:t>
      </w:r>
      <w:r w:rsidR="002D3C4C" w:rsidRPr="00F97842">
        <w:t xml:space="preserve">mero limitado de opções </w:t>
      </w:r>
      <w:r w:rsidR="0068727F" w:rsidRPr="1BEB9646">
        <w:t>(</w:t>
      </w:r>
      <w:r w:rsidR="002D3C4C" w:rsidRPr="00F97842">
        <w:t xml:space="preserve">STEUER, </w:t>
      </w:r>
      <w:del w:id="1013" w:author="Elias De Moraes Fernandes" w:date="2016-05-19T13:47:00Z">
        <w:r w:rsidR="002D3C4C" w:rsidRPr="00F97842" w:rsidDel="00596B8F">
          <w:delText>1992</w:delText>
        </w:r>
      </w:del>
      <w:ins w:id="1014" w:author="Elias De Moraes Fernandes" w:date="2016-05-19T13:47:00Z">
        <w:r w:rsidR="00596B8F" w:rsidRPr="00F97842">
          <w:t>1993</w:t>
        </w:r>
      </w:ins>
      <w:r w:rsidR="0068727F" w:rsidRPr="1BEB9646">
        <w:t>)</w:t>
      </w:r>
      <w:r w:rsidR="002D3C4C" w:rsidRPr="1BEB9646">
        <w:t>.</w:t>
      </w:r>
    </w:p>
    <w:p w14:paraId="127785BC" w14:textId="45DA6C2C" w:rsidR="009B4ACE" w:rsidRPr="00F97842" w:rsidDel="00FC3A1F" w:rsidRDefault="009B4ACE">
      <w:pPr>
        <w:pStyle w:val="PargrafoparaIlustraes"/>
        <w:rPr>
          <w:del w:id="1015" w:author="Elias De Moraes Fernandes" w:date="2016-05-05T19:12:00Z"/>
          <w:b/>
          <w:rPrChange w:id="1016" w:author="Elias De Moraes Fernandes" w:date="2016-10-04T23:07:00Z">
            <w:rPr>
              <w:del w:id="1017" w:author="Elias De Moraes Fernandes" w:date="2016-05-05T19:12:00Z"/>
              <w:rFonts w:eastAsia="Times New Roman"/>
              <w:b/>
              <w:sz w:val="20"/>
              <w:szCs w:val="20"/>
            </w:rPr>
          </w:rPrChange>
        </w:rPr>
        <w:pPrChange w:id="1018" w:author="Elias De Moraes Fernandes" w:date="2016-05-05T19:13:00Z">
          <w:pPr>
            <w:spacing w:after="200" w:line="276" w:lineRule="auto"/>
          </w:pPr>
        </w:pPrChange>
      </w:pPr>
      <w:del w:id="1019" w:author="Elias De Moraes Fernandes" w:date="2016-05-05T19:12:00Z">
        <w:r w:rsidRPr="00F97842" w:rsidDel="00FC3A1F">
          <w:rPr>
            <w:b/>
            <w:rPrChange w:id="1020" w:author="Elias De Moraes Fernandes" w:date="2016-10-04T23:07:00Z">
              <w:rPr>
                <w:b/>
                <w:szCs w:val="20"/>
              </w:rPr>
            </w:rPrChange>
          </w:rPr>
          <w:br w:type="page"/>
        </w:r>
      </w:del>
    </w:p>
    <w:p w14:paraId="56A7F568" w14:textId="587113F6" w:rsidR="002D3C4C" w:rsidRPr="00F97842" w:rsidRDefault="00BA3CBD" w:rsidP="00D85C78">
      <w:pPr>
        <w:pStyle w:val="PargrafoparaIlustraes"/>
        <w:rPr>
          <w:color w:val="auto"/>
          <w:rPrChange w:id="1021" w:author="Elias De Moraes Fernandes" w:date="2016-10-04T23:07:00Z">
            <w:rPr/>
          </w:rPrChange>
        </w:rPr>
      </w:pPr>
      <w:bookmarkStart w:id="1022" w:name="_Ref463906323"/>
      <w:bookmarkStart w:id="1023" w:name="_Toc464064234"/>
      <w:r w:rsidRPr="7EDDBD1D">
        <w:rPr>
          <w:b/>
          <w:bCs/>
          <w:color w:val="auto"/>
          <w:highlight w:val="red"/>
          <w:rPrChange w:id="1024" w:author="Convidado" w:date="2016-10-14T05:48:00Z">
            <w:rPr/>
          </w:rPrChange>
        </w:rPr>
        <w:t xml:space="preserve">Figura  </w:t>
      </w:r>
      <w:r w:rsidRPr="00FA63E0">
        <w:fldChar w:fldCharType="begin"/>
      </w:r>
      <w:r w:rsidRPr="00F97842">
        <w:rPr>
          <w:b/>
          <w:color w:val="auto"/>
          <w:rPrChange w:id="1025" w:author="Elias De Moraes Fernandes" w:date="2016-10-04T23:07:00Z">
            <w:rPr/>
          </w:rPrChange>
        </w:rPr>
        <w:instrText xml:space="preserve"> SEQ Figura_ \* ARABIC </w:instrText>
      </w:r>
      <w:r w:rsidRPr="00FA63E0">
        <w:rPr>
          <w:b/>
          <w:color w:val="auto"/>
          <w:rPrChange w:id="1026" w:author="Elias De Moraes Fernandes" w:date="2016-10-04T23:07:00Z">
            <w:rPr/>
          </w:rPrChange>
        </w:rPr>
        <w:fldChar w:fldCharType="separate"/>
      </w:r>
      <w:ins w:id="1027" w:author="Elias De Moraes Fernandes" w:date="2016-10-14T00:16:00Z">
        <w:r w:rsidR="00426398" w:rsidRPr="009624AF">
          <w:rPr>
            <w:b/>
            <w:bCs/>
            <w:noProof/>
            <w:color w:val="auto"/>
          </w:rPr>
          <w:t>1</w:t>
        </w:r>
      </w:ins>
      <w:ins w:id="1028" w:author="Elias De Moraes Fernandes" w:date="2016-10-12T19:26:00Z">
        <w:del w:id="1029" w:author="Elias De Moraes Fernandes" w:date="2016-10-13T23:36:00Z">
          <w:r w:rsidR="00A27E32" w:rsidDel="00231416">
            <w:rPr>
              <w:b/>
              <w:noProof/>
              <w:color w:val="auto"/>
            </w:rPr>
            <w:delText>1</w:delText>
          </w:r>
        </w:del>
      </w:ins>
      <w:ins w:id="1030" w:author="Elias De Moraes Fernandes" w:date="2016-10-11T00:51:00Z">
        <w:del w:id="1031" w:author="Elias De Moraes Fernandes" w:date="2016-10-13T23:36:00Z">
          <w:r w:rsidR="00377D75" w:rsidDel="00231416">
            <w:rPr>
              <w:b/>
              <w:noProof/>
              <w:color w:val="auto"/>
            </w:rPr>
            <w:delText>1</w:delText>
          </w:r>
        </w:del>
      </w:ins>
      <w:ins w:id="1032" w:author="Elias De Moraes Fernandes" w:date="2016-05-06T11:57:00Z">
        <w:del w:id="1033" w:author="Elias De Moraes Fernandes" w:date="2016-10-13T23:36:00Z">
          <w:r w:rsidR="003232DB" w:rsidRPr="00FA63E0" w:rsidDel="00231416">
            <w:rPr>
              <w:b/>
              <w:bCs/>
              <w:noProof/>
              <w:color w:val="auto"/>
            </w:rPr>
            <w:delText>1</w:delText>
          </w:r>
        </w:del>
      </w:ins>
      <w:ins w:id="1034" w:author="Elias De Moraes Fernandes" w:date="2016-05-05T20:28:00Z">
        <w:del w:id="1035" w:author="Elias De Moraes Fernandes" w:date="2016-10-13T23:36:00Z">
          <w:r w:rsidR="007157B3" w:rsidRPr="00F97842" w:rsidDel="00231416">
            <w:rPr>
              <w:b/>
              <w:noProof/>
              <w:color w:val="auto"/>
            </w:rPr>
            <w:delText>1</w:delText>
          </w:r>
        </w:del>
      </w:ins>
      <w:del w:id="1036" w:author="Elias De Moraes Fernandes" w:date="2016-10-13T23:36:00Z">
        <w:r w:rsidR="00E60052" w:rsidRPr="00F97842" w:rsidDel="00231416">
          <w:rPr>
            <w:b/>
            <w:noProof/>
            <w:color w:val="auto"/>
            <w:rPrChange w:id="1037" w:author="Elias De Moraes Fernandes" w:date="2016-10-04T23:07:00Z">
              <w:rPr>
                <w:noProof/>
              </w:rPr>
            </w:rPrChange>
          </w:rPr>
          <w:delText>1</w:delText>
        </w:r>
      </w:del>
      <w:r w:rsidRPr="00FA63E0">
        <w:fldChar w:fldCharType="end"/>
      </w:r>
      <w:bookmarkEnd w:id="1022"/>
      <w:r w:rsidR="00B4661E" w:rsidRPr="7EDDBD1D">
        <w:rPr>
          <w:color w:val="auto"/>
          <w:highlight w:val="red"/>
          <w:rPrChange w:id="1038" w:author="Convidado" w:date="2016-10-14T05:48:00Z">
            <w:rPr/>
          </w:rPrChange>
        </w:rPr>
        <w:t xml:space="preserve"> </w:t>
      </w:r>
      <w:r w:rsidR="002D3C4C" w:rsidRPr="7EDDBD1D">
        <w:rPr>
          <w:color w:val="auto"/>
          <w:highlight w:val="red"/>
          <w:rPrChange w:id="1039" w:author="Convidado" w:date="2016-10-14T05:48:00Z">
            <w:rPr/>
          </w:rPrChange>
        </w:rPr>
        <w:t xml:space="preserve">– Tradução de: Variáveis Tecnológicas influenciando </w:t>
      </w:r>
      <w:proofErr w:type="spellStart"/>
      <w:r w:rsidR="002D3C4C" w:rsidRPr="7EDDBD1D">
        <w:rPr>
          <w:color w:val="auto"/>
          <w:highlight w:val="red"/>
          <w:rPrChange w:id="1040" w:author="Convidado" w:date="2016-10-14T05:48:00Z">
            <w:rPr/>
          </w:rPrChange>
        </w:rPr>
        <w:t>telepresença</w:t>
      </w:r>
      <w:bookmarkEnd w:id="1023"/>
      <w:commentRangeStart w:id="1041"/>
      <w:commentRangeEnd w:id="1041"/>
      <w:proofErr w:type="spellEnd"/>
      <w:r>
        <w:rPr>
          <w:rStyle w:val="CommentReference"/>
        </w:rPr>
        <w:commentReference w:id="1041"/>
      </w:r>
    </w:p>
    <w:p w14:paraId="3DAB36CF" w14:textId="269742DF" w:rsidR="001B30A1" w:rsidRPr="00F97842" w:rsidRDefault="002D3C4C" w:rsidP="00913F3D">
      <w:pPr>
        <w:pStyle w:val="PargrafoparaIlustraes"/>
      </w:pPr>
      <w:del w:id="1042" w:author="Elias De Moraes Fernandes" w:date="2016-05-19T13:44:00Z">
        <w:r w:rsidRPr="00F97842" w:rsidDel="00A53BD3">
          <w:delText>Fonte: http://www.cybertherapy.info/pages/telepresence.pdf - Pág 11</w:delText>
        </w:r>
      </w:del>
      <w:ins w:id="1043" w:author="Elias De Moraes Fernandes" w:date="2016-05-19T13:44:00Z">
        <w:r w:rsidR="00A53BD3" w:rsidRPr="38229447">
          <w:t>(</w:t>
        </w:r>
        <w:r w:rsidR="00DA326B" w:rsidRPr="00F97842">
          <w:t>STEUER</w:t>
        </w:r>
        <w:r w:rsidR="00A53BD3" w:rsidRPr="00F97842">
          <w:t>, 1993)</w:t>
        </w:r>
      </w:ins>
    </w:p>
    <w:p w14:paraId="69CA6F3B" w14:textId="766887FF" w:rsidR="002D3C4C" w:rsidRPr="00F97842" w:rsidDel="00AB38C3" w:rsidRDefault="002D3C4C" w:rsidP="00913F3D">
      <w:pPr>
        <w:pStyle w:val="PargrafoparaIlustraes"/>
        <w:rPr>
          <w:del w:id="1044" w:author="Elias De Moraes Fernandes" w:date="2016-10-14T00:10:00Z"/>
        </w:rPr>
      </w:pPr>
    </w:p>
    <w:p w14:paraId="5B93E3E1" w14:textId="77777777" w:rsidR="00FC3A1F" w:rsidRPr="00F97842" w:rsidRDefault="00FC3A1F">
      <w:pPr>
        <w:pStyle w:val="TextodoTrabalho"/>
        <w:ind w:firstLine="0"/>
        <w:rPr>
          <w:ins w:id="1045" w:author="Elias De Moraes Fernandes" w:date="2016-05-05T19:12:00Z"/>
        </w:rPr>
        <w:pPrChange w:id="1046" w:author="Elias De Moraes Fernandes" w:date="2016-10-14T00:10:00Z">
          <w:pPr>
            <w:pStyle w:val="TextodoTrabalho"/>
          </w:pPr>
        </w:pPrChange>
      </w:pPr>
    </w:p>
    <w:p w14:paraId="6F4006F8" w14:textId="17240E63" w:rsidR="002D3C4C" w:rsidRPr="00F97842" w:rsidDel="00EE0BA4" w:rsidRDefault="00D97F02" w:rsidP="00913F3D">
      <w:pPr>
        <w:pStyle w:val="TextodoTrabalho"/>
        <w:rPr>
          <w:del w:id="1047" w:author="Elias De Moraes Fernandes" w:date="2016-05-06T10:14:00Z"/>
          <w:b/>
        </w:rPr>
      </w:pPr>
      <w:del w:id="1048" w:author="Elias De Moraes Fernandes" w:date="2016-06-27T19:18:00Z">
        <w:r w:rsidRPr="00F97842" w:rsidDel="00C072F4">
          <w:delText xml:space="preserve">Para se ter melhor jogabilidade </w:delText>
        </w:r>
        <w:r w:rsidR="002A38E8" w:rsidRPr="00F97842" w:rsidDel="00C072F4">
          <w:delText xml:space="preserve">é </w:delText>
        </w:r>
      </w:del>
      <w:commentRangeStart w:id="1049"/>
      <w:ins w:id="1050" w:author="Elias De Moraes Fernandes" w:date="2016-06-27T19:18:00Z">
        <w:r w:rsidR="00C072F4" w:rsidRPr="00F97842">
          <w:t xml:space="preserve">É </w:t>
        </w:r>
      </w:ins>
      <w:del w:id="1051" w:author="Elias De Moraes Fernandes" w:date="2016-06-27T19:19:00Z">
        <w:r w:rsidR="002A38E8" w:rsidRPr="00F97842" w:rsidDel="00C072F4">
          <w:delText xml:space="preserve">necessária </w:delText>
        </w:r>
      </w:del>
      <w:ins w:id="1052" w:author="Elias De Moraes Fernandes" w:date="2016-06-27T19:19:00Z">
        <w:r w:rsidR="00C072F4" w:rsidRPr="00F97842">
          <w:t>necessário</w:t>
        </w:r>
        <w:commentRangeEnd w:id="1049"/>
        <w:r>
          <w:rPr>
            <w:rStyle w:val="CommentReference"/>
          </w:rPr>
          <w:commentReference w:id="1049"/>
        </w:r>
        <w:r w:rsidR="00C072F4" w:rsidRPr="3A5E3C65">
          <w:t xml:space="preserve"> </w:t>
        </w:r>
      </w:ins>
      <w:r w:rsidR="002A38E8" w:rsidRPr="00F97842">
        <w:t xml:space="preserve">uma </w:t>
      </w:r>
      <w:commentRangeStart w:id="1053"/>
      <w:r w:rsidR="002A38E8" w:rsidRPr="00F97842">
        <w:t>plataforma</w:t>
      </w:r>
      <w:commentRangeEnd w:id="1053"/>
      <w:r>
        <w:rPr>
          <w:rStyle w:val="CommentReference"/>
        </w:rPr>
        <w:commentReference w:id="1053"/>
      </w:r>
      <w:r w:rsidR="002A38E8" w:rsidRPr="00F97842">
        <w:t xml:space="preserve"> de desenvolvimento e integração que </w:t>
      </w:r>
      <w:r w:rsidR="00CB0EC4" w:rsidRPr="00F97842">
        <w:t>atenda</w:t>
      </w:r>
      <w:r w:rsidR="002A38E8" w:rsidRPr="00F97842">
        <w:t xml:space="preserve"> os requisitos da interatividade citados acima</w:t>
      </w:r>
      <w:r w:rsidRPr="3A5E3C65">
        <w:t xml:space="preserve">. </w:t>
      </w:r>
      <w:proofErr w:type="spellStart"/>
      <w:r w:rsidRPr="00F97842">
        <w:t>K</w:t>
      </w:r>
      <w:r w:rsidR="00936BFC" w:rsidRPr="00F97842">
        <w:t>anstensmidt</w:t>
      </w:r>
      <w:proofErr w:type="spellEnd"/>
      <w:r w:rsidR="00936BFC" w:rsidRPr="3A5E3C65">
        <w:t xml:space="preserve"> </w:t>
      </w:r>
      <w:r w:rsidR="0068727F" w:rsidRPr="3A5E3C65">
        <w:t>(</w:t>
      </w:r>
      <w:r w:rsidR="002D3C4C" w:rsidRPr="00F97842">
        <w:t>2010</w:t>
      </w:r>
      <w:r w:rsidR="0068727F" w:rsidRPr="3A5E3C65">
        <w:t>)</w:t>
      </w:r>
      <w:r w:rsidR="002D3C4C" w:rsidRPr="00F97842">
        <w:t xml:space="preserve"> define a </w:t>
      </w:r>
      <w:r w:rsidR="002D3C4C" w:rsidRPr="00F97842">
        <w:lastRenderedPageBreak/>
        <w:t>plataforma como um sistema capaz de executar jogos</w:t>
      </w:r>
      <w:ins w:id="1054" w:author="Elias De Moraes Fernandes" w:date="2016-05-06T09:47:00Z">
        <w:r w:rsidR="00293A03" w:rsidRPr="3A5E3C65">
          <w:t xml:space="preserve"> </w:t>
        </w:r>
      </w:ins>
      <w:del w:id="1055" w:author="Elias De Moraes Fernandes" w:date="2016-05-06T09:47:00Z">
        <w:r w:rsidR="002D3C4C" w:rsidRPr="00F97842" w:rsidDel="00293A03">
          <w:delText xml:space="preserve"> </w:delText>
        </w:r>
      </w:del>
      <w:r w:rsidR="002D3C4C" w:rsidRPr="00F97842">
        <w:t>desenvolvidos especificamente para aquele ambiente. Cada plataforma dispon</w:t>
      </w:r>
      <w:r w:rsidR="002A38E8" w:rsidRPr="00F97842">
        <w:t>ibiliza recursos tecnológicos de entrada</w:t>
      </w:r>
      <w:r w:rsidR="002D3C4C" w:rsidRPr="3A5E3C65">
        <w:rPr>
          <w:i/>
          <w:iCs/>
        </w:rPr>
        <w:t>,</w:t>
      </w:r>
      <w:r w:rsidR="002D3C4C" w:rsidRPr="00F97842">
        <w:t xml:space="preserve"> processamento, exibição e, em alguns casos, transferência de dados. A plataforma tem função importante tanto quanto a narrativa </w:t>
      </w:r>
      <w:r w:rsidR="002A38E8" w:rsidRPr="00F97842">
        <w:t>e</w:t>
      </w:r>
      <w:r w:rsidR="002D3C4C" w:rsidRPr="00F97842">
        <w:t xml:space="preserve"> mecânica do jogo. Como exemplo disso cita-se a possibilidade de processar ações comandadas pelo jogador, processá-las de acordo com o comportamento de cada objeto e do sistema de regras e instantaneamente apresentar esse resultado para o jogador. Esse ambiente, juntamente com outros aspectos pode definir o grau de imersão do jogo, pois leva-se em consideração características do game design e do processo de produção, onde foca-se nas limitações técnicas dessa determinada plataforma como por exemplo, adaptações para um gameplay mais atrativo ou simplificado </w:t>
      </w:r>
      <w:r w:rsidR="0068727F" w:rsidRPr="3A5E3C65">
        <w:t>(</w:t>
      </w:r>
      <w:r w:rsidR="002D3C4C" w:rsidRPr="00F97842">
        <w:t>MENDES T</w:t>
      </w:r>
      <w:r w:rsidR="00D645F9" w:rsidRPr="3A5E3C65">
        <w:t>.</w:t>
      </w:r>
      <w:r w:rsidR="002D3C4C" w:rsidRPr="00F97842">
        <w:t>, 2012</w:t>
      </w:r>
      <w:r w:rsidR="0068727F" w:rsidRPr="3A5E3C65">
        <w:t>)</w:t>
      </w:r>
      <w:r w:rsidR="002D3C4C" w:rsidRPr="3A5E3C65">
        <w:t>.</w:t>
      </w:r>
      <w:r w:rsidR="002D3C4C" w:rsidRPr="00FA63E0">
        <w:rPr>
          <w:b/>
          <w:bCs/>
        </w:rPr>
        <w:t xml:space="preserve"> </w:t>
      </w:r>
    </w:p>
    <w:p w14:paraId="0658463E" w14:textId="0B4CB511" w:rsidR="002D3C4C" w:rsidRPr="00F97842" w:rsidDel="003115BD" w:rsidRDefault="004F39B9">
      <w:pPr>
        <w:pStyle w:val="TextodoTrabalho"/>
      </w:pPr>
      <w:moveFromRangeStart w:id="1056" w:author="Elias De Moraes Fernandes" w:date="2016-05-05T19:06:00Z" w:name="move450238505"/>
      <w:moveFrom w:id="1057" w:author="Elias De Moraes Fernandes" w:date="2016-05-05T19:06:00Z">
        <w:r w:rsidRPr="00F97842" w:rsidDel="003115BD">
          <w:t>O</w:t>
        </w:r>
        <w:r w:rsidR="00475166" w:rsidRPr="00F97842" w:rsidDel="003115BD">
          <w:t xml:space="preserve"> </w:t>
        </w:r>
        <w:r w:rsidRPr="00F97842" w:rsidDel="003115BD">
          <w:t>uso d</w:t>
        </w:r>
        <w:r w:rsidR="007C32FB" w:rsidRPr="00F97842" w:rsidDel="003115BD">
          <w:t>os</w:t>
        </w:r>
        <w:r w:rsidR="00475166" w:rsidRPr="00F97842" w:rsidDel="003115BD">
          <w:t xml:space="preserve"> conceitos </w:t>
        </w:r>
        <w:r w:rsidRPr="00F97842" w:rsidDel="003115BD">
          <w:t>mencionados acima</w:t>
        </w:r>
        <w:r w:rsidR="00967BDE" w:rsidRPr="00F97842" w:rsidDel="003115BD">
          <w:t xml:space="preserve"> é possível </w:t>
        </w:r>
        <w:r w:rsidRPr="00F97842" w:rsidDel="003115BD">
          <w:t>através de adaptações</w:t>
        </w:r>
        <w:r w:rsidR="00967BDE" w:rsidRPr="00F97842" w:rsidDel="003115BD">
          <w:t xml:space="preserve"> </w:t>
        </w:r>
        <w:r w:rsidRPr="00F97842" w:rsidDel="003115BD">
          <w:t>para</w:t>
        </w:r>
        <w:r w:rsidR="007C32FB" w:rsidRPr="00F97842" w:rsidDel="003115BD">
          <w:t xml:space="preserve"> </w:t>
        </w:r>
        <w:r w:rsidRPr="00F97842" w:rsidDel="003115BD">
          <w:t>qualquer gênero de jogos</w:t>
        </w:r>
        <w:r w:rsidR="00967BDE" w:rsidRPr="00F97842" w:rsidDel="003115BD">
          <w:t>, inclu</w:t>
        </w:r>
        <w:r w:rsidR="007C32FB" w:rsidRPr="00F97842" w:rsidDel="003115BD">
          <w:t>indo</w:t>
        </w:r>
        <w:r w:rsidR="00967BDE" w:rsidRPr="00F97842" w:rsidDel="003115BD">
          <w:t xml:space="preserve"> os jogos sérios. Também conhecido como </w:t>
        </w:r>
        <w:r w:rsidR="00752811" w:rsidRPr="00F97842" w:rsidDel="003115BD">
          <w:rPr>
            <w:i/>
          </w:rPr>
          <w:t>S</w:t>
        </w:r>
        <w:r w:rsidR="002D3C4C" w:rsidRPr="00F97842" w:rsidDel="003115BD">
          <w:rPr>
            <w:i/>
          </w:rPr>
          <w:t>erious game</w:t>
        </w:r>
        <w:r w:rsidR="002D3C4C" w:rsidRPr="00F97842" w:rsidDel="003115BD">
          <w:t xml:space="preserve"> </w:t>
        </w:r>
        <w:r w:rsidR="009717F3" w:rsidRPr="00F97842" w:rsidDel="003115BD">
          <w:t>já na</w:t>
        </w:r>
        <w:r w:rsidR="00967BDE" w:rsidRPr="00F97842" w:rsidDel="003115BD">
          <w:t xml:space="preserve"> </w:t>
        </w:r>
        <w:r w:rsidR="002D3C4C" w:rsidRPr="00F97842" w:rsidDel="003115BD">
          <w:t>década de 1970</w:t>
        </w:r>
        <w:r w:rsidR="00967BDE" w:rsidRPr="00F97842" w:rsidDel="003115BD">
          <w:t xml:space="preserve">, a terminologia é estabelecida </w:t>
        </w:r>
        <w:r w:rsidR="002D3C4C" w:rsidRPr="00F97842" w:rsidDel="003115BD">
          <w:t xml:space="preserve">para todo jogo educacional proposto a qualquer faixa etária </w:t>
        </w:r>
        <w:r w:rsidRPr="00F97842" w:rsidDel="003115BD">
          <w:t xml:space="preserve">em que </w:t>
        </w:r>
        <w:r w:rsidR="009717F3" w:rsidRPr="00F97842" w:rsidDel="003115BD">
          <w:t>po</w:t>
        </w:r>
        <w:r w:rsidR="0005322E" w:rsidRPr="00F97842" w:rsidDel="003115BD">
          <w:t xml:space="preserve">ssa ser executado </w:t>
        </w:r>
        <w:r w:rsidR="009717F3" w:rsidRPr="00F97842" w:rsidDel="003115BD">
          <w:t>em</w:t>
        </w:r>
        <w:r w:rsidRPr="00F97842" w:rsidDel="003115BD">
          <w:t xml:space="preserve"> </w:t>
        </w:r>
        <w:r w:rsidR="009717F3" w:rsidRPr="00F97842" w:rsidDel="003115BD">
          <w:t>circustâncias diferenciadas</w:t>
        </w:r>
        <w:r w:rsidR="0005322E" w:rsidRPr="00F97842" w:rsidDel="003115BD">
          <w:t xml:space="preserve"> como por exemplo</w:t>
        </w:r>
        <w:r w:rsidR="002D3C4C" w:rsidRPr="00F97842" w:rsidDel="003115BD">
          <w:t xml:space="preserve"> na educação, formação profissional, defesa, saúde, advergames, entre outros. Seu objetivo é colaborar na comunicação entre conceito e f</w:t>
        </w:r>
        <w:r w:rsidR="0005322E" w:rsidRPr="00F97842" w:rsidDel="003115BD">
          <w:t>atos – devido a interpretação de um</w:t>
        </w:r>
        <w:r w:rsidR="002D3C4C" w:rsidRPr="00F97842" w:rsidDel="003115BD">
          <w:t xml:space="preserve"> problema e</w:t>
        </w:r>
        <w:r w:rsidR="0005322E" w:rsidRPr="00F97842" w:rsidDel="003115BD">
          <w:t xml:space="preserve"> a</w:t>
        </w:r>
        <w:r w:rsidR="002D3C4C" w:rsidRPr="00F97842" w:rsidDel="003115BD">
          <w:t xml:space="preserve"> motivação – que contribuem para o desenvolvimento de estratégias e tomadas de decisões a partir de um pré-conceito, </w:t>
        </w:r>
        <w:r w:rsidR="002F6C06" w:rsidRPr="00F97842" w:rsidDel="003115BD">
          <w:t>representações</w:t>
        </w:r>
        <w:r w:rsidR="002D3C4C" w:rsidRPr="00F97842" w:rsidDel="003115BD">
          <w:t xml:space="preserve"> de pap</w:t>
        </w:r>
        <w:r w:rsidR="0005322E" w:rsidRPr="00F97842" w:rsidDel="003115BD">
          <w:t>éis</w:t>
        </w:r>
        <w:r w:rsidR="002D3C4C" w:rsidRPr="00F97842" w:rsidDel="003115BD">
          <w:t xml:space="preserve"> </w:t>
        </w:r>
        <w:r w:rsidR="0005322E" w:rsidRPr="00F97842" w:rsidDel="003115BD">
          <w:t xml:space="preserve">como proposta para </w:t>
        </w:r>
        <w:r w:rsidR="002D3C4C" w:rsidRPr="00F97842" w:rsidDel="003115BD">
          <w:t xml:space="preserve">rápido </w:t>
        </w:r>
        <w:r w:rsidR="002D3C4C" w:rsidRPr="00F97842" w:rsidDel="003115BD">
          <w:rPr>
            <w:i/>
          </w:rPr>
          <w:t>feedback</w:t>
        </w:r>
        <w:r w:rsidR="0005322E" w:rsidRPr="00F97842" w:rsidDel="003115BD">
          <w:rPr>
            <w:i/>
          </w:rPr>
          <w:t>s</w:t>
        </w:r>
        <w:r w:rsidR="002D3C4C" w:rsidRPr="00F97842" w:rsidDel="003115BD">
          <w:t xml:space="preserve"> sobre o tema </w:t>
        </w:r>
        <w:r w:rsidR="0068727F" w:rsidRPr="00F97842" w:rsidDel="003115BD">
          <w:t>(</w:t>
        </w:r>
        <w:r w:rsidR="002D3C4C" w:rsidRPr="00F97842" w:rsidDel="003115BD">
          <w:t>LEMES, 2014</w:t>
        </w:r>
        <w:r w:rsidR="0068727F" w:rsidRPr="00F97842" w:rsidDel="003115BD">
          <w:t>)</w:t>
        </w:r>
        <w:r w:rsidR="002D3C4C" w:rsidRPr="00F97842" w:rsidDel="003115BD">
          <w:t xml:space="preserve">. </w:t>
        </w:r>
        <w:r w:rsidR="00F70DAB" w:rsidRPr="00F97842" w:rsidDel="003115BD">
          <w:t xml:space="preserve">Um grande aliado dos </w:t>
        </w:r>
        <w:r w:rsidR="00F70DAB" w:rsidRPr="00F97842" w:rsidDel="003115BD">
          <w:rPr>
            <w:i/>
          </w:rPr>
          <w:t>serious games</w:t>
        </w:r>
        <w:r w:rsidR="00F70DAB" w:rsidRPr="00F97842" w:rsidDel="003115BD">
          <w:t xml:space="preserve"> são os jogos simuladores, que</w:t>
        </w:r>
        <w:r w:rsidR="002D3C4C" w:rsidRPr="00F97842" w:rsidDel="003115BD">
          <w:t xml:space="preserve"> u</w:t>
        </w:r>
        <w:r w:rsidR="00F70DAB" w:rsidRPr="00F97842" w:rsidDel="003115BD">
          <w:t>sa</w:t>
        </w:r>
        <w:r w:rsidR="002D3C4C" w:rsidRPr="00F97842" w:rsidDel="003115BD">
          <w:t xml:space="preserve"> </w:t>
        </w:r>
        <w:r w:rsidR="00F70DAB" w:rsidRPr="00F97842" w:rsidDel="003115BD">
          <w:t>a</w:t>
        </w:r>
        <w:r w:rsidR="002D3C4C" w:rsidRPr="00F97842" w:rsidDel="003115BD">
          <w:t xml:space="preserve"> </w:t>
        </w:r>
        <w:r w:rsidR="00F70DAB" w:rsidRPr="00F97842" w:rsidDel="003115BD">
          <w:t>livre exploração de um ambiente para prática de</w:t>
        </w:r>
        <w:r w:rsidR="002D3C4C" w:rsidRPr="00F97842" w:rsidDel="003115BD">
          <w:t xml:space="preserve"> habilidades e </w:t>
        </w:r>
        <w:r w:rsidR="00F70DAB" w:rsidRPr="00F97842" w:rsidDel="003115BD">
          <w:t>aprendizado, porém não são</w:t>
        </w:r>
        <w:r w:rsidR="002D3C4C" w:rsidRPr="00F97842" w:rsidDel="003115BD">
          <w:t xml:space="preserve"> objetiv</w:t>
        </w:r>
        <w:r w:rsidR="00F70DAB" w:rsidRPr="00F97842" w:rsidDel="003115BD">
          <w:t xml:space="preserve">os nas tarefas e não possuem </w:t>
        </w:r>
        <w:r w:rsidR="002D3C4C" w:rsidRPr="00F97842" w:rsidDel="003115BD">
          <w:t>enredo</w:t>
        </w:r>
        <w:r w:rsidR="00F70DAB" w:rsidRPr="00F97842" w:rsidDel="003115BD">
          <w:t>.</w:t>
        </w:r>
      </w:moveFrom>
    </w:p>
    <w:moveFromRangeEnd w:id="1056"/>
    <w:p w14:paraId="5A65B7B6" w14:textId="0A40A4F6" w:rsidR="00D51BA2" w:rsidRPr="00F97842" w:rsidRDefault="00673C87" w:rsidP="00913F3D">
      <w:pPr>
        <w:pStyle w:val="TextodoTrabalho"/>
      </w:pPr>
      <w:r w:rsidRPr="00F97842">
        <w:t xml:space="preserve">Como apresentado </w:t>
      </w:r>
      <w:r w:rsidR="00295885" w:rsidRPr="00F97842">
        <w:t xml:space="preserve">no tópico anterior, a objetividade nas tarefas </w:t>
      </w:r>
      <w:r w:rsidR="00042D5C" w:rsidRPr="00F97842">
        <w:t xml:space="preserve">estabelece uma relação entre o </w:t>
      </w:r>
      <w:r w:rsidR="00042D5C" w:rsidRPr="1D15F680">
        <w:rPr>
          <w:i/>
          <w:iCs/>
        </w:rPr>
        <w:t>game</w:t>
      </w:r>
      <w:r w:rsidR="00042D5C" w:rsidRPr="00F97842">
        <w:t xml:space="preserve"> e o jogador, </w:t>
      </w:r>
      <w:r w:rsidR="00A43739" w:rsidRPr="00F97842">
        <w:t xml:space="preserve">em que o </w:t>
      </w:r>
      <w:r w:rsidR="00042D5C" w:rsidRPr="00F97842">
        <w:t>foco nas atividades</w:t>
      </w:r>
      <w:r w:rsidR="00A43739" w:rsidRPr="00F97842">
        <w:t xml:space="preserve"> são extremamente altos</w:t>
      </w:r>
      <w:r w:rsidR="00042D5C" w:rsidRPr="1D15F680">
        <w:t xml:space="preserve"> </w:t>
      </w:r>
      <w:r w:rsidR="0068727F" w:rsidRPr="1D15F680">
        <w:t>(</w:t>
      </w:r>
      <w:r w:rsidR="00042D5C" w:rsidRPr="00F97842">
        <w:t>PRENSKY, 2001</w:t>
      </w:r>
      <w:r w:rsidR="0068727F" w:rsidRPr="1D15F680">
        <w:t>)</w:t>
      </w:r>
      <w:r w:rsidR="00FD27C0" w:rsidRPr="00F97842">
        <w:t>. Isso ocorre</w:t>
      </w:r>
      <w:r w:rsidR="002C5C1E" w:rsidRPr="00F97842">
        <w:t xml:space="preserve"> porque </w:t>
      </w:r>
      <w:r w:rsidR="00A052AD" w:rsidRPr="00F97842">
        <w:t>existe um potencial imersivo a</w:t>
      </w:r>
      <w:r w:rsidR="002C5C1E" w:rsidRPr="00F97842">
        <w:t xml:space="preserve">través de </w:t>
      </w:r>
      <w:r w:rsidR="00C30939" w:rsidRPr="00F97842">
        <w:t>desafio e recompensas,</w:t>
      </w:r>
      <w:r w:rsidR="00A052AD" w:rsidRPr="1D15F680">
        <w:t xml:space="preserve"> </w:t>
      </w:r>
      <w:proofErr w:type="spellStart"/>
      <w:r w:rsidR="002E7261" w:rsidRPr="00F97842">
        <w:t>caracaterísticas</w:t>
      </w:r>
      <w:proofErr w:type="spellEnd"/>
      <w:r w:rsidR="002C5C1E" w:rsidRPr="1D15F680">
        <w:t xml:space="preserve"> </w:t>
      </w:r>
      <w:r w:rsidR="002E7261" w:rsidRPr="00F97842">
        <w:t xml:space="preserve">da </w:t>
      </w:r>
      <w:r w:rsidR="00AB308D" w:rsidRPr="00F97842">
        <w:t>gamificação</w:t>
      </w:r>
      <w:r w:rsidR="00342580" w:rsidRPr="1D15F680">
        <w:t xml:space="preserve">. </w:t>
      </w:r>
      <w:del w:id="1058" w:author="Elias De Moraes Fernandes" w:date="2016-10-04T23:18:00Z">
        <w:r w:rsidR="00342580" w:rsidRPr="00F97842" w:rsidDel="006B2E61">
          <w:delText>Essa características</w:delText>
        </w:r>
      </w:del>
      <w:ins w:id="1059" w:author="Elias De Moraes Fernandes" w:date="2016-10-04T23:18:00Z">
        <w:r w:rsidR="006B2E61" w:rsidRPr="00F97842">
          <w:t>Essas características</w:t>
        </w:r>
      </w:ins>
      <w:r w:rsidR="001D2E54" w:rsidRPr="1D15F680">
        <w:t xml:space="preserve"> </w:t>
      </w:r>
      <w:r w:rsidR="00342580" w:rsidRPr="00F97842">
        <w:t>são</w:t>
      </w:r>
      <w:r w:rsidR="00A052AD" w:rsidRPr="1D15F680">
        <w:t xml:space="preserve"> </w:t>
      </w:r>
      <w:r w:rsidR="00342580" w:rsidRPr="00F97842">
        <w:t xml:space="preserve">utilizadas na </w:t>
      </w:r>
      <w:r w:rsidR="00A052AD" w:rsidRPr="00F97842">
        <w:t xml:space="preserve">mecânica dos </w:t>
      </w:r>
      <w:r w:rsidR="00A052AD" w:rsidRPr="1D15F680">
        <w:rPr>
          <w:i/>
          <w:iCs/>
        </w:rPr>
        <w:t>games</w:t>
      </w:r>
      <w:r w:rsidR="00A052AD" w:rsidRPr="00F97842">
        <w:t xml:space="preserve"> em cenários </w:t>
      </w:r>
      <w:r w:rsidR="00A052AD" w:rsidRPr="1D15F680">
        <w:rPr>
          <w:i/>
          <w:iCs/>
        </w:rPr>
        <w:t>non games</w:t>
      </w:r>
      <w:r w:rsidR="00A052AD" w:rsidRPr="00F97842">
        <w:t>, criando espaço de aprendizados mediado pelo desafio, prazer e entretenimento</w:t>
      </w:r>
      <w:r w:rsidR="001201E8" w:rsidRPr="1D15F680">
        <w:t xml:space="preserve"> </w:t>
      </w:r>
      <w:r w:rsidR="0068727F" w:rsidRPr="1D15F680">
        <w:t>(</w:t>
      </w:r>
      <w:r w:rsidR="001201E8" w:rsidRPr="00F97842">
        <w:t>ALVES, L. R. G. et al</w:t>
      </w:r>
      <w:ins w:id="1060" w:author="Elias De Moraes Fernandes" w:date="2016-05-19T14:50:00Z">
        <w:r w:rsidR="00F451F4" w:rsidRPr="00F97842">
          <w:t>, 2014</w:t>
        </w:r>
      </w:ins>
      <w:r w:rsidR="0068727F" w:rsidRPr="1D15F680">
        <w:t>)</w:t>
      </w:r>
      <w:r w:rsidR="00C119EC" w:rsidRPr="00F97842">
        <w:t>. Dessa maneira, o</w:t>
      </w:r>
      <w:r w:rsidR="002C5C1E" w:rsidRPr="00F97842">
        <w:t xml:space="preserve"> jogador sente-se motivado</w:t>
      </w:r>
      <w:r w:rsidR="00C119EC" w:rsidRPr="00F97842">
        <w:t xml:space="preserve"> e</w:t>
      </w:r>
      <w:r w:rsidR="002C5C1E" w:rsidRPr="1D15F680">
        <w:t xml:space="preserve"> </w:t>
      </w:r>
      <w:r w:rsidR="00C119EC" w:rsidRPr="00F97842">
        <w:t xml:space="preserve">engajado </w:t>
      </w:r>
      <w:r w:rsidR="002C5C1E" w:rsidRPr="00F97842">
        <w:t xml:space="preserve">para </w:t>
      </w:r>
      <w:r w:rsidR="00A052AD" w:rsidRPr="00F97842">
        <w:t>continuar a</w:t>
      </w:r>
      <w:r w:rsidR="002C5C1E" w:rsidRPr="00F97842">
        <w:t xml:space="preserve"> realizar atividades mesmo sem dicas ou tutoriais.</w:t>
      </w:r>
      <w:r w:rsidR="00352E9E" w:rsidRPr="1D15F680">
        <w:t xml:space="preserve"> </w:t>
      </w:r>
      <w:r w:rsidR="00635C83" w:rsidRPr="00F97842">
        <w:t>O</w:t>
      </w:r>
      <w:r w:rsidR="00352E9E" w:rsidRPr="00F97842">
        <w:t xml:space="preserve"> e</w:t>
      </w:r>
      <w:r w:rsidR="00407301" w:rsidRPr="00F97842">
        <w:t>nvolvimento de tarefas ou uma sé</w:t>
      </w:r>
      <w:r w:rsidR="00352E9E" w:rsidRPr="00F97842">
        <w:t xml:space="preserve">rie de tarefas mais parecidas com afazeres do que com divertimento faz com que o jogador se habitue a continuar </w:t>
      </w:r>
      <w:r w:rsidR="004163C9" w:rsidRPr="00F97842">
        <w:t>jogando</w:t>
      </w:r>
      <w:r w:rsidR="00352E9E" w:rsidRPr="00F97842">
        <w:t xml:space="preserve"> pelo motivo de ainda </w:t>
      </w:r>
      <w:del w:id="1061" w:author="Elias De Moraes Fernandes" w:date="2016-05-06T10:19:00Z">
        <w:r w:rsidR="00352E9E" w:rsidRPr="00F97842" w:rsidDel="00CD0B8A">
          <w:delText xml:space="preserve">haver </w:delText>
        </w:r>
      </w:del>
      <w:ins w:id="1062" w:author="Elias De Moraes Fernandes" w:date="2016-05-06T10:19:00Z">
        <w:r w:rsidR="00CD0B8A" w:rsidRPr="00F97842">
          <w:t xml:space="preserve">existir </w:t>
        </w:r>
      </w:ins>
      <w:del w:id="1063" w:author="Elias De Moraes Fernandes" w:date="2016-05-06T10:17:00Z">
        <w:r w:rsidR="00352E9E" w:rsidRPr="00F97842" w:rsidDel="00A17355">
          <w:delText>recompensa</w:delText>
        </w:r>
      </w:del>
      <w:ins w:id="1064" w:author="Elias De Moraes Fernandes" w:date="2016-05-06T10:17:00Z">
        <w:r w:rsidR="00A17355" w:rsidRPr="00F97842">
          <w:t>recompens</w:t>
        </w:r>
      </w:ins>
      <w:ins w:id="1065" w:author="Elias De Moraes Fernandes" w:date="2016-05-06T10:18:00Z">
        <w:r w:rsidR="00CD0B8A" w:rsidRPr="00F97842">
          <w:t>a</w:t>
        </w:r>
      </w:ins>
      <w:ins w:id="1066" w:author="Elias De Moraes Fernandes" w:date="2016-05-06T10:17:00Z">
        <w:r w:rsidR="00A17355" w:rsidRPr="1D15F680">
          <w:t>,</w:t>
        </w:r>
      </w:ins>
      <w:r w:rsidR="00352E9E" w:rsidRPr="1D15F680">
        <w:t xml:space="preserve"> </w:t>
      </w:r>
      <w:del w:id="1067" w:author="Elias De Moraes Fernandes" w:date="2016-05-06T10:19:00Z">
        <w:r w:rsidR="00352E9E" w:rsidRPr="00F97842" w:rsidDel="00CD0B8A">
          <w:delText xml:space="preserve">que cérebro </w:delText>
        </w:r>
        <w:r w:rsidR="00635C83" w:rsidRPr="00F97842" w:rsidDel="00CD0B8A">
          <w:delText>obtém</w:delText>
        </w:r>
        <w:r w:rsidR="00352E9E" w:rsidRPr="00F97842" w:rsidDel="00CD0B8A">
          <w:delText xml:space="preserve"> ao</w:delText>
        </w:r>
      </w:del>
      <w:ins w:id="1068" w:author="Elias De Moraes Fernandes" w:date="2016-05-06T10:19:00Z">
        <w:r w:rsidR="00CD0B8A" w:rsidRPr="00F97842">
          <w:t>a cada avanço</w:t>
        </w:r>
      </w:ins>
      <w:del w:id="1069" w:author="Elias De Moraes Fernandes" w:date="2016-05-06T10:19:00Z">
        <w:r w:rsidR="00352E9E" w:rsidRPr="00F97842" w:rsidDel="00CD0B8A">
          <w:delText xml:space="preserve"> avançar para uma próxima etapa</w:delText>
        </w:r>
      </w:del>
      <w:ins w:id="1070" w:author="Elias De Moraes Fernandes" w:date="2016-05-06T10:19:00Z">
        <w:r w:rsidR="00CD0B8A" w:rsidRPr="00F97842">
          <w:t xml:space="preserve"> dentro do contexto do jogo</w:t>
        </w:r>
      </w:ins>
      <w:r w:rsidR="00352E9E" w:rsidRPr="1D15F680">
        <w:t xml:space="preserve">. </w:t>
      </w:r>
      <w:r w:rsidR="0091155E" w:rsidRPr="00F97842">
        <w:t>Esses jogos contêm</w:t>
      </w:r>
      <w:r w:rsidR="00352E9E" w:rsidRPr="00F97842">
        <w:t>, sistematicamente, uma grande quantidade de objetos, que transmitem, de forma clara, recompensas articuladas</w:t>
      </w:r>
      <w:r w:rsidR="00635C83" w:rsidRPr="1D15F680">
        <w:t xml:space="preserve"> </w:t>
      </w:r>
      <w:r w:rsidR="0068727F" w:rsidRPr="1D15F680">
        <w:t>(</w:t>
      </w:r>
      <w:r w:rsidR="00635C83" w:rsidRPr="00F97842">
        <w:t>PRENSKY, 2001</w:t>
      </w:r>
      <w:r w:rsidR="0068727F" w:rsidRPr="1D15F680">
        <w:t>)</w:t>
      </w:r>
      <w:r w:rsidR="00352E9E" w:rsidRPr="1D15F680">
        <w:t>.</w:t>
      </w:r>
    </w:p>
    <w:p w14:paraId="27AA6758" w14:textId="14D80293" w:rsidR="00BF4C6D" w:rsidRPr="00F97842" w:rsidRDefault="00BF4C6D" w:rsidP="00913F3D">
      <w:pPr>
        <w:pStyle w:val="TextodoTrabalho"/>
      </w:pPr>
      <w:r w:rsidRPr="00F97842">
        <w:t>Com isso, a</w:t>
      </w:r>
      <w:r w:rsidR="003F523A" w:rsidRPr="1AB3A8AF">
        <w:t xml:space="preserve"> </w:t>
      </w:r>
      <w:r w:rsidR="008A4E52" w:rsidRPr="00F97842">
        <w:t xml:space="preserve">presente </w:t>
      </w:r>
      <w:r w:rsidR="003F523A" w:rsidRPr="00F97842">
        <w:t xml:space="preserve">proposta foca em </w:t>
      </w:r>
      <w:commentRangeStart w:id="1071"/>
      <w:r w:rsidR="0097654A" w:rsidRPr="00F97842">
        <w:t>utilizar da técnica de vermicompostagem</w:t>
      </w:r>
      <w:commentRangeEnd w:id="1071"/>
      <w:r>
        <w:rPr>
          <w:rStyle w:val="CommentReference"/>
        </w:rPr>
        <w:commentReference w:id="1071"/>
      </w:r>
      <w:r w:rsidR="00BC0B72" w:rsidRPr="00F97842">
        <w:t xml:space="preserve"> (compostagem com a ação de minhocas e </w:t>
      </w:r>
      <w:proofErr w:type="spellStart"/>
      <w:r w:rsidR="00BC0B72" w:rsidRPr="00F97842">
        <w:t>microorganismos</w:t>
      </w:r>
      <w:proofErr w:type="spellEnd"/>
      <w:r w:rsidR="00BC0B72" w:rsidRPr="00F97842">
        <w:t xml:space="preserve"> que misturam os resíduos sólidos para produzir húmus)</w:t>
      </w:r>
      <w:r w:rsidR="0097654A" w:rsidRPr="00F97842">
        <w:t xml:space="preserve"> para criar um jogo lú</w:t>
      </w:r>
      <w:r w:rsidR="008A4E52" w:rsidRPr="00F97842">
        <w:t>dico</w:t>
      </w:r>
      <w:r w:rsidR="0097654A" w:rsidRPr="00F97842">
        <w:t xml:space="preserve"> utilizando os conceitos </w:t>
      </w:r>
      <w:r w:rsidR="00434277" w:rsidRPr="00F97842">
        <w:t xml:space="preserve">de jogos </w:t>
      </w:r>
      <w:r w:rsidR="0097654A" w:rsidRPr="00F97842">
        <w:t>apresentados anteriormente.</w:t>
      </w:r>
    </w:p>
    <w:p w14:paraId="24B40A1E" w14:textId="77777777" w:rsidR="000D5593" w:rsidRPr="00F97842" w:rsidRDefault="000D5593" w:rsidP="00913F3D">
      <w:pPr>
        <w:spacing w:line="360" w:lineRule="auto"/>
        <w:jc w:val="both"/>
      </w:pPr>
    </w:p>
    <w:p w14:paraId="7773B969" w14:textId="77777777" w:rsidR="00070438" w:rsidRPr="00F97842" w:rsidRDefault="00070438" w:rsidP="00913F3D">
      <w:pPr>
        <w:pStyle w:val="Capitulos"/>
        <w:rPr>
          <w:ins w:id="1072" w:author="Elias De Moraes Fernandes" w:date="2016-05-05T19:13:00Z"/>
          <w:b/>
        </w:rPr>
      </w:pPr>
    </w:p>
    <w:p w14:paraId="15DD7D43" w14:textId="77777777" w:rsidR="000E075F" w:rsidRPr="00F97842" w:rsidRDefault="000E075F">
      <w:pPr>
        <w:spacing w:after="200" w:line="276" w:lineRule="auto"/>
        <w:rPr>
          <w:ins w:id="1073" w:author="Elias De Moraes Fernandes" w:date="2016-06-27T21:47:00Z"/>
          <w:rFonts w:eastAsia="Times New Roman"/>
          <w:b/>
          <w:color w:val="000000"/>
        </w:rPr>
      </w:pPr>
      <w:ins w:id="1074" w:author="Elias De Moraes Fernandes" w:date="2016-06-27T21:47:00Z">
        <w:r w:rsidRPr="00FA63E0">
          <w:rPr>
            <w:b/>
            <w:bCs/>
          </w:rPr>
          <w:br w:type="page"/>
        </w:r>
      </w:ins>
    </w:p>
    <w:p w14:paraId="0B39E50F" w14:textId="3C39F0F3" w:rsidR="00976D82" w:rsidRPr="00F97842" w:rsidRDefault="00CC7CC5" w:rsidP="00913F3D">
      <w:pPr>
        <w:pStyle w:val="Capitulos"/>
      </w:pPr>
      <w:r w:rsidRPr="00D10623">
        <w:rPr>
          <w:b/>
        </w:rPr>
        <w:lastRenderedPageBreak/>
        <w:fldChar w:fldCharType="begin"/>
      </w:r>
      <w:r w:rsidRPr="00F97842">
        <w:rPr>
          <w:b/>
        </w:rPr>
        <w:instrText xml:space="preserve"> REF _Ref449388593 \r \h </w:instrText>
      </w:r>
      <w:r w:rsidRPr="00D10623">
        <w:rPr>
          <w:b/>
        </w:rPr>
      </w:r>
      <w:r w:rsidRPr="00D10623">
        <w:rPr>
          <w:b/>
        </w:rPr>
        <w:fldChar w:fldCharType="separate"/>
      </w:r>
      <w:r w:rsidR="00A23CA1">
        <w:rPr>
          <w:b/>
        </w:rPr>
        <w:t>3.2</w:t>
      </w:r>
      <w:r w:rsidRPr="00D10623">
        <w:rPr>
          <w:b/>
        </w:rPr>
        <w:fldChar w:fldCharType="end"/>
      </w:r>
      <w:r w:rsidR="000D5593" w:rsidRPr="00F97842">
        <w:tab/>
      </w:r>
      <w:r w:rsidR="000D5593" w:rsidRPr="00F97842">
        <w:rPr>
          <w:b/>
        </w:rPr>
        <w:t>Vermicompostagem</w:t>
      </w:r>
    </w:p>
    <w:p w14:paraId="61D5951F" w14:textId="29F4DF3E" w:rsidR="000D5593" w:rsidRPr="00F97842" w:rsidRDefault="000D5593" w:rsidP="000D5593">
      <w:pPr>
        <w:spacing w:line="360" w:lineRule="auto"/>
        <w:ind w:left="567"/>
        <w:jc w:val="both"/>
        <w:rPr>
          <w:rFonts w:cs="Arial"/>
          <w:b/>
        </w:rPr>
      </w:pPr>
    </w:p>
    <w:p w14:paraId="7E28046A" w14:textId="7C63F96B" w:rsidR="00E15855" w:rsidRPr="00F97842" w:rsidRDefault="000D5593" w:rsidP="00913F3D">
      <w:pPr>
        <w:pStyle w:val="TextodoTrabalho"/>
      </w:pPr>
      <w:r w:rsidRPr="00F97842">
        <w:t xml:space="preserve">A </w:t>
      </w:r>
      <w:commentRangeStart w:id="1075"/>
      <w:r w:rsidRPr="00F97842">
        <w:t>vermicompostagem</w:t>
      </w:r>
      <w:commentRangeEnd w:id="1075"/>
      <w:r>
        <w:rPr>
          <w:rStyle w:val="CommentReference"/>
        </w:rPr>
        <w:commentReference w:id="1075"/>
      </w:r>
      <w:r w:rsidRPr="1E764999">
        <w:t xml:space="preserve"> </w:t>
      </w:r>
      <w:r w:rsidR="0086420A" w:rsidRPr="00F97842">
        <w:t xml:space="preserve">é </w:t>
      </w:r>
      <w:r w:rsidRPr="00F97842">
        <w:t>um processo bioxidativo (de resíduos sólidos), em que algumas espécies de minhocas detritívoras interagem</w:t>
      </w:r>
      <w:del w:id="1076" w:author="Elias De Moraes Fernandes" w:date="2016-05-19T11:04:00Z">
        <w:r w:rsidRPr="00F97842" w:rsidDel="00AF4F3C">
          <w:delText>, em um processo de mutualismo</w:delText>
        </w:r>
      </w:del>
      <w:r w:rsidRPr="00F97842">
        <w:t xml:space="preserve">, afetando positivamente e significativamente as taxas de </w:t>
      </w:r>
      <w:r w:rsidR="0086420A" w:rsidRPr="00F97842">
        <w:t>degradaçã</w:t>
      </w:r>
      <w:r w:rsidR="00537765" w:rsidRPr="00F97842">
        <w:t>o de uma</w:t>
      </w:r>
      <w:r w:rsidR="0086420A" w:rsidRPr="00F97842">
        <w:t xml:space="preserve"> matéria orgânica</w:t>
      </w:r>
      <w:r w:rsidRPr="00F97842">
        <w:t xml:space="preserve">, na sua maioria devido às alterações ocorridas nas suas propriedades químicas, físicas ou microbiológicas </w:t>
      </w:r>
      <w:r w:rsidR="0068727F" w:rsidRPr="1E764999">
        <w:t>(</w:t>
      </w:r>
      <w:r w:rsidR="00CC7544" w:rsidRPr="00F97842">
        <w:t>LOURENCO</w:t>
      </w:r>
      <w:ins w:id="1077" w:author="Elias De Moraes Fernandes" w:date="2016-05-06T10:21:00Z">
        <w:r w:rsidR="00CC7544" w:rsidRPr="1E764999">
          <w:t xml:space="preserve">, </w:t>
        </w:r>
      </w:ins>
      <w:del w:id="1078" w:author="Elias De Moraes Fernandes" w:date="2016-05-06T10:21:00Z">
        <w:r w:rsidRPr="00F97842" w:rsidDel="00CC7544">
          <w:delText xml:space="preserve">, </w:delText>
        </w:r>
      </w:del>
      <w:del w:id="1079" w:author="Elias De Moraes Fernandes" w:date="2016-05-06T10:20:00Z">
        <w:r w:rsidRPr="00F97842" w:rsidDel="00CC7544">
          <w:delText>Nelson</w:delText>
        </w:r>
      </w:del>
      <w:del w:id="1080" w:author="Elias De Moraes Fernandes" w:date="2016-05-06T10:21:00Z">
        <w:r w:rsidRPr="00F97842" w:rsidDel="00CC7544">
          <w:delText xml:space="preserve">, </w:delText>
        </w:r>
      </w:del>
      <w:r w:rsidRPr="00F97842">
        <w:t>2015</w:t>
      </w:r>
      <w:r w:rsidR="0068727F" w:rsidRPr="1E764999">
        <w:t>)</w:t>
      </w:r>
      <w:r w:rsidRPr="1E764999">
        <w:t>.</w:t>
      </w:r>
      <w:r w:rsidR="0086420A" w:rsidRPr="1E764999">
        <w:t xml:space="preserve"> </w:t>
      </w:r>
      <w:r w:rsidR="00537765" w:rsidRPr="00F97842">
        <w:t xml:space="preserve">Essas minhocas se alimentam de folhas mortas, gramíneas </w:t>
      </w:r>
      <w:r w:rsidR="00817E86" w:rsidRPr="00F97842">
        <w:t xml:space="preserve">e outros </w:t>
      </w:r>
      <w:r w:rsidR="00537765" w:rsidRPr="00F97842">
        <w:t>resíduo</w:t>
      </w:r>
      <w:r w:rsidR="00817E86" w:rsidRPr="00F97842">
        <w:t>s</w:t>
      </w:r>
      <w:r w:rsidR="00537765" w:rsidRPr="00F97842">
        <w:t xml:space="preserve"> orgânico</w:t>
      </w:r>
      <w:r w:rsidR="00B65835" w:rsidRPr="00F97842">
        <w:t>s</w:t>
      </w:r>
      <w:r w:rsidR="00537765" w:rsidRPr="1E764999">
        <w:t xml:space="preserve"> </w:t>
      </w:r>
      <w:r w:rsidR="00817E86" w:rsidRPr="00F97842">
        <w:t xml:space="preserve">em diversos estágios de decomposição </w:t>
      </w:r>
      <w:r w:rsidR="00537765" w:rsidRPr="00F97842">
        <w:t xml:space="preserve">que </w:t>
      </w:r>
      <w:r w:rsidR="00673017" w:rsidRPr="00F97842">
        <w:t>são</w:t>
      </w:r>
      <w:r w:rsidR="00537765" w:rsidRPr="00F97842">
        <w:t xml:space="preserve"> depositado</w:t>
      </w:r>
      <w:r w:rsidR="002F2EB8" w:rsidRPr="00F97842">
        <w:t>s</w:t>
      </w:r>
      <w:r w:rsidR="00537765" w:rsidRPr="00F97842">
        <w:t xml:space="preserve"> no solo</w:t>
      </w:r>
      <w:r w:rsidR="00817E86" w:rsidRPr="1E764999">
        <w:t xml:space="preserve">. </w:t>
      </w:r>
      <w:r w:rsidRPr="00F97842">
        <w:t xml:space="preserve">Dentre </w:t>
      </w:r>
      <w:r w:rsidR="00817E86" w:rsidRPr="00F97842">
        <w:t>esses resíduos</w:t>
      </w:r>
      <w:r w:rsidRPr="00F97842">
        <w:t xml:space="preserve">, os principais são: esterco de animais, bagaço de cana-de-açúcar, frutas, verduras, resíduos industriais orgânicos, restos de podas, borras de café entre outros. </w:t>
      </w:r>
      <w:r w:rsidR="00817E86" w:rsidRPr="00F97842">
        <w:t>O resultado dessa alimentação é a produção de húmus</w:t>
      </w:r>
      <w:r w:rsidRPr="00F97842">
        <w:t>, ou vermicomposto, um excremento das minhocas, um produto natural, estável de coloração escura, rica em matéria orgânica, tendo nutrientes facilmente absorvidas pelas plantas</w:t>
      </w:r>
      <w:ins w:id="1081" w:author="Elias De Moraes Fernandes" w:date="2016-05-06T10:22:00Z">
        <w:r w:rsidR="00502776" w:rsidRPr="00F97842">
          <w:t xml:space="preserve"> (NUERNBERG, 2014)</w:t>
        </w:r>
      </w:ins>
      <w:r w:rsidRPr="00F97842">
        <w:t xml:space="preserve">. Dentre muitos benefícios, fica aqui esclarecido os principais </w:t>
      </w:r>
      <w:r w:rsidR="008A204B" w:rsidRPr="00F97842">
        <w:t xml:space="preserve">que </w:t>
      </w:r>
      <w:r w:rsidRPr="00F97842">
        <w:t xml:space="preserve">de acordo com </w:t>
      </w:r>
      <w:del w:id="1082" w:author="Elias De Moraes Fernandes" w:date="2016-05-06T10:23:00Z">
        <w:r w:rsidR="0068727F" w:rsidRPr="00F97842" w:rsidDel="00502776">
          <w:delText>(</w:delText>
        </w:r>
      </w:del>
      <w:proofErr w:type="spellStart"/>
      <w:r w:rsidRPr="00F97842">
        <w:t>S</w:t>
      </w:r>
      <w:del w:id="1083" w:author="Elias De Moraes Fernandes" w:date="2016-05-06T10:23:00Z">
        <w:r w:rsidRPr="00F97842" w:rsidDel="00502776">
          <w:delText>INDIFRUTAS</w:delText>
        </w:r>
      </w:del>
      <w:ins w:id="1084" w:author="Elias De Moraes Fernandes" w:date="2016-05-06T10:23:00Z">
        <w:r w:rsidR="00502776" w:rsidRPr="00F97842">
          <w:t>indifrutas</w:t>
        </w:r>
      </w:ins>
      <w:proofErr w:type="spellEnd"/>
      <w:del w:id="1085" w:author="Elias De Moraes Fernandes" w:date="2016-05-06T10:23:00Z">
        <w:r w:rsidRPr="00F97842" w:rsidDel="00502776">
          <w:delText>,</w:delText>
        </w:r>
      </w:del>
      <w:r w:rsidRPr="1E764999">
        <w:t xml:space="preserve"> </w:t>
      </w:r>
      <w:ins w:id="1086" w:author="Elias De Moraes Fernandes" w:date="2016-05-06T10:23:00Z">
        <w:r w:rsidR="00502776" w:rsidRPr="1E764999">
          <w:t>(</w:t>
        </w:r>
      </w:ins>
      <w:r w:rsidRPr="00F97842">
        <w:t>2014</w:t>
      </w:r>
      <w:r w:rsidR="0068727F" w:rsidRPr="1E764999">
        <w:t>)</w:t>
      </w:r>
      <w:r w:rsidRPr="00F97842">
        <w:t xml:space="preserve"> melhora</w:t>
      </w:r>
      <w:r w:rsidR="008A204B" w:rsidRPr="00F97842">
        <w:t>m</w:t>
      </w:r>
      <w:r w:rsidRPr="00F97842">
        <w:t xml:space="preserve"> a porosidade e a aeração do solo, aumenta a vida biológica do solo, com o desenvolvimento de fungos fixadores do oxigênio e bactérias, além da proliferação de microrganismos, aumenta </w:t>
      </w:r>
      <w:r w:rsidRPr="00FA63E0">
        <w:t xml:space="preserve">a capacidade de </w:t>
      </w:r>
      <w:r w:rsidRPr="1E764999">
        <w:rPr>
          <w:i/>
          <w:iCs/>
        </w:rPr>
        <w:t xml:space="preserve">captação de nutrientes </w:t>
      </w:r>
      <w:r w:rsidRPr="00D10623">
        <w:t xml:space="preserve">pelas plantas e pode ser utilizado em todos tipos de culturas. </w:t>
      </w:r>
      <w:r w:rsidR="00E15855" w:rsidRPr="00F97842">
        <w:br w:type="page"/>
      </w:r>
    </w:p>
    <w:p w14:paraId="677C0858" w14:textId="5F56CA6D" w:rsidR="00366CDF" w:rsidRPr="00F97842" w:rsidDel="00BA3873" w:rsidRDefault="00366CDF" w:rsidP="00394CCB">
      <w:pPr>
        <w:spacing w:line="360" w:lineRule="auto"/>
        <w:ind w:left="142" w:firstLine="992"/>
        <w:jc w:val="both"/>
        <w:rPr>
          <w:del w:id="1087" w:author="Elias De Moraes Fernandes" w:date="2016-05-19T12:57:00Z"/>
          <w:rFonts w:cs="Arial"/>
        </w:rPr>
      </w:pPr>
    </w:p>
    <w:commentRangeStart w:id="1088"/>
    <w:p w14:paraId="2C23A7EE" w14:textId="18C570EC" w:rsidR="00D75DB6" w:rsidRPr="00F97842" w:rsidDel="003A1CF9" w:rsidRDefault="00CA774F" w:rsidP="00913F3D">
      <w:pPr>
        <w:pStyle w:val="StyleX"/>
        <w:rPr>
          <w:ins w:id="1089" w:author="Elias De Moraes Fernandes" w:date="2016-10-04T00:23:00Z"/>
          <w:del w:id="1090" w:author="Elias De Moraes Fernandes" w:date="2016-10-06T22:40:00Z"/>
        </w:rPr>
      </w:pPr>
      <w:r w:rsidRPr="1E764999">
        <w:rPr>
          <w:b w:val="0"/>
        </w:rPr>
        <w:fldChar w:fldCharType="begin"/>
      </w:r>
      <w:r w:rsidRPr="00F97842">
        <w:instrText xml:space="preserve"> REF _Ref445393360 \w \h </w:instrText>
      </w:r>
      <w:r w:rsidR="00AA0F08" w:rsidRPr="00F97842">
        <w:instrText xml:space="preserve"> \* MERGEFORMAT </w:instrText>
      </w:r>
      <w:r w:rsidRPr="1E764999">
        <w:rPr>
          <w:b w:val="0"/>
        </w:rPr>
      </w:r>
      <w:r w:rsidRPr="1E764999">
        <w:rPr>
          <w:b w:val="0"/>
        </w:rPr>
        <w:fldChar w:fldCharType="separate"/>
      </w:r>
      <w:ins w:id="1091" w:author="Elias De Moraes Fernandes" w:date="2016-10-12T18:48:00Z">
        <w:r w:rsidR="00A23CA1">
          <w:t>1</w:t>
        </w:r>
      </w:ins>
      <w:del w:id="1092" w:author="Elias De Moraes Fernandes" w:date="2016-10-12T18:48:00Z">
        <w:r w:rsidR="003232DB" w:rsidRPr="00F97842" w:rsidDel="00A23CA1">
          <w:delText>4</w:delText>
        </w:r>
      </w:del>
      <w:r w:rsidRPr="00794355">
        <w:rPr>
          <w:b w:val="0"/>
        </w:rPr>
        <w:fldChar w:fldCharType="end"/>
      </w:r>
      <w:r w:rsidR="00D75DB6" w:rsidRPr="00F97842">
        <w:tab/>
      </w:r>
      <w:del w:id="1093" w:author="Elias De Moraes Fernandes" w:date="2016-10-04T00:23:00Z">
        <w:r w:rsidR="00D75DB6" w:rsidRPr="00F97842" w:rsidDel="005374C0">
          <w:delText>TECNOLOGIAS E FERRAMENTAS</w:delText>
        </w:r>
      </w:del>
      <w:ins w:id="1094" w:author="Elias De Moraes Fernandes" w:date="2016-10-04T00:23:00Z">
        <w:del w:id="1095" w:author="Elias De Moraes Fernandes" w:date="2016-10-06T22:40:00Z">
          <w:r w:rsidR="005374C0" w:rsidRPr="00F97842" w:rsidDel="003A1CF9">
            <w:delText>PROPOSTA</w:delText>
          </w:r>
        </w:del>
      </w:ins>
    </w:p>
    <w:p w14:paraId="6989CCD2" w14:textId="77777777" w:rsidR="005374C0" w:rsidRPr="00F97842" w:rsidDel="003A1CF9" w:rsidRDefault="005374C0" w:rsidP="00913F3D">
      <w:pPr>
        <w:pStyle w:val="StyleX"/>
        <w:rPr>
          <w:ins w:id="1096" w:author="Elias De Moraes Fernandes" w:date="2016-10-04T00:23:00Z"/>
          <w:del w:id="1097" w:author="Elias De Moraes Fernandes" w:date="2016-10-06T22:40:00Z"/>
        </w:rPr>
      </w:pPr>
    </w:p>
    <w:p w14:paraId="6683923E" w14:textId="10886EC0" w:rsidR="005374C0" w:rsidRPr="00F97842" w:rsidDel="00180F51" w:rsidRDefault="005374C0" w:rsidP="00913F3D">
      <w:pPr>
        <w:pStyle w:val="StyleX"/>
        <w:rPr>
          <w:ins w:id="1098" w:author="Elias De Moraes Fernandes" w:date="2016-10-04T00:23:00Z"/>
          <w:del w:id="1099" w:author="Elias De Moraes Fernandes" w:date="2016-10-06T22:37:00Z"/>
        </w:rPr>
      </w:pPr>
      <w:ins w:id="1100" w:author="Elias De Moraes Fernandes" w:date="2016-10-04T00:23:00Z">
        <w:del w:id="1101" w:author="Elias De Moraes Fernandes" w:date="2016-10-06T22:37:00Z">
          <w:r w:rsidRPr="00F97842" w:rsidDel="00180F51">
            <w:delText>OBJETIVO</w:delText>
          </w:r>
        </w:del>
      </w:ins>
    </w:p>
    <w:p w14:paraId="1C4E014E" w14:textId="47DD04FB" w:rsidR="005374C0" w:rsidRPr="00F97842" w:rsidDel="00180F51" w:rsidRDefault="005374C0" w:rsidP="005374C0">
      <w:pPr>
        <w:pStyle w:val="TextodoTrabalho"/>
        <w:rPr>
          <w:ins w:id="1102" w:author="Elias De Moraes Fernandes" w:date="2016-10-04T00:24:00Z"/>
          <w:del w:id="1103" w:author="Elias De Moraes Fernandes" w:date="2016-10-06T22:37:00Z"/>
        </w:rPr>
      </w:pPr>
      <w:ins w:id="1104" w:author="Elias De Moraes Fernandes" w:date="2016-10-04T00:24:00Z">
        <w:del w:id="1105" w:author="Elias De Moraes Fernandes" w:date="2016-10-06T22:37:00Z">
          <w:r w:rsidRPr="00F97842" w:rsidDel="00180F51">
            <w:delText>Desenvolver jogo sério com temática de vermicompostagem para ensinar quais alimentos podem ser reaproveitados para vermicompostagem</w:delText>
          </w:r>
          <w:r w:rsidRPr="21EA61EA" w:rsidDel="00180F51">
            <w:delText xml:space="preserve">, </w:delText>
          </w:r>
        </w:del>
      </w:ins>
      <w:ins w:id="1106" w:author="Elias Fernandes" w:date="2016-10-05T18:17:00Z">
        <w:del w:id="1107" w:author="Elias De Moraes Fernandes" w:date="2016-10-06T22:37:00Z">
          <w:r w:rsidR="2784BFBC" w:rsidRPr="00F97842" w:rsidDel="00180F51">
            <w:delText>se</w:delText>
          </w:r>
        </w:del>
      </w:ins>
      <w:ins w:id="1108" w:author="Elias Fernandes" w:date="2016-10-05T18:18:00Z">
        <w:del w:id="1109" w:author="Elias De Moraes Fernandes" w:date="2016-10-06T22:37:00Z">
          <w:r w:rsidR="38229447" w:rsidRPr="00F97842" w:rsidDel="00180F51">
            <w:delText xml:space="preserve">guindo </w:delText>
          </w:r>
        </w:del>
      </w:ins>
      <w:ins w:id="1110" w:author="Elias De Moraes Fernandes" w:date="2016-10-04T00:24:00Z">
        <w:del w:id="1111" w:author="Elias De Moraes Fernandes" w:date="2016-10-06T22:37:00Z">
          <w:r w:rsidRPr="00F97842" w:rsidDel="00180F51">
            <w:delText>incluindo os</w:delText>
          </w:r>
        </w:del>
      </w:ins>
      <w:ins w:id="1112" w:author="Elias Fernandes" w:date="2016-10-05T18:18:00Z">
        <w:del w:id="1113" w:author="Elias De Moraes Fernandes" w:date="2016-10-06T22:37:00Z">
          <w:r w:rsidR="38229447" w:rsidRPr="21EA61EA" w:rsidDel="00180F51">
            <w:delText xml:space="preserve"> </w:delText>
          </w:r>
        </w:del>
      </w:ins>
      <w:ins w:id="1114" w:author="Elias De Moraes Fernandes" w:date="2016-10-04T23:18:00Z">
        <w:del w:id="1115" w:author="Elias De Moraes Fernandes" w:date="2016-10-06T22:37:00Z">
          <w:r w:rsidR="006B2E61" w:rsidDel="00180F51">
            <w:delText>u</w:delText>
          </w:r>
        </w:del>
      </w:ins>
      <w:ins w:id="1116" w:author="Elias De Moraes Fernandes" w:date="2016-10-04T00:24:00Z">
        <w:del w:id="1117" w:author="Elias De Moraes Fernandes" w:date="2016-10-06T22:37:00Z">
          <w:r w:rsidRPr="00F97842" w:rsidDel="00180F51">
            <w:delText xml:space="preserve">intes critérios: </w:delText>
          </w:r>
        </w:del>
      </w:ins>
    </w:p>
    <w:p w14:paraId="7794D869" w14:textId="0514E4E2" w:rsidR="005374C0" w:rsidRPr="00F97842" w:rsidDel="00180F51" w:rsidRDefault="005374C0" w:rsidP="005374C0">
      <w:pPr>
        <w:pStyle w:val="Introdespacamento"/>
        <w:ind w:left="1571" w:firstLine="0"/>
        <w:rPr>
          <w:ins w:id="1118" w:author="Elias De Moraes Fernandes" w:date="2016-10-04T00:24:00Z"/>
          <w:del w:id="1119" w:author="Elias De Moraes Fernandes" w:date="2016-10-06T22:37:00Z"/>
          <w:rFonts w:cs="Arial"/>
          <w:highlight w:val="yellow"/>
        </w:rPr>
      </w:pPr>
    </w:p>
    <w:p w14:paraId="243F3480" w14:textId="36B2D217" w:rsidR="005374C0" w:rsidRPr="00F97842" w:rsidDel="00180F51" w:rsidRDefault="005374C0">
      <w:pPr>
        <w:pStyle w:val="TextodoTrabalho"/>
        <w:numPr>
          <w:ilvl w:val="0"/>
          <w:numId w:val="27"/>
        </w:numPr>
        <w:rPr>
          <w:ins w:id="1120" w:author="Elias De Moraes Fernandes" w:date="2016-10-04T00:24:00Z"/>
          <w:del w:id="1121" w:author="Elias De Moraes Fernandes" w:date="2016-10-06T22:37:00Z"/>
          <w:rFonts w:eastAsia="Arial" w:cs="Arial"/>
        </w:rPr>
      </w:pPr>
      <w:ins w:id="1122" w:author="Elias De Moraes Fernandes" w:date="2016-10-04T00:24:00Z">
        <w:del w:id="1123" w:author="Elias De Moraes Fernandes" w:date="2016-10-06T22:37:00Z">
          <w:r w:rsidRPr="38229447" w:rsidDel="00180F51">
            <w:rPr>
              <w:rFonts w:eastAsia="Arial" w:cs="Arial"/>
              <w:rPrChange w:id="1124" w:author="Elias Fernandes" w:date="2016-10-05T18:18:00Z">
                <w:rPr>
                  <w:rFonts w:cs="Arial"/>
                </w:rPr>
              </w:rPrChange>
            </w:rPr>
            <w:delText>Sistema de menus intuitivos, contendo botões Jogar, Quiz, Opções e Sair.</w:delText>
          </w:r>
        </w:del>
      </w:ins>
    </w:p>
    <w:p w14:paraId="27CDCBD2" w14:textId="01A4833C" w:rsidR="005374C0" w:rsidRPr="00F97842" w:rsidDel="00180F51" w:rsidRDefault="005374C0">
      <w:pPr>
        <w:pStyle w:val="TextodoTrabalho"/>
        <w:numPr>
          <w:ilvl w:val="0"/>
          <w:numId w:val="27"/>
        </w:numPr>
        <w:rPr>
          <w:ins w:id="1125" w:author="Elias De Moraes Fernandes" w:date="2016-10-04T00:24:00Z"/>
          <w:del w:id="1126" w:author="Elias De Moraes Fernandes" w:date="2016-10-06T22:37:00Z"/>
          <w:rFonts w:eastAsia="Arial" w:cs="Arial"/>
        </w:rPr>
      </w:pPr>
      <w:ins w:id="1127" w:author="Elias De Moraes Fernandes" w:date="2016-10-04T00:24:00Z">
        <w:del w:id="1128" w:author="Elias De Moraes Fernandes" w:date="2016-10-06T22:37:00Z">
          <w:r w:rsidRPr="2784BFBC" w:rsidDel="00180F51">
            <w:rPr>
              <w:rFonts w:eastAsia="Arial" w:cs="Arial"/>
              <w:rPrChange w:id="1129" w:author="Elias Fernandes" w:date="2016-10-05T18:17:00Z">
                <w:rPr>
                  <w:rFonts w:cs="Arial"/>
                </w:rPr>
              </w:rPrChange>
            </w:rPr>
            <w:delText>Fases progressivas, aumentando nível de dificuldade gradualmente a cada nova fase.</w:delText>
          </w:r>
        </w:del>
      </w:ins>
    </w:p>
    <w:p w14:paraId="1D110F68" w14:textId="2728EB35" w:rsidR="005374C0" w:rsidRPr="00F97842" w:rsidDel="00180F51" w:rsidRDefault="005374C0">
      <w:pPr>
        <w:pStyle w:val="TextodoTrabalho"/>
        <w:numPr>
          <w:ilvl w:val="0"/>
          <w:numId w:val="27"/>
        </w:numPr>
        <w:rPr>
          <w:ins w:id="1130" w:author="Elias De Moraes Fernandes" w:date="2016-10-04T00:24:00Z"/>
          <w:del w:id="1131" w:author="Elias De Moraes Fernandes" w:date="2016-10-06T22:37:00Z"/>
          <w:rFonts w:eastAsia="Arial" w:cs="Arial"/>
        </w:rPr>
      </w:pPr>
      <w:ins w:id="1132" w:author="Elias De Moraes Fernandes" w:date="2016-10-04T00:24:00Z">
        <w:del w:id="1133" w:author="Elias De Moraes Fernandes" w:date="2016-10-06T22:37:00Z">
          <w:r w:rsidRPr="2784BFBC" w:rsidDel="00180F51">
            <w:rPr>
              <w:rFonts w:eastAsia="Arial" w:cs="Arial"/>
              <w:rPrChange w:id="1134" w:author="Elias Fernandes" w:date="2016-10-05T18:17:00Z">
                <w:rPr>
                  <w:rFonts w:cs="Arial"/>
                </w:rPr>
              </w:rPrChange>
            </w:rPr>
            <w:delText>Sistema de toque sensitivos para movimentar o personagem principal.</w:delText>
          </w:r>
        </w:del>
      </w:ins>
    </w:p>
    <w:p w14:paraId="3288D3A3" w14:textId="4DF463C5" w:rsidR="005374C0" w:rsidRPr="00F97842" w:rsidDel="00180F51" w:rsidRDefault="005374C0">
      <w:pPr>
        <w:pStyle w:val="TextodoTrabalho"/>
        <w:numPr>
          <w:ilvl w:val="0"/>
          <w:numId w:val="27"/>
        </w:numPr>
        <w:rPr>
          <w:ins w:id="1135" w:author="Elias De Moraes Fernandes" w:date="2016-10-04T00:24:00Z"/>
          <w:del w:id="1136" w:author="Elias De Moraes Fernandes" w:date="2016-10-06T22:37:00Z"/>
          <w:rFonts w:eastAsia="Arial" w:cs="Arial"/>
        </w:rPr>
      </w:pPr>
      <w:ins w:id="1137" w:author="Elias De Moraes Fernandes" w:date="2016-10-04T00:24:00Z">
        <w:del w:id="1138" w:author="Elias De Moraes Fernandes" w:date="2016-10-06T22:37:00Z">
          <w:r w:rsidRPr="2784BFBC" w:rsidDel="00180F51">
            <w:rPr>
              <w:rFonts w:eastAsia="Arial" w:cs="Arial"/>
              <w:rPrChange w:id="1139" w:author="Elias Fernandes" w:date="2016-10-05T18:17:00Z">
                <w:rPr>
                  <w:rFonts w:cs="Arial"/>
                </w:rPr>
              </w:rPrChange>
            </w:rPr>
            <w:delText xml:space="preserve">Sistema para coletar itens e pontuação. </w:delText>
          </w:r>
        </w:del>
      </w:ins>
    </w:p>
    <w:p w14:paraId="462BD94C" w14:textId="3706F37D" w:rsidR="005374C0" w:rsidRPr="00F97842" w:rsidDel="00180F51" w:rsidRDefault="005374C0">
      <w:pPr>
        <w:pStyle w:val="TextodoTrabalho"/>
        <w:numPr>
          <w:ilvl w:val="0"/>
          <w:numId w:val="27"/>
        </w:numPr>
        <w:rPr>
          <w:ins w:id="1140" w:author="Elias De Moraes Fernandes" w:date="2016-10-04T00:24:00Z"/>
          <w:del w:id="1141" w:author="Elias De Moraes Fernandes" w:date="2016-10-06T22:37:00Z"/>
          <w:rFonts w:eastAsia="Arial" w:cs="Arial"/>
        </w:rPr>
      </w:pPr>
      <w:ins w:id="1142" w:author="Elias De Moraes Fernandes" w:date="2016-10-04T00:24:00Z">
        <w:del w:id="1143" w:author="Elias De Moraes Fernandes" w:date="2016-10-06T22:37:00Z">
          <w:r w:rsidRPr="2784BFBC" w:rsidDel="00180F51">
            <w:rPr>
              <w:rFonts w:eastAsia="Arial" w:cs="Arial"/>
              <w:rPrChange w:id="1144" w:author="Elias Fernandes" w:date="2016-10-05T18:17:00Z">
                <w:rPr>
                  <w:rFonts w:cs="Arial"/>
                </w:rPr>
              </w:rPrChange>
            </w:rPr>
            <w:delText>Implementar predadores (inimigos) com habilidades específicas.</w:delText>
          </w:r>
        </w:del>
      </w:ins>
    </w:p>
    <w:p w14:paraId="1B3C2495" w14:textId="46B7A9DF" w:rsidR="005374C0" w:rsidRPr="00F97842" w:rsidDel="00180F51" w:rsidRDefault="005374C0">
      <w:pPr>
        <w:pStyle w:val="TextodoTrabalho"/>
        <w:numPr>
          <w:ilvl w:val="0"/>
          <w:numId w:val="27"/>
        </w:numPr>
        <w:rPr>
          <w:ins w:id="1145" w:author="Elias De Moraes Fernandes" w:date="2016-10-04T00:24:00Z"/>
          <w:del w:id="1146" w:author="Elias De Moraes Fernandes" w:date="2016-10-06T22:37:00Z"/>
          <w:rFonts w:eastAsia="Arial" w:cs="Arial"/>
        </w:rPr>
      </w:pPr>
      <w:ins w:id="1147" w:author="Elias De Moraes Fernandes" w:date="2016-10-04T00:24:00Z">
        <w:del w:id="1148" w:author="Elias De Moraes Fernandes" w:date="2016-10-06T22:37:00Z">
          <w:r w:rsidRPr="2784BFBC" w:rsidDel="00180F51">
            <w:rPr>
              <w:rFonts w:eastAsia="Arial" w:cs="Arial"/>
              <w:rPrChange w:id="1149" w:author="Elias Fernandes" w:date="2016-10-05T18:17:00Z">
                <w:rPr>
                  <w:rFonts w:cs="Arial"/>
                </w:rPr>
              </w:rPrChange>
            </w:rPr>
            <w:delText>Sistema para informação de item.</w:delText>
          </w:r>
        </w:del>
      </w:ins>
    </w:p>
    <w:p w14:paraId="6D543826" w14:textId="104BC801" w:rsidR="005374C0" w:rsidRPr="00F97842" w:rsidDel="00180F51" w:rsidRDefault="005374C0">
      <w:pPr>
        <w:pStyle w:val="TextodoTrabalho"/>
        <w:numPr>
          <w:ilvl w:val="0"/>
          <w:numId w:val="27"/>
        </w:numPr>
        <w:rPr>
          <w:ins w:id="1150" w:author="Elias De Moraes Fernandes" w:date="2016-10-04T00:24:00Z"/>
          <w:del w:id="1151" w:author="Elias De Moraes Fernandes" w:date="2016-10-06T22:37:00Z"/>
          <w:rFonts w:eastAsia="Arial" w:cs="Arial"/>
        </w:rPr>
      </w:pPr>
      <w:ins w:id="1152" w:author="Elias De Moraes Fernandes" w:date="2016-10-04T00:24:00Z">
        <w:del w:id="1153" w:author="Elias De Moraes Fernandes" w:date="2016-10-06T22:37:00Z">
          <w:r w:rsidRPr="38229447" w:rsidDel="00180F51">
            <w:rPr>
              <w:rFonts w:eastAsia="Arial" w:cs="Arial"/>
              <w:rPrChange w:id="1154" w:author="Elias Fernandes" w:date="2016-10-05T18:18:00Z">
                <w:rPr>
                  <w:rFonts w:cs="Arial"/>
                </w:rPr>
              </w:rPrChange>
            </w:rPr>
            <w:delText>Sistema para salvar pontuação mais alta (funcionalidade do Quiz).</w:delText>
          </w:r>
        </w:del>
      </w:ins>
    </w:p>
    <w:p w14:paraId="52FB09B5" w14:textId="501B8569" w:rsidR="005374C0" w:rsidRPr="00F97842" w:rsidDel="00180F51" w:rsidRDefault="005374C0">
      <w:pPr>
        <w:pStyle w:val="TextodoTrabalho"/>
        <w:numPr>
          <w:ilvl w:val="0"/>
          <w:numId w:val="27"/>
        </w:numPr>
        <w:rPr>
          <w:ins w:id="1155" w:author="Elias De Moraes Fernandes" w:date="2016-10-04T00:24:00Z"/>
          <w:del w:id="1156" w:author="Elias De Moraes Fernandes" w:date="2016-10-06T22:37:00Z"/>
          <w:rFonts w:eastAsia="Arial" w:cs="Arial"/>
        </w:rPr>
      </w:pPr>
      <w:ins w:id="1157" w:author="Elias De Moraes Fernandes" w:date="2016-10-04T00:24:00Z">
        <w:del w:id="1158" w:author="Elias De Moraes Fernandes" w:date="2016-10-06T22:37:00Z">
          <w:r w:rsidRPr="2784BFBC" w:rsidDel="00180F51">
            <w:rPr>
              <w:rFonts w:eastAsia="Arial" w:cs="Arial"/>
              <w:rPrChange w:id="1159" w:author="Elias Fernandes" w:date="2016-10-05T18:17:00Z">
                <w:rPr>
                  <w:rFonts w:cs="Arial"/>
                </w:rPr>
              </w:rPrChange>
            </w:rPr>
            <w:delText>Gerenciador de som de fase e efeitos sonoros.</w:delText>
          </w:r>
        </w:del>
      </w:ins>
    </w:p>
    <w:p w14:paraId="786A49A8" w14:textId="6FAFB13D" w:rsidR="005374C0" w:rsidRPr="00F97842" w:rsidDel="003A1CF9" w:rsidRDefault="005374C0">
      <w:pPr>
        <w:pStyle w:val="StyleX"/>
        <w:rPr>
          <w:ins w:id="1160" w:author="Elias De Moraes Fernandes" w:date="2016-10-04T00:35:00Z"/>
          <w:del w:id="1161" w:author="Elias De Moraes Fernandes" w:date="2016-10-06T22:40:00Z"/>
        </w:rPr>
      </w:pPr>
    </w:p>
    <w:p w14:paraId="262E7295" w14:textId="79C7377A" w:rsidR="00766F12" w:rsidRPr="00F97842" w:rsidRDefault="002977E5">
      <w:pPr>
        <w:pStyle w:val="StyleX"/>
        <w:ind w:left="0"/>
        <w:pPrChange w:id="1162" w:author="Elias De Moraes Fernandes" w:date="2016-10-06T22:40:00Z">
          <w:pPr>
            <w:pStyle w:val="StyleX"/>
          </w:pPr>
        </w:pPrChange>
      </w:pPr>
      <w:ins w:id="1163" w:author="Elias De Moraes Fernandes" w:date="2016-10-04T00:37:00Z">
        <w:r w:rsidRPr="00F97842">
          <w:t>TECNO</w:t>
        </w:r>
        <w:r w:rsidRPr="1E764999">
          <w:rPr>
            <w:highlight w:val="red"/>
            <w:rPrChange w:id="1164" w:author="Convidado" w:date="2016-10-14T06:05:00Z">
              <w:rPr/>
            </w:rPrChange>
          </w:rPr>
          <w:t>LOGIAS</w:t>
        </w:r>
        <w:commentRangeEnd w:id="1088"/>
        <w:r>
          <w:rPr>
            <w:rStyle w:val="CommentReference"/>
          </w:rPr>
          <w:commentReference w:id="1088"/>
        </w:r>
        <w:r w:rsidRPr="00F97842">
          <w:t xml:space="preserve"> E FERRAMENTAS</w:t>
        </w:r>
      </w:ins>
    </w:p>
    <w:p w14:paraId="0F8F3243" w14:textId="77777777" w:rsidR="005A3E1D" w:rsidRPr="00F97842" w:rsidRDefault="005A3E1D" w:rsidP="00913F3D">
      <w:pPr>
        <w:pStyle w:val="TextodoTrabalho"/>
      </w:pPr>
    </w:p>
    <w:p w14:paraId="6EEE17D8" w14:textId="4FB55E06" w:rsidR="00D75DB6" w:rsidRPr="00F97842" w:rsidRDefault="00D75DB6" w:rsidP="00913F3D">
      <w:pPr>
        <w:pStyle w:val="TextodoTrabalho"/>
      </w:pPr>
      <w:r w:rsidRPr="00F97842">
        <w:t xml:space="preserve">No que diz respeito à tecnologia, </w:t>
      </w:r>
      <w:ins w:id="1165" w:author="Elias De Moraes Fernandes" w:date="2016-10-06T22:41:00Z">
        <w:r w:rsidR="003A1CF9">
          <w:t xml:space="preserve">foi </w:t>
        </w:r>
      </w:ins>
      <w:del w:id="1166" w:author="Elias De Moraes Fernandes" w:date="2016-10-06T22:40:00Z">
        <w:r w:rsidRPr="00F97842" w:rsidDel="003A1CF9">
          <w:delText xml:space="preserve">será </w:delText>
        </w:r>
      </w:del>
      <w:del w:id="1167" w:author="Elias De Moraes Fernandes" w:date="2016-10-06T22:41:00Z">
        <w:r w:rsidRPr="00F97842" w:rsidDel="003A1CF9">
          <w:delText xml:space="preserve">utilizada a Unity como </w:delText>
        </w:r>
      </w:del>
      <w:ins w:id="1168" w:author="Elias De Moraes Fernandes" w:date="2016-10-06T22:41:00Z">
        <w:r w:rsidR="003A1CF9">
          <w:t xml:space="preserve">utilizado a </w:t>
        </w:r>
      </w:ins>
      <w:r w:rsidRPr="5B0B99E4">
        <w:rPr>
          <w:i/>
          <w:iCs/>
        </w:rPr>
        <w:t>game engine</w:t>
      </w:r>
      <w:ins w:id="1169" w:author="Elias De Moraes Fernandes" w:date="2016-10-06T22:41:00Z">
        <w:r w:rsidR="003A1CF9" w:rsidRPr="5B0B99E4">
          <w:rPr>
            <w:i/>
            <w:iCs/>
          </w:rPr>
          <w:t xml:space="preserve"> </w:t>
        </w:r>
        <w:proofErr w:type="spellStart"/>
        <w:r w:rsidR="003A1CF9" w:rsidRPr="5B0B99E4">
          <w:rPr>
            <w:i/>
            <w:iCs/>
            <w:rPrChange w:id="1170" w:author="Convidado" w:date="2016-10-14T04:57:00Z">
              <w:rPr/>
            </w:rPrChange>
          </w:rPr>
          <w:t>Unity</w:t>
        </w:r>
      </w:ins>
      <w:proofErr w:type="spellEnd"/>
      <w:r w:rsidRPr="5B0B99E4">
        <w:t>,</w:t>
      </w:r>
      <w:ins w:id="1171" w:author="Elias De Moraes Fernandes" w:date="2016-10-06T22:48:00Z">
        <w:r w:rsidR="00885B62">
          <w:t xml:space="preserve"> produzida p</w:t>
        </w:r>
      </w:ins>
      <w:ins w:id="1172" w:author="Elias De Moraes Fernandes" w:date="2016-10-06T22:59:00Z">
        <w:r w:rsidR="00862225">
          <w:t>e</w:t>
        </w:r>
      </w:ins>
      <w:ins w:id="1173" w:author="Elias De Moraes Fernandes" w:date="2016-10-06T22:48:00Z">
        <w:r w:rsidR="00885B62">
          <w:t xml:space="preserve">la </w:t>
        </w:r>
        <w:proofErr w:type="spellStart"/>
        <w:r w:rsidR="00885B62" w:rsidRPr="5B0B99E4">
          <w:rPr>
            <w:i/>
            <w:iCs/>
            <w:rPrChange w:id="1174" w:author="Convidado" w:date="2016-10-14T04:57:00Z">
              <w:rPr/>
            </w:rPrChange>
          </w:rPr>
          <w:t>Unity</w:t>
        </w:r>
        <w:proofErr w:type="spellEnd"/>
        <w:r w:rsidR="00885B62" w:rsidRPr="5B0B99E4">
          <w:rPr>
            <w:i/>
            <w:iCs/>
            <w:rPrChange w:id="1175" w:author="Convidado" w:date="2016-10-14T04:57:00Z">
              <w:rPr/>
            </w:rPrChange>
          </w:rPr>
          <w:t xml:space="preserve"> Technologies</w:t>
        </w:r>
      </w:ins>
      <w:ins w:id="1176" w:author="Elias De Moraes Fernandes" w:date="2016-10-06T22:49:00Z">
        <w:r w:rsidR="00885B62" w:rsidRPr="5B0B99E4">
          <w:t xml:space="preserve">. </w:t>
        </w:r>
      </w:ins>
      <w:del w:id="1177" w:author="Elias De Moraes Fernandes" w:date="2016-10-06T22:54:00Z">
        <w:r w:rsidRPr="00F97842" w:rsidDel="00862225">
          <w:delText xml:space="preserve"> </w:delText>
        </w:r>
      </w:del>
      <w:ins w:id="1178" w:author="Elias De Moraes Fernandes" w:date="2016-10-06T22:49:00Z">
        <w:r w:rsidR="00885B62">
          <w:t xml:space="preserve">Com </w:t>
        </w:r>
        <w:proofErr w:type="spellStart"/>
        <w:r w:rsidR="00885B62" w:rsidRPr="5B0B99E4">
          <w:rPr>
            <w:i/>
            <w:iCs/>
            <w:rPrChange w:id="1179" w:author="Convidado" w:date="2016-10-14T04:57:00Z">
              <w:rPr/>
            </w:rPrChange>
          </w:rPr>
          <w:t>Unity</w:t>
        </w:r>
        <w:proofErr w:type="spellEnd"/>
        <w:r w:rsidR="00885B62">
          <w:t xml:space="preserve"> é possível desenvolver </w:t>
        </w:r>
      </w:ins>
      <w:ins w:id="1180" w:author="Elias De Moraes Fernandes" w:date="2016-10-06T22:50:00Z">
        <w:r w:rsidR="00885B62">
          <w:t>jogos para celulares</w:t>
        </w:r>
      </w:ins>
      <w:ins w:id="1181" w:author="Elias De Moraes Fernandes" w:date="2016-10-06T22:52:00Z">
        <w:r w:rsidR="00862225">
          <w:t xml:space="preserve"> e sistemas operacionais </w:t>
        </w:r>
      </w:ins>
      <w:ins w:id="1182" w:author="Elias De Moraes Fernandes" w:date="2016-10-06T22:51:00Z">
        <w:r w:rsidR="00862225">
          <w:t>como Apple</w:t>
        </w:r>
      </w:ins>
      <w:ins w:id="1183" w:author="Elias De Moraes Fernandes" w:date="2016-10-06T22:59:00Z">
        <w:r w:rsidR="00862225">
          <w:t xml:space="preserve"> e</w:t>
        </w:r>
      </w:ins>
      <w:ins w:id="1184" w:author="Elias De Moraes Fernandes" w:date="2016-10-06T22:51:00Z">
        <w:r w:rsidR="00862225">
          <w:t xml:space="preserve"> Windows</w:t>
        </w:r>
      </w:ins>
      <w:ins w:id="1185" w:author="Elias De Moraes Fernandes" w:date="2016-10-06T22:50:00Z">
        <w:r w:rsidR="00885B62" w:rsidRPr="5B0B99E4">
          <w:t xml:space="preserve">, </w:t>
        </w:r>
      </w:ins>
      <w:ins w:id="1186" w:author="Elias De Moraes Fernandes" w:date="2016-10-06T22:54:00Z">
        <w:r w:rsidR="00862225">
          <w:t xml:space="preserve">jogos de </w:t>
        </w:r>
      </w:ins>
      <w:ins w:id="1187" w:author="Elias De Moraes Fernandes" w:date="2016-10-06T22:50:00Z">
        <w:r w:rsidR="00862225">
          <w:t xml:space="preserve">consoles </w:t>
        </w:r>
      </w:ins>
      <w:ins w:id="1188" w:author="Elias De Moraes Fernandes" w:date="2016-10-06T22:54:00Z">
        <w:r w:rsidR="00862225">
          <w:t>para</w:t>
        </w:r>
      </w:ins>
      <w:ins w:id="1189" w:author="Elias De Moraes Fernandes" w:date="2016-10-06T22:50:00Z">
        <w:r w:rsidR="00885B62">
          <w:t xml:space="preserve"> Playstatio</w:t>
        </w:r>
      </w:ins>
      <w:ins w:id="1190" w:author="Elias De Moraes Fernandes" w:date="2016-10-06T22:51:00Z">
        <w:r w:rsidR="00885B62">
          <w:t>n</w:t>
        </w:r>
      </w:ins>
      <w:ins w:id="1191" w:author="Elias De Moraes Fernandes" w:date="2016-10-06T22:50:00Z">
        <w:r w:rsidR="00885B62">
          <w:t xml:space="preserve">, Xbox, </w:t>
        </w:r>
        <w:r w:rsidR="00862225">
          <w:t>Wii U,</w:t>
        </w:r>
      </w:ins>
      <w:ins w:id="1192" w:author="Elias De Moraes Fernandes" w:date="2016-10-06T22:52:00Z">
        <w:r w:rsidR="00862225" w:rsidRPr="5B0B99E4">
          <w:t xml:space="preserve"> </w:t>
        </w:r>
      </w:ins>
      <w:ins w:id="1193" w:author="Elias De Moraes Fernandes" w:date="2016-10-06T23:00:00Z">
        <w:r w:rsidR="00862225">
          <w:t>jogos baseados</w:t>
        </w:r>
      </w:ins>
      <w:ins w:id="1194" w:author="Elias De Moraes Fernandes" w:date="2016-10-06T22:53:00Z">
        <w:r w:rsidR="00862225">
          <w:t xml:space="preserve"> na Web usando Web Player e Web GL</w:t>
        </w:r>
      </w:ins>
      <w:ins w:id="1195" w:author="Elias De Moraes Fernandes" w:date="2016-10-06T22:55:00Z">
        <w:r w:rsidR="00862225" w:rsidRPr="5B0B99E4">
          <w:t>,</w:t>
        </w:r>
      </w:ins>
      <w:ins w:id="1196" w:author="Elias De Moraes Fernandes" w:date="2016-10-06T22:53:00Z">
        <w:r w:rsidR="00862225">
          <w:t xml:space="preserve"> para tecnologia de </w:t>
        </w:r>
      </w:ins>
      <w:ins w:id="1197" w:author="Elias De Moraes Fernandes" w:date="2016-10-06T22:54:00Z">
        <w:r w:rsidR="00862225">
          <w:t>r</w:t>
        </w:r>
      </w:ins>
      <w:ins w:id="1198" w:author="Elias De Moraes Fernandes" w:date="2016-10-06T22:53:00Z">
        <w:r w:rsidR="00862225">
          <w:t xml:space="preserve">ealidade </w:t>
        </w:r>
      </w:ins>
      <w:ins w:id="1199" w:author="Elias De Moraes Fernandes" w:date="2016-10-06T22:54:00Z">
        <w:r w:rsidR="00862225">
          <w:t>v</w:t>
        </w:r>
      </w:ins>
      <w:ins w:id="1200" w:author="Elias De Moraes Fernandes" w:date="2016-10-06T22:53:00Z">
        <w:r w:rsidR="00862225">
          <w:t>irtual aumentada</w:t>
        </w:r>
      </w:ins>
      <w:ins w:id="1201" w:author="Elias De Moraes Fernandes" w:date="2016-10-06T22:54:00Z">
        <w:r w:rsidR="00862225">
          <w:t xml:space="preserve"> como </w:t>
        </w:r>
        <w:proofErr w:type="spellStart"/>
        <w:r w:rsidR="00862225">
          <w:t>Oculus</w:t>
        </w:r>
        <w:proofErr w:type="spellEnd"/>
        <w:r w:rsidR="00862225" w:rsidRPr="5B0B99E4">
          <w:t xml:space="preserve"> </w:t>
        </w:r>
        <w:proofErr w:type="spellStart"/>
        <w:r w:rsidR="00862225">
          <w:t>Rift</w:t>
        </w:r>
        <w:proofErr w:type="spellEnd"/>
        <w:r w:rsidR="00862225">
          <w:t>, Gear VR (da Samsung)</w:t>
        </w:r>
      </w:ins>
      <w:ins w:id="1202" w:author="Elias De Moraes Fernandes" w:date="2016-10-06T22:53:00Z">
        <w:r w:rsidR="00862225" w:rsidRPr="5B0B99E4">
          <w:t xml:space="preserve"> </w:t>
        </w:r>
      </w:ins>
      <w:ins w:id="1203" w:author="Elias De Moraes Fernandes" w:date="2016-10-06T22:55:00Z">
        <w:r w:rsidR="00862225">
          <w:t xml:space="preserve">além de suporte para TV usando </w:t>
        </w:r>
        <w:proofErr w:type="spellStart"/>
        <w:r w:rsidR="00862225">
          <w:t>Android</w:t>
        </w:r>
        <w:proofErr w:type="spellEnd"/>
        <w:r w:rsidR="00862225">
          <w:t xml:space="preserve"> TV e Samsung </w:t>
        </w:r>
        <w:proofErr w:type="spellStart"/>
        <w:r w:rsidR="00862225">
          <w:t>Smart</w:t>
        </w:r>
        <w:proofErr w:type="spellEnd"/>
        <w:r w:rsidR="00862225">
          <w:t xml:space="preserve"> TV</w:t>
        </w:r>
      </w:ins>
      <w:ins w:id="1204" w:author="Elias De Moraes Fernandes" w:date="2016-10-06T22:53:00Z">
        <w:r w:rsidR="00862225" w:rsidRPr="5B0B99E4">
          <w:t xml:space="preserve">. </w:t>
        </w:r>
      </w:ins>
      <w:proofErr w:type="spellStart"/>
      <w:ins w:id="1205" w:author="Elias De Moraes Fernandes" w:date="2016-10-06T22:56:00Z">
        <w:r w:rsidR="00862225" w:rsidRPr="5B0B99E4">
          <w:rPr>
            <w:i/>
            <w:iCs/>
            <w:rPrChange w:id="1206" w:author="Convidado" w:date="2016-10-14T04:57:00Z">
              <w:rPr/>
            </w:rPrChange>
          </w:rPr>
          <w:t>Unity</w:t>
        </w:r>
        <w:proofErr w:type="spellEnd"/>
        <w:r w:rsidR="00862225">
          <w:t xml:space="preserve"> tem diversos </w:t>
        </w:r>
      </w:ins>
      <w:ins w:id="1207" w:author="Elias De Moraes Fernandes" w:date="2016-10-06T23:00:00Z">
        <w:r w:rsidR="00862225">
          <w:t>licenças (também chamado de produtos)</w:t>
        </w:r>
      </w:ins>
      <w:ins w:id="1208" w:author="Elias De Moraes Fernandes" w:date="2016-10-06T22:56:00Z">
        <w:r w:rsidR="00862225" w:rsidRPr="5B0B99E4">
          <w:t xml:space="preserve">: </w:t>
        </w:r>
        <w:proofErr w:type="spellStart"/>
        <w:r w:rsidR="00862225" w:rsidRPr="5B0B99E4">
          <w:rPr>
            <w:i/>
            <w:iCs/>
            <w:rPrChange w:id="1209" w:author="Convidado" w:date="2016-10-14T04:57:00Z">
              <w:rPr/>
            </w:rPrChange>
          </w:rPr>
          <w:t>Unity</w:t>
        </w:r>
        <w:proofErr w:type="spellEnd"/>
        <w:r w:rsidR="00862225" w:rsidRPr="5B0B99E4">
          <w:rPr>
            <w:i/>
            <w:iCs/>
            <w:rPrChange w:id="1210" w:author="Convidado" w:date="2016-10-14T04:57:00Z">
              <w:rPr/>
            </w:rPrChange>
          </w:rPr>
          <w:t xml:space="preserve"> </w:t>
        </w:r>
        <w:proofErr w:type="spellStart"/>
        <w:r w:rsidR="00862225" w:rsidRPr="5B0B99E4">
          <w:rPr>
            <w:i/>
            <w:iCs/>
            <w:rPrChange w:id="1211" w:author="Convidado" w:date="2016-10-14T04:57:00Z">
              <w:rPr/>
            </w:rPrChange>
          </w:rPr>
          <w:t>Personal</w:t>
        </w:r>
        <w:proofErr w:type="spellEnd"/>
        <w:r w:rsidR="00862225" w:rsidRPr="5B0B99E4">
          <w:rPr>
            <w:i/>
            <w:iCs/>
            <w:rPrChange w:id="1212" w:author="Convidado" w:date="2016-10-14T04:57:00Z">
              <w:rPr/>
            </w:rPrChange>
          </w:rPr>
          <w:t xml:space="preserve">, </w:t>
        </w:r>
        <w:proofErr w:type="spellStart"/>
        <w:r w:rsidR="00862225" w:rsidRPr="5B0B99E4">
          <w:rPr>
            <w:i/>
            <w:iCs/>
            <w:rPrChange w:id="1213" w:author="Convidado" w:date="2016-10-14T04:57:00Z">
              <w:rPr/>
            </w:rPrChange>
          </w:rPr>
          <w:t>Unity</w:t>
        </w:r>
        <w:proofErr w:type="spellEnd"/>
        <w:r w:rsidR="00862225" w:rsidRPr="5B0B99E4">
          <w:rPr>
            <w:i/>
            <w:iCs/>
            <w:rPrChange w:id="1214" w:author="Convidado" w:date="2016-10-14T04:57:00Z">
              <w:rPr/>
            </w:rPrChange>
          </w:rPr>
          <w:t xml:space="preserve"> Plus, </w:t>
        </w:r>
        <w:proofErr w:type="spellStart"/>
        <w:r w:rsidR="00862225" w:rsidRPr="5B0B99E4">
          <w:rPr>
            <w:i/>
            <w:iCs/>
            <w:rPrChange w:id="1215" w:author="Convidado" w:date="2016-10-14T04:57:00Z">
              <w:rPr/>
            </w:rPrChange>
          </w:rPr>
          <w:t>Unity</w:t>
        </w:r>
        <w:proofErr w:type="spellEnd"/>
        <w:r w:rsidR="00862225" w:rsidRPr="5B0B99E4">
          <w:rPr>
            <w:i/>
            <w:iCs/>
            <w:rPrChange w:id="1216" w:author="Convidado" w:date="2016-10-14T04:57:00Z">
              <w:rPr/>
            </w:rPrChange>
          </w:rPr>
          <w:t xml:space="preserve"> Pro e </w:t>
        </w:r>
        <w:proofErr w:type="spellStart"/>
        <w:r w:rsidR="00862225" w:rsidRPr="5B0B99E4">
          <w:rPr>
            <w:i/>
            <w:iCs/>
            <w:rPrChange w:id="1217" w:author="Convidado" w:date="2016-10-14T04:57:00Z">
              <w:rPr/>
            </w:rPrChange>
          </w:rPr>
          <w:t>Unity</w:t>
        </w:r>
        <w:proofErr w:type="spellEnd"/>
        <w:r w:rsidR="00862225" w:rsidRPr="5B0B99E4">
          <w:rPr>
            <w:i/>
            <w:iCs/>
            <w:rPrChange w:id="1218" w:author="Convidado" w:date="2016-10-14T04:57:00Z">
              <w:rPr/>
            </w:rPrChange>
          </w:rPr>
          <w:t xml:space="preserve"> Enterprise</w:t>
        </w:r>
        <w:r w:rsidR="00862225">
          <w:t xml:space="preserve">. Para o desenvolvimento </w:t>
        </w:r>
      </w:ins>
      <w:ins w:id="1219" w:author="Elias De Moraes Fernandes" w:date="2016-10-06T22:58:00Z">
        <w:r w:rsidR="00862225">
          <w:t>do jogo Nonda</w:t>
        </w:r>
        <w:r w:rsidR="00862225" w:rsidRPr="5B0B99E4">
          <w:t xml:space="preserve">, </w:t>
        </w:r>
      </w:ins>
      <w:ins w:id="1220" w:author="Elias De Moraes Fernandes" w:date="2016-10-06T22:56:00Z">
        <w:r w:rsidR="00862225">
          <w:t xml:space="preserve">foi utilizado o </w:t>
        </w:r>
        <w:proofErr w:type="spellStart"/>
        <w:r w:rsidR="00862225" w:rsidRPr="5B0B99E4">
          <w:rPr>
            <w:i/>
            <w:iCs/>
            <w:rPrChange w:id="1221" w:author="Convidado" w:date="2016-10-14T04:57:00Z">
              <w:rPr/>
            </w:rPrChange>
          </w:rPr>
          <w:t>Unity</w:t>
        </w:r>
        <w:proofErr w:type="spellEnd"/>
        <w:r w:rsidR="00862225" w:rsidRPr="5B0B99E4">
          <w:rPr>
            <w:i/>
            <w:iCs/>
            <w:rPrChange w:id="1222" w:author="Convidado" w:date="2016-10-14T04:57:00Z">
              <w:rPr/>
            </w:rPrChange>
          </w:rPr>
          <w:t xml:space="preserve"> </w:t>
        </w:r>
        <w:proofErr w:type="spellStart"/>
        <w:r w:rsidR="00862225" w:rsidRPr="5B0B99E4">
          <w:rPr>
            <w:i/>
            <w:iCs/>
            <w:rPrChange w:id="1223" w:author="Convidado" w:date="2016-10-14T04:57:00Z">
              <w:rPr/>
            </w:rPrChange>
          </w:rPr>
          <w:t>Personal</w:t>
        </w:r>
      </w:ins>
      <w:proofErr w:type="spellEnd"/>
      <w:ins w:id="1224" w:author="Elias De Moraes Fernandes" w:date="2016-10-06T22:58:00Z">
        <w:r w:rsidR="00862225">
          <w:t xml:space="preserve">, usando </w:t>
        </w:r>
      </w:ins>
      <w:ins w:id="1225" w:author="Elias De Moraes Fernandes" w:date="2016-10-06T22:59:00Z">
        <w:r w:rsidR="00862225">
          <w:t>projeto em modo</w:t>
        </w:r>
      </w:ins>
      <w:ins w:id="1226" w:author="Elias De Moraes Fernandes" w:date="2016-10-06T22:56:00Z">
        <w:r w:rsidR="00862225" w:rsidRPr="5B0B99E4">
          <w:t xml:space="preserve"> </w:t>
        </w:r>
      </w:ins>
      <w:del w:id="1227" w:author="Elias De Moraes Fernandes" w:date="2016-10-06T22:58:00Z">
        <w:r w:rsidRPr="00F97842" w:rsidDel="00862225">
          <w:delText>por ser uma plataforma de desenvolvimento potente e flexível, como a criação de jogos em multiplataformas</w:delText>
        </w:r>
      </w:del>
      <w:ins w:id="1228" w:author="Elias De Moraes Fernandes" w:date="2016-06-27T21:49:00Z">
        <w:del w:id="1229" w:author="Elias De Moraes Fernandes" w:date="2016-10-06T22:58:00Z">
          <w:r w:rsidR="001B1DBD" w:rsidRPr="00F97842" w:rsidDel="00862225">
            <w:delText>,</w:delText>
          </w:r>
        </w:del>
      </w:ins>
      <w:del w:id="1230" w:author="Elias De Moraes Fernandes" w:date="2016-10-06T22:58:00Z">
        <w:r w:rsidRPr="00F97842" w:rsidDel="00862225">
          <w:delText xml:space="preserve"> </w:delText>
        </w:r>
      </w:del>
      <w:r w:rsidRPr="00F97842">
        <w:t>2D</w:t>
      </w:r>
      <w:del w:id="1231" w:author="Elias De Moraes Fernandes" w:date="2016-10-06T22:59:00Z">
        <w:r w:rsidRPr="00F97842" w:rsidDel="00862225">
          <w:delText xml:space="preserve"> e 3D</w:delText>
        </w:r>
      </w:del>
      <w:r w:rsidRPr="5B0B99E4">
        <w:t xml:space="preserve">. </w:t>
      </w:r>
      <w:ins w:id="1232" w:author="Elias De Moraes Fernandes" w:date="2016-10-06T23:02:00Z">
        <w:r w:rsidR="009A08F8">
          <w:t xml:space="preserve">Como </w:t>
        </w:r>
      </w:ins>
      <w:ins w:id="1233" w:author="Elias De Moraes Fernandes" w:date="2016-10-06T23:03:00Z">
        <w:r w:rsidR="002F09DF">
          <w:t>mencionado</w:t>
        </w:r>
      </w:ins>
      <w:ins w:id="1234" w:author="Elias De Moraes Fernandes" w:date="2016-10-06T23:02:00Z">
        <w:r w:rsidR="002F09DF">
          <w:t xml:space="preserve"> acima, a </w:t>
        </w:r>
        <w:proofErr w:type="spellStart"/>
        <w:r w:rsidR="002F09DF">
          <w:t>Unity</w:t>
        </w:r>
        <w:proofErr w:type="spellEnd"/>
        <w:r w:rsidR="002F09DF">
          <w:t xml:space="preserve"> pode distribuir </w:t>
        </w:r>
      </w:ins>
      <w:ins w:id="1235" w:author="Elias De Moraes Fernandes" w:date="2016-10-06T23:03:00Z">
        <w:r w:rsidR="002F09DF">
          <w:t>um jogo em</w:t>
        </w:r>
      </w:ins>
      <w:ins w:id="1236" w:author="Elias De Moraes Fernandes" w:date="2016-10-06T23:02:00Z">
        <w:r w:rsidR="002F09DF" w:rsidRPr="5B0B99E4">
          <w:t xml:space="preserve"> </w:t>
        </w:r>
      </w:ins>
      <w:proofErr w:type="spellStart"/>
      <w:ins w:id="1237" w:author="Elias De Moraes Fernandes" w:date="2016-10-06T23:03:00Z">
        <w:r w:rsidR="002F09DF">
          <w:t>multiplataforma</w:t>
        </w:r>
        <w:proofErr w:type="spellEnd"/>
        <w:r w:rsidR="002F09DF">
          <w:t>, característica usada para o jogo Nonda</w:t>
        </w:r>
      </w:ins>
      <w:ins w:id="1238" w:author="Elias De Moraes Fernandes" w:date="2016-10-06T23:02:00Z">
        <w:r w:rsidR="002F09DF" w:rsidRPr="5B0B99E4">
          <w:t>.</w:t>
        </w:r>
      </w:ins>
      <w:ins w:id="1239" w:author="Elias De Moraes Fernandes" w:date="2016-10-06T23:03:00Z">
        <w:r w:rsidR="002F09DF" w:rsidRPr="5B0B99E4">
          <w:t xml:space="preserve"> </w:t>
        </w:r>
      </w:ins>
      <w:del w:id="1240" w:author="Elias De Moraes Fernandes" w:date="2016-10-06T23:04:00Z">
        <w:r w:rsidRPr="00F97842" w:rsidDel="002F09DF">
          <w:delText xml:space="preserve">Outro </w:delText>
        </w:r>
      </w:del>
      <w:ins w:id="1241" w:author="Elias De Moraes Fernandes" w:date="2016-10-06T23:04:00Z">
        <w:r w:rsidR="002F09DF">
          <w:t>Um</w:t>
        </w:r>
        <w:r w:rsidR="002F09DF" w:rsidRPr="5B0B99E4">
          <w:t xml:space="preserve"> </w:t>
        </w:r>
      </w:ins>
      <w:r w:rsidRPr="00F97842">
        <w:t xml:space="preserve">fator importante para escolha dessa </w:t>
      </w:r>
      <w:r w:rsidRPr="5B0B99E4">
        <w:rPr>
          <w:i/>
          <w:iCs/>
          <w:rPrChange w:id="1242" w:author="Convidado" w:date="2016-10-14T04:57:00Z">
            <w:rPr/>
          </w:rPrChange>
        </w:rPr>
        <w:t>engine</w:t>
      </w:r>
      <w:r w:rsidRPr="5B0B99E4">
        <w:t xml:space="preserve"> </w:t>
      </w:r>
      <w:del w:id="1243" w:author="Elias De Moraes Fernandes" w:date="2016-10-06T23:04:00Z">
        <w:r w:rsidRPr="00F97842" w:rsidDel="002F09DF">
          <w:delText xml:space="preserve">foi </w:delText>
        </w:r>
      </w:del>
      <w:ins w:id="1244" w:author="Elias De Moraes Fernandes" w:date="2016-10-06T23:04:00Z">
        <w:r w:rsidR="002F09DF">
          <w:t xml:space="preserve">é </w:t>
        </w:r>
      </w:ins>
      <w:r w:rsidRPr="00F97842">
        <w:t>a possibilidade de contar com assets gratuitos e atualizações compatíveis</w:t>
      </w:r>
      <w:ins w:id="1245" w:author="Elias De Moraes Fernandes" w:date="2016-10-06T23:04:00Z">
        <w:r w:rsidR="002F09DF">
          <w:t xml:space="preserve"> (atualmente na versão 5.</w:t>
        </w:r>
      </w:ins>
      <w:ins w:id="1246" w:author="Elias De Moraes Fernandes" w:date="2016-10-06T23:07:00Z">
        <w:r w:rsidR="00AA6833">
          <w:t>4.1)</w:t>
        </w:r>
      </w:ins>
      <w:r w:rsidRPr="00F97842">
        <w:t xml:space="preserve"> com a necessidade do projeto além dos tutoriais disponíveis em caso de dúvidas ou até mesmo o uso da comunidade para dúvidas e interação. </w:t>
      </w:r>
    </w:p>
    <w:p w14:paraId="3F15B720" w14:textId="5ADF76BD" w:rsidR="00D75DB6" w:rsidRPr="00F97842" w:rsidRDefault="00D75DB6" w:rsidP="00913F3D">
      <w:pPr>
        <w:pStyle w:val="TextodoTrabalho"/>
      </w:pPr>
      <w:r w:rsidRPr="00F97842">
        <w:t xml:space="preserve">A linguagem de programação </w:t>
      </w:r>
      <w:ins w:id="1247" w:author="Elias De Moraes Fernandes" w:date="2016-10-06T23:27:00Z">
        <w:r w:rsidR="00FD7AC8">
          <w:t>em</w:t>
        </w:r>
      </w:ins>
      <w:ins w:id="1248" w:author="Elias De Moraes Fernandes" w:date="2016-10-06T23:25:00Z">
        <w:r w:rsidR="00FD7AC8">
          <w:t xml:space="preserve"> código aberto</w:t>
        </w:r>
      </w:ins>
      <w:ins w:id="1249" w:author="Elias De Moraes Fernandes" w:date="2016-10-06T23:26:00Z">
        <w:r w:rsidR="00FD7AC8">
          <w:t xml:space="preserve"> escolhida para desenvolver</w:t>
        </w:r>
      </w:ins>
      <w:del w:id="1250" w:author="Elias De Moraes Fernandes" w:date="2016-10-06T23:26:00Z">
        <w:r w:rsidRPr="00F97842" w:rsidDel="00FD7AC8">
          <w:delText>u</w:delText>
        </w:r>
      </w:del>
      <w:del w:id="1251" w:author="Elias De Moraes Fernandes" w:date="2016-10-06T23:25:00Z">
        <w:r w:rsidRPr="00F97842" w:rsidDel="00FD7AC8">
          <w:delText>sada</w:delText>
        </w:r>
      </w:del>
      <w:r w:rsidRPr="5B0B99E4">
        <w:t xml:space="preserve"> </w:t>
      </w:r>
      <w:ins w:id="1252" w:author="Elias De Moraes Fernandes" w:date="2016-10-06T23:22:00Z">
        <w:r w:rsidR="003A389B">
          <w:t>foi</w:t>
        </w:r>
      </w:ins>
      <w:del w:id="1253" w:author="Elias De Moraes Fernandes" w:date="2016-10-06T23:22:00Z">
        <w:r w:rsidRPr="00F97842" w:rsidDel="003A389B">
          <w:delText>é</w:delText>
        </w:r>
      </w:del>
      <w:r w:rsidRPr="00F97842">
        <w:t xml:space="preserve"> o C#</w:t>
      </w:r>
      <w:del w:id="1254" w:author="Elias De Moraes Fernandes" w:date="2016-10-06T23:26:00Z">
        <w:r w:rsidRPr="00F97842" w:rsidDel="00FD7AC8">
          <w:delText>, aceita pela Unity</w:delText>
        </w:r>
      </w:del>
      <w:r w:rsidRPr="5B0B99E4">
        <w:t xml:space="preserve">. </w:t>
      </w:r>
      <w:del w:id="1255" w:author="Elias De Moraes Fernandes" w:date="2016-10-06T23:26:00Z">
        <w:r w:rsidRPr="00F97842" w:rsidDel="00FD7AC8">
          <w:delText xml:space="preserve">Esta </w:delText>
        </w:r>
      </w:del>
      <w:ins w:id="1256" w:author="Elias De Moraes Fernandes" w:date="2016-10-06T23:27:00Z">
        <w:r w:rsidR="00FD7AC8">
          <w:t xml:space="preserve">O </w:t>
        </w:r>
        <w:proofErr w:type="spellStart"/>
        <w:r w:rsidR="00FD7AC8" w:rsidRPr="009624AF">
          <w:rPr>
            <w:i/>
            <w:iCs/>
          </w:rPr>
          <w:t>U</w:t>
        </w:r>
        <w:r w:rsidR="00FD7AC8" w:rsidRPr="5B0B99E4">
          <w:rPr>
            <w:i/>
            <w:iCs/>
            <w:rPrChange w:id="1257" w:author="Convidado" w:date="2016-10-14T04:57:00Z">
              <w:rPr/>
            </w:rPrChange>
          </w:rPr>
          <w:t>nity</w:t>
        </w:r>
        <w:proofErr w:type="spellEnd"/>
        <w:r w:rsidR="00FD7AC8" w:rsidRPr="5B0B99E4">
          <w:t xml:space="preserve"> </w:t>
        </w:r>
      </w:ins>
      <w:r w:rsidRPr="00F97842">
        <w:t xml:space="preserve">também </w:t>
      </w:r>
      <w:del w:id="1258" w:author="Elias De Moraes Fernandes" w:date="2016-10-06T23:27:00Z">
        <w:r w:rsidRPr="00F97842" w:rsidDel="00FD7AC8">
          <w:delText xml:space="preserve">aceita </w:delText>
        </w:r>
      </w:del>
      <w:ins w:id="1259" w:author="Elias De Moraes Fernandes" w:date="2016-10-06T23:27:00Z">
        <w:r w:rsidR="00FD7AC8">
          <w:t>permite o desenvolvimento nas linguagem de programação</w:t>
        </w:r>
        <w:r w:rsidR="00FD7AC8" w:rsidRPr="5B0B99E4">
          <w:t xml:space="preserve"> </w:t>
        </w:r>
      </w:ins>
      <w:proofErr w:type="spellStart"/>
      <w:r w:rsidRPr="5B0B99E4">
        <w:rPr>
          <w:i/>
          <w:iCs/>
          <w:rPrChange w:id="1260" w:author="Convidado" w:date="2016-10-14T04:57:00Z">
            <w:rPr/>
          </w:rPrChange>
        </w:rPr>
        <w:t>Javascript</w:t>
      </w:r>
      <w:proofErr w:type="spellEnd"/>
      <w:r w:rsidRPr="00F97842">
        <w:t xml:space="preserve"> e </w:t>
      </w:r>
      <w:proofErr w:type="spellStart"/>
      <w:r w:rsidRPr="5B0B99E4">
        <w:rPr>
          <w:i/>
          <w:iCs/>
          <w:rPrChange w:id="1261" w:author="Convidado" w:date="2016-10-14T04:57:00Z">
            <w:rPr/>
          </w:rPrChange>
        </w:rPr>
        <w:t>Boo</w:t>
      </w:r>
      <w:proofErr w:type="spellEnd"/>
      <w:r w:rsidRPr="00F97842">
        <w:t xml:space="preserve">. C# é uma linguagem de alto nível que permite </w:t>
      </w:r>
      <w:del w:id="1262" w:author="Elias De Moraes Fernandes" w:date="2016-10-06T23:28:00Z">
        <w:r w:rsidRPr="00F97842" w:rsidDel="00FD7AC8">
          <w:delText xml:space="preserve">os </w:delText>
        </w:r>
      </w:del>
      <w:r w:rsidRPr="00F97842">
        <w:t xml:space="preserve">desenvolvedores entrar facilmente no processo de desenvolvimento do jogo, aproveitando o máximo dos elementos e técnicas que a linguagem já possui. Por ser uma ramificação do C e C++, tem uma curva de aprendizado menor, </w:t>
      </w:r>
      <w:del w:id="1263" w:author="Elias De Moraes Fernandes" w:date="2016-10-06T23:28:00Z">
        <w:r w:rsidRPr="00F97842" w:rsidDel="00FD7AC8">
          <w:delText xml:space="preserve">ainda </w:delText>
        </w:r>
      </w:del>
      <w:ins w:id="1264" w:author="Elias De Moraes Fernandes" w:date="2016-10-06T23:28:00Z">
        <w:r w:rsidR="00FD7AC8">
          <w:t>e</w:t>
        </w:r>
        <w:r w:rsidR="000F3E34" w:rsidRPr="5B0B99E4">
          <w:t xml:space="preserve"> </w:t>
        </w:r>
      </w:ins>
      <w:ins w:id="1265" w:author="Elias De Moraes Fernandes" w:date="2016-10-06T23:29:00Z">
        <w:r w:rsidR="000F3E34">
          <w:t xml:space="preserve">possui </w:t>
        </w:r>
      </w:ins>
      <w:del w:id="1266" w:author="Elias De Moraes Fernandes" w:date="2016-10-06T23:30:00Z">
        <w:r w:rsidRPr="00F97842" w:rsidDel="000F3E34">
          <w:delText xml:space="preserve">contando com a </w:delText>
        </w:r>
      </w:del>
      <w:r w:rsidRPr="00F97842">
        <w:t>programação orientada a objetos</w:t>
      </w:r>
      <w:ins w:id="1267" w:author="Elias De Moraes Fernandes" w:date="2016-10-06T23:30:00Z">
        <w:r w:rsidR="000F3E34">
          <w:t xml:space="preserve"> como filosofia de design.</w:t>
        </w:r>
      </w:ins>
      <w:r w:rsidRPr="5B0B99E4">
        <w:t xml:space="preserve"> </w:t>
      </w:r>
      <w:ins w:id="1268" w:author="Elias De Moraes Fernandes" w:date="2016-10-06T23:30:00Z">
        <w:r w:rsidR="000F3E34">
          <w:t>Todas essa vantagens</w:t>
        </w:r>
      </w:ins>
      <w:del w:id="1269" w:author="Elias De Moraes Fernandes" w:date="2016-10-06T23:30:00Z">
        <w:r w:rsidRPr="00F97842" w:rsidDel="000F3E34">
          <w:delText>onde</w:delText>
        </w:r>
      </w:del>
      <w:r w:rsidRPr="00F97842">
        <w:t xml:space="preserve"> contribui para criação de códigos fáceis de executar e depurar. Na questão de IDE, o C# é uma das linguagens mais versáteis já existente, aceitando</w:t>
      </w:r>
      <w:ins w:id="1270" w:author="Elias De Moraes Fernandes" w:date="2016-10-04T23:19:00Z">
        <w:r w:rsidR="006B2E61" w:rsidRPr="5B0B99E4">
          <w:t xml:space="preserve"> </w:t>
        </w:r>
      </w:ins>
      <w:del w:id="1271" w:author="Elias De Moraes Fernandes" w:date="2016-10-04T23:19:00Z">
        <w:r w:rsidRPr="00F97842" w:rsidDel="006B2E61">
          <w:delText xml:space="preserve"> </w:delText>
        </w:r>
      </w:del>
      <w:proofErr w:type="spellStart"/>
      <w:r w:rsidRPr="00F97842">
        <w:t>IDEs</w:t>
      </w:r>
      <w:proofErr w:type="spellEnd"/>
      <w:r w:rsidRPr="00F97842">
        <w:t xml:space="preserve"> como Visual Studio, Visual Basic e </w:t>
      </w:r>
      <w:proofErr w:type="spellStart"/>
      <w:r w:rsidRPr="00F97842">
        <w:t>MonoDeveloper</w:t>
      </w:r>
      <w:proofErr w:type="spellEnd"/>
      <w:ins w:id="1272" w:author="Elias De Moraes Fernandes" w:date="2016-10-06T23:30:00Z">
        <w:r w:rsidR="000F3E34" w:rsidRPr="5B0B99E4">
          <w:t>,</w:t>
        </w:r>
      </w:ins>
      <w:r w:rsidRPr="00F97842">
        <w:t xml:space="preserve"> para plataforma Mac.</w:t>
      </w:r>
    </w:p>
    <w:p w14:paraId="3F1F11A1" w14:textId="0F4A9D5A" w:rsidR="00D75DB6" w:rsidRPr="00F97842" w:rsidRDefault="00D75DB6" w:rsidP="00913F3D">
      <w:pPr>
        <w:pStyle w:val="TextodoTrabalho"/>
      </w:pPr>
      <w:r w:rsidRPr="00F97842">
        <w:t xml:space="preserve">Para fazer o </w:t>
      </w:r>
      <w:r w:rsidRPr="5B0B99E4">
        <w:rPr>
          <w:i/>
          <w:iCs/>
        </w:rPr>
        <w:t>design</w:t>
      </w:r>
      <w:r w:rsidRPr="00F97842">
        <w:t xml:space="preserve"> e criação de animação serão utilizados o </w:t>
      </w:r>
      <w:proofErr w:type="spellStart"/>
      <w:r w:rsidRPr="5B0B99E4">
        <w:rPr>
          <w:i/>
          <w:iCs/>
          <w:rPrChange w:id="1273" w:author="Convidado" w:date="2016-10-14T04:57:00Z">
            <w:rPr/>
          </w:rPrChange>
        </w:rPr>
        <w:t>Affinity</w:t>
      </w:r>
      <w:proofErr w:type="spellEnd"/>
      <w:r w:rsidRPr="5B0B99E4">
        <w:rPr>
          <w:i/>
          <w:iCs/>
          <w:rPrChange w:id="1274" w:author="Convidado" w:date="2016-10-14T04:57:00Z">
            <w:rPr/>
          </w:rPrChange>
        </w:rPr>
        <w:t xml:space="preserve"> Designer</w:t>
      </w:r>
      <w:r w:rsidRPr="00F97842">
        <w:t xml:space="preserve"> e </w:t>
      </w:r>
      <w:r w:rsidRPr="5B0B99E4">
        <w:rPr>
          <w:i/>
          <w:iCs/>
          <w:rPrChange w:id="1275" w:author="Convidado" w:date="2016-10-14T04:57:00Z">
            <w:rPr/>
          </w:rPrChange>
        </w:rPr>
        <w:t xml:space="preserve">Adobe </w:t>
      </w:r>
      <w:proofErr w:type="spellStart"/>
      <w:r w:rsidRPr="5B0B99E4">
        <w:rPr>
          <w:i/>
          <w:iCs/>
          <w:rPrChange w:id="1276" w:author="Convidado" w:date="2016-10-14T04:57:00Z">
            <w:rPr/>
          </w:rPrChange>
        </w:rPr>
        <w:t>Illustrator</w:t>
      </w:r>
      <w:proofErr w:type="spellEnd"/>
      <w:r w:rsidRPr="5B0B99E4">
        <w:rPr>
          <w:i/>
          <w:iCs/>
          <w:rPrChange w:id="1277" w:author="Convidado" w:date="2016-10-14T04:57:00Z">
            <w:rPr/>
          </w:rPrChange>
        </w:rPr>
        <w:t xml:space="preserve"> CC</w:t>
      </w:r>
      <w:r w:rsidRPr="00F97842">
        <w:t xml:space="preserve">. O </w:t>
      </w:r>
      <w:proofErr w:type="spellStart"/>
      <w:r w:rsidRPr="5B0B99E4">
        <w:rPr>
          <w:i/>
          <w:iCs/>
          <w:rPrChange w:id="1278" w:author="Convidado" w:date="2016-10-14T04:57:00Z">
            <w:rPr/>
          </w:rPrChange>
        </w:rPr>
        <w:t>Affinity</w:t>
      </w:r>
      <w:proofErr w:type="spellEnd"/>
      <w:r w:rsidRPr="5B0B99E4">
        <w:rPr>
          <w:i/>
          <w:iCs/>
          <w:rPrChange w:id="1279" w:author="Convidado" w:date="2016-10-14T04:57:00Z">
            <w:rPr/>
          </w:rPrChange>
        </w:rPr>
        <w:t xml:space="preserve"> Designer</w:t>
      </w:r>
      <w:r w:rsidRPr="00F97842">
        <w:t xml:space="preserve"> é um software pago </w:t>
      </w:r>
      <w:del w:id="1280" w:author="Elias De Moraes Fernandes" w:date="2016-10-06T23:31:00Z">
        <w:r w:rsidRPr="00F97842" w:rsidDel="000F3E34">
          <w:delText xml:space="preserve">exclusivo </w:delText>
        </w:r>
      </w:del>
      <w:r w:rsidRPr="00F97842">
        <w:t>para</w:t>
      </w:r>
      <w:ins w:id="1281" w:author="Elias De Moraes Fernandes" w:date="2016-10-06T23:31:00Z">
        <w:r w:rsidR="000F3E34">
          <w:t xml:space="preserve"> plataforma</w:t>
        </w:r>
      </w:ins>
      <w:r w:rsidRPr="00F97842">
        <w:t xml:space="preserve"> Mac</w:t>
      </w:r>
      <w:ins w:id="1282" w:author="Elias De Moraes Fernandes" w:date="2016-10-06T23:31:00Z">
        <w:r w:rsidR="000F3E34">
          <w:t xml:space="preserve"> e Windows que permite</w:t>
        </w:r>
      </w:ins>
      <w:r w:rsidRPr="5B0B99E4">
        <w:t xml:space="preserve"> </w:t>
      </w:r>
      <w:del w:id="1283" w:author="Elias De Moraes Fernandes" w:date="2016-10-06T23:31:00Z">
        <w:r w:rsidRPr="00F97842" w:rsidDel="000F3E34">
          <w:delText xml:space="preserve">para </w:delText>
        </w:r>
      </w:del>
      <w:r w:rsidRPr="00F97842">
        <w:t xml:space="preserve">criação de elementos gráficos vetorizados. A escolha deve-se ao fato do mesmo permitir o </w:t>
      </w:r>
      <w:proofErr w:type="spellStart"/>
      <w:r w:rsidRPr="00F97842">
        <w:t>feature</w:t>
      </w:r>
      <w:proofErr w:type="spellEnd"/>
      <w:r w:rsidRPr="5B0B99E4">
        <w:t xml:space="preserve"> "</w:t>
      </w:r>
      <w:proofErr w:type="spellStart"/>
      <w:r w:rsidRPr="5B0B99E4">
        <w:rPr>
          <w:i/>
          <w:iCs/>
        </w:rPr>
        <w:t>Export</w:t>
      </w:r>
      <w:proofErr w:type="spellEnd"/>
      <w:r w:rsidRPr="5B0B99E4">
        <w:rPr>
          <w:i/>
          <w:iCs/>
        </w:rPr>
        <w:t xml:space="preserve"> Persona</w:t>
      </w:r>
      <w:r w:rsidRPr="00F97842">
        <w:t xml:space="preserve">" para exportação de </w:t>
      </w:r>
      <w:proofErr w:type="spellStart"/>
      <w:r w:rsidRPr="5B0B99E4">
        <w:rPr>
          <w:i/>
          <w:iCs/>
        </w:rPr>
        <w:t>spritesheet</w:t>
      </w:r>
      <w:proofErr w:type="spellEnd"/>
      <w:r w:rsidRPr="00F97842">
        <w:t xml:space="preserve"> e pixel </w:t>
      </w:r>
      <w:proofErr w:type="spellStart"/>
      <w:r w:rsidRPr="00F97842">
        <w:t>art</w:t>
      </w:r>
      <w:proofErr w:type="spellEnd"/>
      <w:r w:rsidRPr="00F97842">
        <w:t xml:space="preserve"> pronta para usar no </w:t>
      </w:r>
      <w:proofErr w:type="spellStart"/>
      <w:r w:rsidRPr="00F97842">
        <w:t>Unity</w:t>
      </w:r>
      <w:proofErr w:type="spellEnd"/>
      <w:r w:rsidRPr="00F97842">
        <w:t>. Para realizar algumas operações inexistentes</w:t>
      </w:r>
      <w:ins w:id="1284" w:author="Elias De Moraes Fernandes" w:date="2016-10-06T23:31:00Z">
        <w:r w:rsidR="000F3E34">
          <w:t xml:space="preserve"> no </w:t>
        </w:r>
        <w:proofErr w:type="spellStart"/>
        <w:r w:rsidR="000F3E34" w:rsidRPr="5B0B99E4">
          <w:rPr>
            <w:i/>
            <w:iCs/>
            <w:rPrChange w:id="1285" w:author="Convidado" w:date="2016-10-14T04:57:00Z">
              <w:rPr/>
            </w:rPrChange>
          </w:rPr>
          <w:t>Affinity</w:t>
        </w:r>
        <w:proofErr w:type="spellEnd"/>
        <w:r w:rsidR="000F3E34" w:rsidRPr="5B0B99E4">
          <w:rPr>
            <w:i/>
            <w:iCs/>
            <w:rPrChange w:id="1286" w:author="Convidado" w:date="2016-10-14T04:57:00Z">
              <w:rPr/>
            </w:rPrChange>
          </w:rPr>
          <w:t xml:space="preserve"> Designer</w:t>
        </w:r>
      </w:ins>
      <w:r w:rsidRPr="00F97842">
        <w:t xml:space="preserve">, foi utilizado o </w:t>
      </w:r>
      <w:r w:rsidRPr="5B0B99E4">
        <w:rPr>
          <w:i/>
          <w:iCs/>
          <w:rPrChange w:id="1287" w:author="Convidado" w:date="2016-10-14T04:57:00Z">
            <w:rPr/>
          </w:rPrChange>
        </w:rPr>
        <w:t xml:space="preserve">Adobe </w:t>
      </w:r>
      <w:proofErr w:type="spellStart"/>
      <w:r w:rsidRPr="5B0B99E4">
        <w:rPr>
          <w:i/>
          <w:iCs/>
          <w:rPrChange w:id="1288" w:author="Convidado" w:date="2016-10-14T04:57:00Z">
            <w:rPr/>
          </w:rPrChange>
        </w:rPr>
        <w:t>Illustrator</w:t>
      </w:r>
      <w:proofErr w:type="spellEnd"/>
      <w:r w:rsidRPr="00F97842">
        <w:t xml:space="preserve">, que é da mesma categoria do </w:t>
      </w:r>
      <w:proofErr w:type="spellStart"/>
      <w:r w:rsidRPr="5B0B99E4">
        <w:rPr>
          <w:i/>
          <w:iCs/>
          <w:rPrChange w:id="1289" w:author="Convidado" w:date="2016-10-14T04:57:00Z">
            <w:rPr/>
          </w:rPrChange>
        </w:rPr>
        <w:t>Affinity</w:t>
      </w:r>
      <w:proofErr w:type="spellEnd"/>
      <w:r w:rsidRPr="00F97842">
        <w:t xml:space="preserve">. Em alguns momentos foi necessário o uso do </w:t>
      </w:r>
      <w:r w:rsidRPr="00F97842">
        <w:lastRenderedPageBreak/>
        <w:t>Adobe Photoshop CC para redimensionamento de imagens, tamanho de arquivos e outros.</w:t>
      </w:r>
    </w:p>
    <w:p w14:paraId="25F42083" w14:textId="4B9FF215" w:rsidR="00D75DB6" w:rsidRPr="00F97842" w:rsidDel="006B2E61" w:rsidRDefault="00D75DB6">
      <w:pPr>
        <w:pStyle w:val="TextodoTrabalho"/>
        <w:rPr>
          <w:del w:id="1290" w:author="Elias De Moraes Fernandes" w:date="2016-10-04T23:20:00Z"/>
        </w:rPr>
      </w:pPr>
      <w:r w:rsidRPr="00F97842">
        <w:t xml:space="preserve">Para versionamento e colaboração do projeto foi utilizado o </w:t>
      </w:r>
      <w:r w:rsidRPr="1E764999">
        <w:rPr>
          <w:i/>
          <w:iCs/>
          <w:rPrChange w:id="1291" w:author="Convidado" w:date="2016-10-14T06:05:00Z">
            <w:rPr/>
          </w:rPrChange>
        </w:rPr>
        <w:t>GitHub</w:t>
      </w:r>
      <w:r w:rsidRPr="00F97842">
        <w:t xml:space="preserve">, que </w:t>
      </w:r>
      <w:r w:rsidR="006303F9" w:rsidRPr="00F97842">
        <w:t>possui versão</w:t>
      </w:r>
      <w:r w:rsidRPr="00F97842">
        <w:t xml:space="preserve"> gratuit</w:t>
      </w:r>
      <w:r w:rsidR="006303F9" w:rsidRPr="00F97842">
        <w:t>a para estudante</w:t>
      </w:r>
      <w:r w:rsidRPr="00F97842">
        <w:t xml:space="preserve">. O </w:t>
      </w:r>
      <w:r w:rsidRPr="1E764999">
        <w:rPr>
          <w:i/>
          <w:iCs/>
          <w:rPrChange w:id="1292" w:author="Convidado" w:date="2016-10-14T06:05:00Z">
            <w:rPr/>
          </w:rPrChange>
        </w:rPr>
        <w:t>GitHub</w:t>
      </w:r>
      <w:r w:rsidRPr="00F97842">
        <w:t xml:space="preserve"> é um sistema de controle de versão para software baseado na web, podendo ser manipulado via terminal. O mesmo consiste em repositórios, onde são armazenadas as informações atualizadas de cada projeto. Através de um </w:t>
      </w:r>
      <w:r w:rsidRPr="1E764999">
        <w:rPr>
          <w:i/>
          <w:iCs/>
        </w:rPr>
        <w:t>link</w:t>
      </w:r>
      <w:r w:rsidRPr="00F97842">
        <w:t xml:space="preserve">, qualquer usuário (ou uma equipe) pode baixar, colaborar, atualizar, enviar novas atualizações sem depender de trabalho extra. Isso tudo torna o </w:t>
      </w:r>
      <w:r w:rsidRPr="1E764999">
        <w:rPr>
          <w:i/>
          <w:iCs/>
          <w:rPrChange w:id="1293" w:author="Convidado" w:date="2016-10-14T06:05:00Z">
            <w:rPr/>
          </w:rPrChange>
        </w:rPr>
        <w:t>GitHub</w:t>
      </w:r>
      <w:r w:rsidRPr="00F97842">
        <w:t xml:space="preserve"> totalmente flexível</w:t>
      </w:r>
      <w:r w:rsidR="006303F9" w:rsidRPr="1E764999">
        <w:t>.</w:t>
      </w:r>
      <w:ins w:id="1294" w:author="Elias De Moraes Fernandes" w:date="2016-10-04T23:20:00Z">
        <w:r w:rsidR="006B2E61" w:rsidRPr="1E764999" w:rsidDel="006B2E61">
          <w:t xml:space="preserve"> </w:t>
        </w:r>
      </w:ins>
    </w:p>
    <w:p w14:paraId="24BDBC96" w14:textId="1800658E" w:rsidR="00A0163C" w:rsidRPr="00F97842" w:rsidDel="006B2E61" w:rsidRDefault="00D75DB6">
      <w:pPr>
        <w:pStyle w:val="TextodoTrabalho"/>
        <w:rPr>
          <w:del w:id="1295" w:author="Elias De Moraes Fernandes" w:date="2016-10-04T23:20:00Z"/>
          <w:rFonts w:cs="Arial"/>
        </w:rPr>
      </w:pPr>
      <w:moveFromRangeStart w:id="1296" w:author="Elias De Moraes Fernandes" w:date="2016-05-06T10:31:00Z" w:name="move450294003"/>
      <w:moveFrom w:id="1297" w:author="Elias De Moraes Fernandes" w:date="2016-05-06T10:31:00Z">
        <w:del w:id="1298" w:author="Elias De Moraes Fernandes" w:date="2016-10-04T23:20:00Z">
          <w:r w:rsidRPr="00F97842" w:rsidDel="006B2E61">
            <w:delText xml:space="preserve">Para </w:delText>
          </w:r>
          <w:r w:rsidR="00981442" w:rsidRPr="00F97842" w:rsidDel="006B2E61">
            <w:delText>o processo de software</w:delText>
          </w:r>
          <w:r w:rsidRPr="00F97842" w:rsidDel="006B2E61">
            <w:delText xml:space="preserve"> do jogo</w:delText>
          </w:r>
          <w:r w:rsidR="00D356FE" w:rsidRPr="00F97842" w:rsidDel="006B2E61">
            <w:delText>,</w:delText>
          </w:r>
          <w:r w:rsidRPr="00F97842" w:rsidDel="006B2E61">
            <w:delText xml:space="preserve"> será utilizado a metodologia Ágil que é uma alternativa para o desenvolvimento</w:delText>
          </w:r>
          <w:r w:rsidR="00D356FE" w:rsidRPr="00F97842" w:rsidDel="006B2E61">
            <w:delText xml:space="preserve"> em</w:delText>
          </w:r>
          <w:r w:rsidRPr="00F97842" w:rsidDel="006B2E61">
            <w:delText xml:space="preserve"> cascata, ou o desenvolvimento sequencial tradicional. Para isso </w:delText>
          </w:r>
          <w:r w:rsidR="00D356FE" w:rsidRPr="00F97842" w:rsidDel="006B2E61">
            <w:delText>será utilizado</w:delText>
          </w:r>
          <w:r w:rsidRPr="00F97842" w:rsidDel="006B2E61">
            <w:delText xml:space="preserve"> o </w:delText>
          </w:r>
          <w:r w:rsidRPr="00F97842" w:rsidDel="006B2E61">
            <w:rPr>
              <w:i/>
            </w:rPr>
            <w:delText>Scrum</w:delText>
          </w:r>
          <w:r w:rsidR="0029247D" w:rsidRPr="00F97842" w:rsidDel="006B2E61">
            <w:rPr>
              <w:i/>
            </w:rPr>
            <w:delText xml:space="preserve"> Solo</w:delText>
          </w:r>
          <w:r w:rsidR="00572CC7" w:rsidRPr="00F97842" w:rsidDel="006B2E61">
            <w:rPr>
              <w:rFonts w:cs="Arial"/>
            </w:rPr>
            <w:delText xml:space="preserve">, desenvolvido por professores da </w:delText>
          </w:r>
          <w:r w:rsidR="00981442" w:rsidRPr="00F97842" w:rsidDel="006B2E61">
            <w:rPr>
              <w:rFonts w:cs="Arial"/>
            </w:rPr>
            <w:delText xml:space="preserve">UTFPR-CP, que </w:delText>
          </w:r>
          <w:r w:rsidR="00186E41" w:rsidRPr="00F97842" w:rsidDel="006B2E61">
            <w:rPr>
              <w:rFonts w:cs="Arial"/>
            </w:rPr>
            <w:delText>beneficia</w:delText>
          </w:r>
          <w:r w:rsidR="0063718C" w:rsidRPr="00F97842" w:rsidDel="006B2E61">
            <w:rPr>
              <w:rFonts w:cs="Arial"/>
            </w:rPr>
            <w:delText xml:space="preserve"> </w:delText>
          </w:r>
          <w:r w:rsidR="00186E41" w:rsidRPr="00F97842" w:rsidDel="006B2E61">
            <w:rPr>
              <w:rFonts w:cs="Arial"/>
            </w:rPr>
            <w:delText>o desenvolvedor solo e tem as boas práticas do</w:delText>
          </w:r>
          <w:r w:rsidR="0063718C" w:rsidRPr="00F97842" w:rsidDel="006B2E61">
            <w:rPr>
              <w:rFonts w:cs="Arial"/>
            </w:rPr>
            <w:delText xml:space="preserve"> Scrum e Personal Software Process (PSP).</w:delText>
          </w:r>
          <w:r w:rsidR="00322A77" w:rsidRPr="00F97842" w:rsidDel="006B2E61">
            <w:rPr>
              <w:rFonts w:cs="Arial"/>
            </w:rPr>
            <w:delText xml:space="preserve"> Com</w:delText>
          </w:r>
          <w:r w:rsidR="00762264" w:rsidRPr="00F97842" w:rsidDel="006B2E61">
            <w:rPr>
              <w:rFonts w:cs="Arial"/>
            </w:rPr>
            <w:delText xml:space="preserve"> base no Scrum, </w:delText>
          </w:r>
          <w:r w:rsidR="00322A77" w:rsidRPr="00F97842" w:rsidDel="006B2E61">
            <w:rPr>
              <w:rFonts w:cs="Arial"/>
            </w:rPr>
            <w:delText xml:space="preserve">o </w:delText>
          </w:r>
          <w:r w:rsidR="00322A77" w:rsidRPr="00F97842" w:rsidDel="006B2E61">
            <w:rPr>
              <w:rFonts w:cs="Arial"/>
              <w:i/>
            </w:rPr>
            <w:delText>Scrum Solo</w:delText>
          </w:r>
          <w:r w:rsidR="00762264" w:rsidRPr="00F97842" w:rsidDel="006B2E61">
            <w:rPr>
              <w:rFonts w:cs="Arial"/>
            </w:rPr>
            <w:delText xml:space="preserve"> divide o projeto em vá</w:delText>
          </w:r>
          <w:r w:rsidR="001B7B21" w:rsidRPr="00F97842" w:rsidDel="006B2E61">
            <w:rPr>
              <w:rFonts w:cs="Arial"/>
            </w:rPr>
            <w:delText>ria</w:delText>
          </w:r>
          <w:r w:rsidR="00762264" w:rsidRPr="00F97842" w:rsidDel="006B2E61">
            <w:rPr>
              <w:rFonts w:cs="Arial"/>
            </w:rPr>
            <w:delText xml:space="preserve">s </w:delText>
          </w:r>
          <w:r w:rsidR="00762264" w:rsidRPr="00F97842" w:rsidDel="006B2E61">
            <w:rPr>
              <w:rFonts w:cs="Arial"/>
              <w:i/>
            </w:rPr>
            <w:delText>sprints</w:delText>
          </w:r>
          <w:r w:rsidR="00762264" w:rsidRPr="00F97842" w:rsidDel="006B2E61">
            <w:rPr>
              <w:rFonts w:cs="Arial"/>
            </w:rPr>
            <w:delText xml:space="preserve"> (iterações </w:delText>
          </w:r>
          <w:r w:rsidR="00A6492F" w:rsidRPr="00F97842" w:rsidDel="006B2E61">
            <w:rPr>
              <w:rFonts w:cs="Arial"/>
            </w:rPr>
            <w:delText xml:space="preserve">nos </w:delText>
          </w:r>
          <w:r w:rsidR="00762264" w:rsidRPr="00F97842" w:rsidDel="006B2E61">
            <w:rPr>
              <w:rFonts w:cs="Arial"/>
            </w:rPr>
            <w:delText>ciclos de desenvolvimento)</w:delText>
          </w:r>
          <w:r w:rsidR="001B7B21" w:rsidRPr="00F97842" w:rsidDel="006B2E61">
            <w:rPr>
              <w:rFonts w:cs="Arial"/>
            </w:rPr>
            <w:delText xml:space="preserve"> que dura</w:delText>
          </w:r>
          <w:r w:rsidR="00D356FE" w:rsidRPr="00F97842" w:rsidDel="006B2E61">
            <w:rPr>
              <w:rFonts w:cs="Arial"/>
            </w:rPr>
            <w:delText>m</w:delText>
          </w:r>
          <w:r w:rsidR="001B7B21" w:rsidRPr="00F97842" w:rsidDel="006B2E61">
            <w:rPr>
              <w:rFonts w:cs="Arial"/>
            </w:rPr>
            <w:delText xml:space="preserve"> </w:delText>
          </w:r>
          <w:r w:rsidR="00322A77" w:rsidRPr="00F97842" w:rsidDel="006B2E61">
            <w:rPr>
              <w:rFonts w:cs="Arial"/>
            </w:rPr>
            <w:delText>1 semana</w:delText>
          </w:r>
          <w:r w:rsidR="00D356FE" w:rsidRPr="00F97842" w:rsidDel="006B2E61">
            <w:rPr>
              <w:rFonts w:cs="Arial"/>
            </w:rPr>
            <w:delText xml:space="preserve"> e tem incrementos</w:delText>
          </w:r>
          <w:r w:rsidR="00A6492F" w:rsidRPr="00F97842" w:rsidDel="006B2E61">
            <w:rPr>
              <w:rFonts w:cs="Arial"/>
            </w:rPr>
            <w:delText xml:space="preserve"> cada vez que um </w:delText>
          </w:r>
          <w:r w:rsidR="00A6492F" w:rsidRPr="00F97842" w:rsidDel="006B2E61">
            <w:rPr>
              <w:rFonts w:cs="Arial"/>
              <w:i/>
            </w:rPr>
            <w:delText>product owner</w:delText>
          </w:r>
          <w:r w:rsidR="00A6492F" w:rsidRPr="00F97842" w:rsidDel="006B2E61">
            <w:rPr>
              <w:rFonts w:cs="Arial"/>
            </w:rPr>
            <w:delText xml:space="preserve"> </w:delText>
          </w:r>
          <w:r w:rsidR="00D356FE" w:rsidRPr="00F97842" w:rsidDel="006B2E61">
            <w:rPr>
              <w:rFonts w:cs="Arial"/>
            </w:rPr>
            <w:delText xml:space="preserve">identifica uma nova prioridade no </w:delText>
          </w:r>
          <w:r w:rsidR="00D356FE" w:rsidRPr="00F97842" w:rsidDel="006B2E61">
            <w:rPr>
              <w:rFonts w:cs="Arial"/>
              <w:i/>
            </w:rPr>
            <w:delText>product backlog</w:delText>
          </w:r>
          <w:r w:rsidR="00D356FE" w:rsidRPr="00F97842" w:rsidDel="006B2E61">
            <w:rPr>
              <w:rFonts w:cs="Arial"/>
            </w:rPr>
            <w:delText xml:space="preserve"> (funcionalidades que o </w:delText>
          </w:r>
          <w:r w:rsidR="00D356FE" w:rsidRPr="00F97842" w:rsidDel="006B2E61">
            <w:rPr>
              <w:rFonts w:cs="Arial"/>
              <w:i/>
            </w:rPr>
            <w:delText>scrum team</w:delText>
          </w:r>
          <w:r w:rsidR="00D356FE" w:rsidRPr="00F97842" w:rsidDel="006B2E61">
            <w:rPr>
              <w:rFonts w:cs="Arial"/>
            </w:rPr>
            <w:delText xml:space="preserve"> deve desenvolver</w:delText>
          </w:r>
          <w:r w:rsidR="00186E41" w:rsidRPr="00F97842" w:rsidDel="006B2E61">
            <w:rPr>
              <w:rFonts w:cs="Arial"/>
            </w:rPr>
            <w:delText xml:space="preserve"> no software</w:delText>
          </w:r>
          <w:r w:rsidR="00D356FE" w:rsidRPr="00F97842" w:rsidDel="006B2E61">
            <w:rPr>
              <w:rFonts w:cs="Arial"/>
            </w:rPr>
            <w:delText xml:space="preserve">). Durante as iterações, </w:delText>
          </w:r>
          <w:r w:rsidR="00322A77" w:rsidRPr="00F97842" w:rsidDel="006B2E61">
            <w:rPr>
              <w:rFonts w:cs="Arial"/>
            </w:rPr>
            <w:delText>o</w:delText>
          </w:r>
          <w:r w:rsidR="00D356FE" w:rsidRPr="00F97842" w:rsidDel="006B2E61">
            <w:rPr>
              <w:rFonts w:cs="Arial"/>
            </w:rPr>
            <w:delText xml:space="preserve"> des</w:delText>
          </w:r>
          <w:r w:rsidR="00322A77" w:rsidRPr="00F97842" w:rsidDel="006B2E61">
            <w:rPr>
              <w:rFonts w:cs="Arial"/>
            </w:rPr>
            <w:delText>envolvedor</w:delText>
          </w:r>
          <w:r w:rsidR="00D356FE" w:rsidRPr="00F97842" w:rsidDel="006B2E61">
            <w:rPr>
              <w:rFonts w:cs="Arial"/>
            </w:rPr>
            <w:delText xml:space="preserve"> </w:delText>
          </w:r>
          <w:r w:rsidR="00322A77" w:rsidRPr="00F97842" w:rsidDel="006B2E61">
            <w:rPr>
              <w:rFonts w:cs="Arial"/>
            </w:rPr>
            <w:delText>codifica e testa</w:delText>
          </w:r>
          <w:r w:rsidR="00D356FE" w:rsidRPr="00F97842" w:rsidDel="006B2E61">
            <w:rPr>
              <w:rFonts w:cs="Arial"/>
            </w:rPr>
            <w:delText xml:space="preserve"> pequenas partes do projeto.</w:delText>
          </w:r>
          <w:r w:rsidR="00322A77" w:rsidRPr="00F97842" w:rsidDel="006B2E61">
            <w:rPr>
              <w:rFonts w:cs="Arial"/>
            </w:rPr>
            <w:delText xml:space="preserve"> O diferencial é que entrega uma fatia do software no prazo dito acima, </w:delText>
          </w:r>
          <w:r w:rsidR="003D2CBC" w:rsidRPr="00F97842" w:rsidDel="006B2E61">
            <w:rPr>
              <w:rFonts w:cs="Arial"/>
            </w:rPr>
            <w:delText xml:space="preserve">e </w:delText>
          </w:r>
          <w:r w:rsidR="00322A77" w:rsidRPr="00F97842" w:rsidDel="006B2E61">
            <w:rPr>
              <w:rFonts w:cs="Arial"/>
            </w:rPr>
            <w:delText xml:space="preserve">se necessário existe reunião para orientação entre o </w:delText>
          </w:r>
          <w:r w:rsidR="003D2CBC" w:rsidRPr="00F97842" w:rsidDel="006B2E61">
            <w:rPr>
              <w:rFonts w:cs="Arial"/>
            </w:rPr>
            <w:delText>grupo de validação (</w:delText>
          </w:r>
          <w:r w:rsidR="00322A77" w:rsidRPr="00F97842" w:rsidDel="006B2E61">
            <w:rPr>
              <w:rFonts w:cs="Arial"/>
            </w:rPr>
            <w:delText>cliente final</w:delText>
          </w:r>
          <w:r w:rsidR="003D2CBC" w:rsidRPr="00F97842" w:rsidDel="006B2E61">
            <w:rPr>
              <w:rFonts w:cs="Arial"/>
            </w:rPr>
            <w:delText>)</w:delText>
          </w:r>
          <w:r w:rsidR="00322A77" w:rsidRPr="00F97842" w:rsidDel="006B2E61">
            <w:rPr>
              <w:rFonts w:cs="Arial"/>
            </w:rPr>
            <w:delText xml:space="preserve"> e o desenvolvedor e não </w:delText>
          </w:r>
          <w:r w:rsidR="003D2CBC" w:rsidRPr="00F97842" w:rsidDel="006B2E61">
            <w:rPr>
              <w:rFonts w:cs="Arial"/>
            </w:rPr>
            <w:delText xml:space="preserve">há </w:delText>
          </w:r>
          <w:r w:rsidR="00322A77" w:rsidRPr="00F97842" w:rsidDel="006B2E61">
            <w:rPr>
              <w:rFonts w:cs="Arial"/>
            </w:rPr>
            <w:delText>reuniões diárias, como acontece no Scrum</w:delText>
          </w:r>
          <w:r w:rsidR="00D356FE" w:rsidRPr="00F97842" w:rsidDel="006B2E61">
            <w:rPr>
              <w:rFonts w:cs="Arial"/>
            </w:rPr>
            <w:delText xml:space="preserve"> </w:delText>
          </w:r>
          <w:r w:rsidR="0068727F" w:rsidRPr="00F97842" w:rsidDel="006B2E61">
            <w:rPr>
              <w:rFonts w:cs="Arial"/>
            </w:rPr>
            <w:delText>(</w:delText>
          </w:r>
          <w:r w:rsidR="00D356FE" w:rsidRPr="00F97842" w:rsidDel="006B2E61">
            <w:rPr>
              <w:rFonts w:cs="Arial"/>
            </w:rPr>
            <w:delText>J. A. Fabri, A. L’Erario e T. Pagotto</w:delText>
          </w:r>
          <w:r w:rsidR="00DE5A40" w:rsidRPr="00F97842" w:rsidDel="006B2E61">
            <w:rPr>
              <w:rFonts w:cs="Arial"/>
            </w:rPr>
            <w:delText>, 2016, no prelo</w:delText>
          </w:r>
          <w:r w:rsidR="0068727F" w:rsidRPr="00F97842" w:rsidDel="006B2E61">
            <w:rPr>
              <w:rFonts w:cs="Arial"/>
            </w:rPr>
            <w:delText>)</w:delText>
          </w:r>
          <w:r w:rsidR="003A6B20" w:rsidRPr="00F97842" w:rsidDel="006B2E61">
            <w:rPr>
              <w:rFonts w:cs="Arial"/>
            </w:rPr>
            <w:delText>.</w:delText>
          </w:r>
        </w:del>
      </w:moveFrom>
    </w:p>
    <w:p w14:paraId="7E7886B6" w14:textId="023B9473" w:rsidR="00A0163C" w:rsidRPr="00F97842" w:rsidDel="006B2E61" w:rsidRDefault="000C3558">
      <w:pPr>
        <w:pStyle w:val="TextodoTrabalho"/>
        <w:rPr>
          <w:del w:id="1299" w:author="Elias De Moraes Fernandes" w:date="2016-10-04T23:20:00Z"/>
          <w:rFonts w:ascii="Times New Roman" w:hAnsi="Times New Roman"/>
          <w:rPrChange w:id="1300" w:author="Elias De Moraes Fernandes" w:date="2016-10-04T23:07:00Z">
            <w:rPr>
              <w:del w:id="1301" w:author="Elias De Moraes Fernandes" w:date="2016-10-04T23:20:00Z"/>
              <w:rFonts w:ascii="Times New Roman" w:eastAsia="Times New Roman" w:hAnsi="Times New Roman"/>
            </w:rPr>
          </w:rPrChange>
        </w:rPr>
        <w:pPrChange w:id="1302" w:author="Elias De Moraes Fernandes" w:date="2016-10-04T23:20:00Z">
          <w:pPr>
            <w:jc w:val="center"/>
          </w:pPr>
        </w:pPrChange>
      </w:pPr>
      <w:moveFrom w:id="1303" w:author="Elias De Moraes Fernandes" w:date="2016-05-06T10:31:00Z">
        <w:del w:id="1304" w:author="Elias De Moraes Fernandes" w:date="2016-10-04T23:20:00Z">
          <w:r w:rsidRPr="00F97842" w:rsidDel="006B2E61">
            <w:rPr>
              <w:noProof/>
              <w:sz w:val="20"/>
              <w:szCs w:val="20"/>
              <w:lang w:val="en-US"/>
              <w:rPrChange w:id="1305" w:author="Elias De Moraes Fernandes" w:date="2016-10-04T23:07:00Z">
                <w:rPr>
                  <w:noProof/>
                  <w:lang w:val="en-US"/>
                </w:rPr>
              </w:rPrChange>
            </w:rPr>
            <w:drawing>
              <wp:inline distT="0" distB="0" distL="0" distR="0" wp14:anchorId="279A9C18" wp14:editId="3421960E">
                <wp:extent cx="5544513" cy="3844778"/>
                <wp:effectExtent l="0" t="0" r="0" b="0"/>
                <wp:docPr id="19" name="Picture 19" descr="ttps://scrumsolo.files.wordpress.com/2015/09/visaogeral_scrums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s://scrumsolo.files.wordpress.com/2015/09/visaogeral_scrumsol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4442" cy="3914073"/>
                        </a:xfrm>
                        <a:prstGeom prst="rect">
                          <a:avLst/>
                        </a:prstGeom>
                        <a:noFill/>
                        <a:ln>
                          <a:noFill/>
                        </a:ln>
                      </pic:spPr>
                    </pic:pic>
                  </a:graphicData>
                </a:graphic>
              </wp:inline>
            </w:drawing>
          </w:r>
        </w:del>
      </w:moveFrom>
    </w:p>
    <w:p w14:paraId="2AA83AC5" w14:textId="18107D34" w:rsidR="009C25A8" w:rsidRPr="00F97842" w:rsidDel="006B2E61" w:rsidRDefault="009C25A8">
      <w:pPr>
        <w:pStyle w:val="TextodoTrabalho"/>
        <w:rPr>
          <w:del w:id="1306" w:author="Elias De Moraes Fernandes" w:date="2016-10-04T23:20:00Z"/>
          <w:color w:val="auto"/>
          <w:rPrChange w:id="1307" w:author="Elias De Moraes Fernandes" w:date="2016-10-04T23:07:00Z">
            <w:rPr>
              <w:del w:id="1308" w:author="Elias De Moraes Fernandes" w:date="2016-10-04T23:20:00Z"/>
              <w:color w:val="auto"/>
            </w:rPr>
          </w:rPrChange>
        </w:rPr>
        <w:pPrChange w:id="1309" w:author="Elias De Moraes Fernandes" w:date="2016-10-04T23:20:00Z">
          <w:pPr>
            <w:pStyle w:val="PargrafoparaIlustraes"/>
          </w:pPr>
        </w:pPrChange>
      </w:pPr>
      <w:moveFrom w:id="1310" w:author="Elias De Moraes Fernandes" w:date="2016-05-06T10:31:00Z">
        <w:del w:id="1311" w:author="Elias De Moraes Fernandes" w:date="2016-10-04T23:20:00Z">
          <w:r w:rsidRPr="00F97842" w:rsidDel="006B2E61">
            <w:rPr>
              <w:b/>
              <w:rPrChange w:id="1312" w:author="Elias De Moraes Fernandes" w:date="2016-10-04T23:07:00Z">
                <w:rPr>
                  <w:b/>
                </w:rPr>
              </w:rPrChange>
            </w:rPr>
            <w:delText xml:space="preserve">Figura  </w:delText>
          </w:r>
          <w:r w:rsidRPr="00F97842" w:rsidDel="006B2E61">
            <w:rPr>
              <w:b/>
              <w:rPrChange w:id="1313" w:author="Elias De Moraes Fernandes" w:date="2016-10-04T23:07:00Z">
                <w:rPr>
                  <w:b/>
                </w:rPr>
              </w:rPrChange>
            </w:rPr>
            <w:fldChar w:fldCharType="begin"/>
          </w:r>
          <w:r w:rsidRPr="00F97842" w:rsidDel="006B2E61">
            <w:rPr>
              <w:b/>
              <w:rPrChange w:id="1314" w:author="Elias De Moraes Fernandes" w:date="2016-10-04T23:07:00Z">
                <w:rPr>
                  <w:b/>
                </w:rPr>
              </w:rPrChange>
            </w:rPr>
            <w:delInstrText xml:space="preserve"> SEQ Figura_ \* ARABIC </w:delInstrText>
          </w:r>
          <w:r w:rsidRPr="00F97842" w:rsidDel="006B2E61">
            <w:rPr>
              <w:b/>
              <w:rPrChange w:id="1315" w:author="Elias De Moraes Fernandes" w:date="2016-10-04T23:07:00Z">
                <w:rPr>
                  <w:b/>
                </w:rPr>
              </w:rPrChange>
            </w:rPr>
            <w:fldChar w:fldCharType="separate"/>
          </w:r>
          <w:r w:rsidR="007157B3" w:rsidRPr="00F97842" w:rsidDel="006B2E61">
            <w:rPr>
              <w:b/>
              <w:noProof/>
              <w:rPrChange w:id="1316" w:author="Elias De Moraes Fernandes" w:date="2016-10-04T23:07:00Z">
                <w:rPr>
                  <w:b/>
                  <w:noProof/>
                </w:rPr>
              </w:rPrChange>
            </w:rPr>
            <w:delText>2</w:delText>
          </w:r>
          <w:r w:rsidRPr="00F97842" w:rsidDel="006B2E61">
            <w:rPr>
              <w:b/>
              <w:rPrChange w:id="1317" w:author="Elias De Moraes Fernandes" w:date="2016-10-04T23:07:00Z">
                <w:rPr>
                  <w:b/>
                </w:rPr>
              </w:rPrChange>
            </w:rPr>
            <w:fldChar w:fldCharType="end"/>
          </w:r>
          <w:r w:rsidR="00BD1264" w:rsidRPr="00F97842" w:rsidDel="006B2E61">
            <w:rPr>
              <w:b/>
              <w:rPrChange w:id="1318" w:author="Elias De Moraes Fernandes" w:date="2016-10-04T23:07:00Z">
                <w:rPr>
                  <w:b/>
                </w:rPr>
              </w:rPrChange>
            </w:rPr>
            <w:delText xml:space="preserve"> </w:delText>
          </w:r>
          <w:r w:rsidRPr="00F97842" w:rsidDel="006B2E61">
            <w:rPr>
              <w:rPrChange w:id="1319" w:author="Elias De Moraes Fernandes" w:date="2016-10-04T23:07:00Z">
                <w:rPr/>
              </w:rPrChange>
            </w:rPr>
            <w:delText>– Fluxo d</w:delText>
          </w:r>
          <w:r w:rsidR="0095164B" w:rsidRPr="00F97842" w:rsidDel="006B2E61">
            <w:rPr>
              <w:rPrChange w:id="1320" w:author="Elias De Moraes Fernandes" w:date="2016-10-04T23:07:00Z">
                <w:rPr/>
              </w:rPrChange>
            </w:rPr>
            <w:delText>e uma sprint específica de uma entrega parcial do projeto</w:delText>
          </w:r>
        </w:del>
      </w:moveFrom>
    </w:p>
    <w:p w14:paraId="7090B0AA" w14:textId="34E180E2" w:rsidR="00A0163C" w:rsidRPr="00F97842" w:rsidDel="006B2E61" w:rsidRDefault="00A0163C">
      <w:pPr>
        <w:pStyle w:val="TextodoTrabalho"/>
        <w:rPr>
          <w:del w:id="1321" w:author="Elias De Moraes Fernandes" w:date="2016-10-04T23:20:00Z"/>
          <w:rPrChange w:id="1322" w:author="Elias De Moraes Fernandes" w:date="2016-10-04T23:07:00Z">
            <w:rPr>
              <w:del w:id="1323" w:author="Elias De Moraes Fernandes" w:date="2016-10-04T23:20:00Z"/>
            </w:rPr>
          </w:rPrChange>
        </w:rPr>
        <w:pPrChange w:id="1324" w:author="Elias De Moraes Fernandes" w:date="2016-10-04T23:20:00Z">
          <w:pPr>
            <w:pStyle w:val="PargrafoparaIlustraes"/>
          </w:pPr>
        </w:pPrChange>
      </w:pPr>
      <w:moveFrom w:id="1325" w:author="Elias De Moraes Fernandes" w:date="2016-05-06T10:31:00Z">
        <w:r w:rsidRPr="00F97842" w:rsidDel="0091552C">
          <w:rPr>
            <w:rPrChange w:id="1326" w:author="Elias De Moraes Fernandes" w:date="2016-10-04T23:07:00Z">
              <w:rPr/>
            </w:rPrChange>
          </w:rPr>
          <w:t>Fonte: https://www.scrumsolo.wordpress.com/</w:t>
        </w:r>
      </w:moveFrom>
    </w:p>
    <w:moveFromRangeEnd w:id="1296"/>
    <w:p w14:paraId="582C93B2" w14:textId="77777777" w:rsidR="00FB63B3" w:rsidRPr="00F97842" w:rsidRDefault="00FB63B3">
      <w:pPr>
        <w:pStyle w:val="TextodoTrabalho"/>
      </w:pPr>
    </w:p>
    <w:p w14:paraId="6E7821C7" w14:textId="3447F502" w:rsidR="008540A9" w:rsidRPr="00F97842" w:rsidRDefault="00EA4B5E" w:rsidP="00913F3D">
      <w:pPr>
        <w:pStyle w:val="TextodoTrabalho"/>
      </w:pPr>
      <w:r w:rsidRPr="00F97842">
        <w:t xml:space="preserve">Para armazenar </w:t>
      </w:r>
      <w:del w:id="1327" w:author="Elias De Moraes Fernandes" w:date="2016-05-19T14:51:00Z">
        <w:r w:rsidRPr="00F97842" w:rsidDel="00257650">
          <w:delText xml:space="preserve">todos esses </w:delText>
        </w:r>
      </w:del>
      <w:ins w:id="1328" w:author="Elias De Moraes Fernandes" w:date="2016-05-06T10:41:00Z">
        <w:del w:id="1329" w:author="Elias De Moraes Fernandes" w:date="2016-05-19T14:51:00Z">
          <w:r w:rsidR="009607CE" w:rsidRPr="00F97842" w:rsidDel="00257650">
            <w:delText xml:space="preserve">os  </w:delText>
          </w:r>
        </w:del>
      </w:ins>
      <w:del w:id="1330" w:author="Elias De Moraes Fernandes" w:date="2016-05-19T14:51:00Z">
        <w:r w:rsidRPr="00F97842" w:rsidDel="00257650">
          <w:delText>products backlogs</w:delText>
        </w:r>
      </w:del>
      <w:ins w:id="1331" w:author="Elias De Moraes Fernandes" w:date="2016-05-19T14:51:00Z">
        <w:r w:rsidR="00257650" w:rsidRPr="00F97842">
          <w:t xml:space="preserve">todas as </w:t>
        </w:r>
        <w:r w:rsidR="00D20AD1" w:rsidRPr="00F97842">
          <w:t>atividades a serem feitas</w:t>
        </w:r>
      </w:ins>
      <w:ins w:id="1332" w:author="Elias De Moraes Fernandes" w:date="2016-05-06T10:30:00Z">
        <w:del w:id="1333" w:author="Elias De Moraes Fernandes" w:date="2016-05-19T14:52:00Z">
          <w:r w:rsidR="0091552C" w:rsidRPr="00F97842" w:rsidDel="00257650">
            <w:delText xml:space="preserve"> (ver Seção 5.2)</w:delText>
          </w:r>
        </w:del>
      </w:ins>
      <w:r w:rsidRPr="5B0B99E4">
        <w:t xml:space="preserve">, </w:t>
      </w:r>
      <w:del w:id="1334" w:author="Elias De Moraes Fernandes" w:date="2016-10-06T23:36:00Z">
        <w:r w:rsidR="007A4D14" w:rsidRPr="00F97842" w:rsidDel="00512160">
          <w:delText>será</w:delText>
        </w:r>
        <w:r w:rsidR="0060645B" w:rsidRPr="00F97842" w:rsidDel="00512160">
          <w:delText xml:space="preserve"> </w:delText>
        </w:r>
      </w:del>
      <w:ins w:id="1335" w:author="Elias De Moraes Fernandes" w:date="2016-10-06T23:36:00Z">
        <w:r w:rsidR="00512160">
          <w:t>foi</w:t>
        </w:r>
        <w:r w:rsidR="00512160" w:rsidRPr="5B0B99E4">
          <w:t xml:space="preserve"> </w:t>
        </w:r>
      </w:ins>
      <w:r w:rsidR="0060645B" w:rsidRPr="00F97842">
        <w:t xml:space="preserve">utilizado o </w:t>
      </w:r>
      <w:proofErr w:type="spellStart"/>
      <w:r w:rsidR="0060645B" w:rsidRPr="5B0B99E4">
        <w:rPr>
          <w:i/>
          <w:iCs/>
          <w:rPrChange w:id="1336" w:author="Convidado" w:date="2016-10-14T04:57:00Z">
            <w:rPr/>
          </w:rPrChange>
        </w:rPr>
        <w:t>Trello</w:t>
      </w:r>
      <w:proofErr w:type="spellEnd"/>
      <w:r w:rsidR="0060645B" w:rsidRPr="00F97842">
        <w:t xml:space="preserve">, que é </w:t>
      </w:r>
      <w:r w:rsidR="007A4D14" w:rsidRPr="00F97842">
        <w:t xml:space="preserve">uma ferramenta colaborativa de tarefas com versão grátis e paga. </w:t>
      </w:r>
      <w:r w:rsidR="00A205CA" w:rsidRPr="00F97842">
        <w:t>Como a versão grá</w:t>
      </w:r>
      <w:r w:rsidR="00FE7378" w:rsidRPr="00F97842">
        <w:t xml:space="preserve">tis do </w:t>
      </w:r>
      <w:proofErr w:type="spellStart"/>
      <w:r w:rsidR="00FE7378" w:rsidRPr="00F97842">
        <w:t>Trell</w:t>
      </w:r>
      <w:r w:rsidR="00A205CA" w:rsidRPr="00F97842">
        <w:t>o</w:t>
      </w:r>
      <w:proofErr w:type="spellEnd"/>
      <w:r w:rsidR="00A205CA" w:rsidRPr="00F97842">
        <w:t xml:space="preserve"> é suficiente</w:t>
      </w:r>
      <w:r w:rsidR="00FE7378" w:rsidRPr="00F97842">
        <w:t xml:space="preserve"> para </w:t>
      </w:r>
      <w:ins w:id="1337" w:author="Elias De Moraes Fernandes" w:date="2016-05-06T10:25:00Z">
        <w:r w:rsidR="00B32009" w:rsidRPr="00F97842">
          <w:t xml:space="preserve">listar </w:t>
        </w:r>
      </w:ins>
      <w:r w:rsidR="00FE7378" w:rsidRPr="00F97842">
        <w:t>os requisitos do jogo</w:t>
      </w:r>
      <w:r w:rsidR="007A4D14" w:rsidRPr="00F97842">
        <w:t xml:space="preserve">, as atividades </w:t>
      </w:r>
      <w:del w:id="1338" w:author="Elias De Moraes Fernandes" w:date="2016-10-06T23:37:00Z">
        <w:r w:rsidR="007A4D14" w:rsidRPr="00F97842" w:rsidDel="00512160">
          <w:delText>s</w:delText>
        </w:r>
        <w:r w:rsidR="00FE7378" w:rsidRPr="00F97842" w:rsidDel="00512160">
          <w:delText>erã</w:delText>
        </w:r>
        <w:r w:rsidR="007A4D14" w:rsidRPr="00F97842" w:rsidDel="00512160">
          <w:delText xml:space="preserve">o </w:delText>
        </w:r>
      </w:del>
      <w:ins w:id="1339" w:author="Elias De Moraes Fernandes" w:date="2016-10-06T23:37:00Z">
        <w:r w:rsidR="00512160">
          <w:t>foram</w:t>
        </w:r>
        <w:r w:rsidR="00512160" w:rsidRPr="5B0B99E4">
          <w:t xml:space="preserve"> </w:t>
        </w:r>
      </w:ins>
      <w:r w:rsidR="007A4D14" w:rsidRPr="00F97842">
        <w:t xml:space="preserve">divididas em </w:t>
      </w:r>
      <w:del w:id="1340" w:author="Elias De Moraes Fernandes" w:date="2016-05-19T14:55:00Z">
        <w:r w:rsidR="007A4D14" w:rsidRPr="00F97842" w:rsidDel="00827CE0">
          <w:rPr>
            <w:i/>
            <w:rPrChange w:id="1341" w:author="Elias De Moraes Fernandes" w:date="2016-10-04T23:07:00Z">
              <w:rPr/>
            </w:rPrChange>
          </w:rPr>
          <w:delText>Cards</w:delText>
        </w:r>
        <w:r w:rsidR="007A4D14" w:rsidRPr="00F97842" w:rsidDel="00827CE0">
          <w:delText xml:space="preserve"> (</w:delText>
        </w:r>
      </w:del>
      <w:r w:rsidR="007A4D14" w:rsidRPr="00F97842">
        <w:t>cartões</w:t>
      </w:r>
      <w:ins w:id="1342" w:author="Elias De Moraes Fernandes" w:date="2016-05-19T14:55:00Z">
        <w:r w:rsidR="00827CE0" w:rsidRPr="5B0B99E4">
          <w:t xml:space="preserve"> (</w:t>
        </w:r>
        <w:proofErr w:type="spellStart"/>
        <w:r w:rsidR="00827CE0" w:rsidRPr="5B0B99E4">
          <w:rPr>
            <w:i/>
            <w:iCs/>
          </w:rPr>
          <w:t>Cards</w:t>
        </w:r>
        <w:proofErr w:type="spellEnd"/>
        <w:r w:rsidR="00827CE0" w:rsidRPr="5B0B99E4">
          <w:t>)</w:t>
        </w:r>
      </w:ins>
      <w:del w:id="1343" w:author="Elias De Moraes Fernandes" w:date="2016-05-19T14:55:00Z">
        <w:r w:rsidR="007A4D14" w:rsidRPr="00F97842" w:rsidDel="00827CE0">
          <w:delText>)</w:delText>
        </w:r>
      </w:del>
      <w:r w:rsidR="007A4D14" w:rsidRPr="00F97842">
        <w:t xml:space="preserve"> e </w:t>
      </w:r>
      <w:del w:id="1344" w:author="Elias De Moraes Fernandes" w:date="2016-05-19T14:55:00Z">
        <w:r w:rsidR="007A4D14" w:rsidRPr="00F97842" w:rsidDel="00292A41">
          <w:delText>Lists (</w:delText>
        </w:r>
      </w:del>
      <w:r w:rsidR="007A4D14" w:rsidRPr="00F97842">
        <w:t>listas</w:t>
      </w:r>
      <w:ins w:id="1345" w:author="Elias De Moraes Fernandes" w:date="2016-05-19T14:55:00Z">
        <w:r w:rsidR="00292A41" w:rsidRPr="5B0B99E4">
          <w:t xml:space="preserve"> (</w:t>
        </w:r>
        <w:proofErr w:type="spellStart"/>
        <w:r w:rsidR="00292A41" w:rsidRPr="5B0B99E4">
          <w:rPr>
            <w:i/>
            <w:iCs/>
            <w:rPrChange w:id="1346" w:author="Convidado" w:date="2016-10-14T04:57:00Z">
              <w:rPr/>
            </w:rPrChange>
          </w:rPr>
          <w:t>Lists</w:t>
        </w:r>
        <w:proofErr w:type="spellEnd"/>
        <w:r w:rsidR="00292A41" w:rsidRPr="5B0B99E4">
          <w:t>)</w:t>
        </w:r>
      </w:ins>
      <w:del w:id="1347" w:author="Elias De Moraes Fernandes" w:date="2016-05-19T14:55:00Z">
        <w:r w:rsidR="007A4D14" w:rsidRPr="00F97842" w:rsidDel="00292A41">
          <w:delText>)</w:delText>
        </w:r>
      </w:del>
      <w:r w:rsidR="007A4D14" w:rsidRPr="5B0B99E4">
        <w:t xml:space="preserve">. </w:t>
      </w:r>
      <w:del w:id="1348" w:author="Elias De Moraes Fernandes" w:date="2016-05-06T12:41:00Z">
        <w:r w:rsidR="00376B0B" w:rsidRPr="00F97842" w:rsidDel="00605E9D">
          <w:delText>Como pode ver n</w:delText>
        </w:r>
      </w:del>
      <w:ins w:id="1349" w:author="Elias De Moraes Fernandes" w:date="2016-05-06T12:41:00Z">
        <w:r w:rsidR="00605E9D" w:rsidRPr="00F97842">
          <w:t>N</w:t>
        </w:r>
      </w:ins>
      <w:r w:rsidR="00376B0B" w:rsidRPr="00F97842">
        <w:t xml:space="preserve">a Figura </w:t>
      </w:r>
      <w:del w:id="1350" w:author="Elias De Moraes Fernandes" w:date="2016-05-06T12:41:00Z">
        <w:r w:rsidR="00376B0B" w:rsidRPr="00F97842" w:rsidDel="00605E9D">
          <w:delText>5</w:delText>
        </w:r>
      </w:del>
      <w:ins w:id="1351" w:author="Elias De Moraes Fernandes" w:date="2016-05-06T12:41:00Z">
        <w:r w:rsidR="00605E9D" w:rsidRPr="00F97842">
          <w:t>2</w:t>
        </w:r>
      </w:ins>
      <w:r w:rsidR="00376B0B" w:rsidRPr="5B0B99E4">
        <w:t xml:space="preserve">, </w:t>
      </w:r>
      <w:del w:id="1352" w:author="Elias De Moraes Fernandes" w:date="2016-10-06T23:37:00Z">
        <w:r w:rsidR="007A4D14" w:rsidRPr="00F97842" w:rsidDel="00512160">
          <w:delText>será utilizado</w:delText>
        </w:r>
      </w:del>
      <w:ins w:id="1353" w:author="Elias De Moraes Fernandes" w:date="2016-05-06T12:42:00Z">
        <w:del w:id="1354" w:author="Elias De Moraes Fernandes" w:date="2016-10-06T23:37:00Z">
          <w:r w:rsidR="00605E9D" w:rsidRPr="00F97842" w:rsidDel="00512160">
            <w:delText xml:space="preserve">utiliza-se </w:delText>
          </w:r>
        </w:del>
      </w:ins>
      <w:ins w:id="1355" w:author="Elias De Moraes Fernandes" w:date="2016-10-06T23:37:00Z">
        <w:r w:rsidR="00512160">
          <w:t xml:space="preserve">é mostrado o </w:t>
        </w:r>
      </w:ins>
      <w:del w:id="1356" w:author="Elias De Moraes Fernandes" w:date="2016-05-19T14:54:00Z">
        <w:r w:rsidR="007A4D14" w:rsidRPr="00F97842" w:rsidDel="00704EE1">
          <w:rPr>
            <w:i/>
            <w:rPrChange w:id="1357" w:author="Elias De Moraes Fernandes" w:date="2016-10-04T23:07:00Z">
              <w:rPr/>
            </w:rPrChange>
          </w:rPr>
          <w:delText xml:space="preserve"> </w:delText>
        </w:r>
      </w:del>
      <w:proofErr w:type="spellStart"/>
      <w:r w:rsidR="007A4D14" w:rsidRPr="5B0B99E4">
        <w:rPr>
          <w:i/>
          <w:iCs/>
          <w:rPrChange w:id="1358" w:author="Convidado" w:date="2016-10-14T04:57:00Z">
            <w:rPr/>
          </w:rPrChange>
        </w:rPr>
        <w:t>Lists</w:t>
      </w:r>
      <w:proofErr w:type="spellEnd"/>
      <w:r w:rsidR="007A4D14" w:rsidRPr="00F97842">
        <w:t xml:space="preserve"> contendo tarefas para um dia (</w:t>
      </w:r>
      <w:proofErr w:type="spellStart"/>
      <w:r w:rsidR="007A4D14" w:rsidRPr="5B0B99E4">
        <w:rPr>
          <w:i/>
          <w:iCs/>
          <w:rPrChange w:id="1359" w:author="Convidado" w:date="2016-10-14T04:57:00Z">
            <w:rPr/>
          </w:rPrChange>
        </w:rPr>
        <w:t>Doing</w:t>
      </w:r>
      <w:proofErr w:type="spellEnd"/>
      <w:r w:rsidR="007A4D14" w:rsidRPr="00F97842">
        <w:t>) e divisões entre diferentes áreas (</w:t>
      </w:r>
      <w:del w:id="1360" w:author="Elias De Moraes Fernandes" w:date="2016-05-19T14:57:00Z">
        <w:r w:rsidR="007A4D14" w:rsidRPr="00F97842" w:rsidDel="008C3C01">
          <w:delText>Design</w:delText>
        </w:r>
      </w:del>
      <w:ins w:id="1361" w:author="Elias De Moraes Fernandes" w:date="2016-05-19T14:57:00Z">
        <w:r w:rsidR="008C3C01" w:rsidRPr="00F97842">
          <w:t>Desenhos</w:t>
        </w:r>
      </w:ins>
      <w:r w:rsidR="007A4D14" w:rsidRPr="00F97842">
        <w:t xml:space="preserve">, Animação, Programação, Testes e </w:t>
      </w:r>
      <w:del w:id="1362" w:author="Elias De Moraes Fernandes" w:date="2016-05-19T14:53:00Z">
        <w:r w:rsidR="007A4D14" w:rsidRPr="00F97842" w:rsidDel="003E768B">
          <w:delText>Bugs</w:delText>
        </w:r>
        <w:r w:rsidR="00FE7378" w:rsidRPr="00F97842" w:rsidDel="003E768B">
          <w:delText xml:space="preserve"> </w:delText>
        </w:r>
      </w:del>
      <w:ins w:id="1363" w:author="Elias De Moraes Fernandes" w:date="2016-05-19T14:53:00Z">
        <w:r w:rsidR="003E768B" w:rsidRPr="00F97842">
          <w:t xml:space="preserve">Erros </w:t>
        </w:r>
      </w:ins>
      <w:proofErr w:type="spellStart"/>
      <w:r w:rsidR="00FE7378" w:rsidRPr="00F97842">
        <w:t>etc</w:t>
      </w:r>
      <w:proofErr w:type="spellEnd"/>
      <w:r w:rsidR="007A4D14" w:rsidRPr="5B0B99E4">
        <w:t xml:space="preserve">), </w:t>
      </w:r>
      <w:del w:id="1364" w:author="Elias De Moraes Fernandes" w:date="2016-10-06T23:37:00Z">
        <w:r w:rsidR="007A4D14" w:rsidRPr="00F97842" w:rsidDel="00512160">
          <w:delText xml:space="preserve">sempre </w:delText>
        </w:r>
      </w:del>
      <w:ins w:id="1365" w:author="Elias De Moraes Fernandes" w:date="2016-10-06T23:37:00Z">
        <w:r w:rsidR="00512160">
          <w:t>marcando</w:t>
        </w:r>
        <w:r w:rsidR="00512160" w:rsidRPr="5B0B99E4">
          <w:t xml:space="preserve"> </w:t>
        </w:r>
      </w:ins>
      <w:del w:id="1366" w:author="Elias De Moraes Fernandes" w:date="2016-10-06T23:37:00Z">
        <w:r w:rsidR="007A4D14" w:rsidRPr="00F97842" w:rsidDel="00512160">
          <w:delText xml:space="preserve">contendo </w:delText>
        </w:r>
      </w:del>
      <w:r w:rsidR="007A4D14" w:rsidRPr="00F97842">
        <w:t xml:space="preserve">a </w:t>
      </w:r>
      <w:r w:rsidR="007A4D14" w:rsidRPr="5B0B99E4">
        <w:rPr>
          <w:i/>
          <w:iCs/>
          <w:rPrChange w:id="1367" w:author="Convidado" w:date="2016-10-14T04:57:00Z">
            <w:rPr/>
          </w:rPrChange>
        </w:rPr>
        <w:t>Sprint</w:t>
      </w:r>
      <w:r w:rsidR="007A4D14" w:rsidRPr="00F97842">
        <w:t xml:space="preserve"> em questão</w:t>
      </w:r>
      <w:r w:rsidR="00376B0B" w:rsidRPr="00F97842">
        <w:t xml:space="preserve">, sendo que terá um </w:t>
      </w:r>
      <w:proofErr w:type="spellStart"/>
      <w:r w:rsidR="00376B0B" w:rsidRPr="00F97842">
        <w:t>List</w:t>
      </w:r>
      <w:proofErr w:type="spellEnd"/>
      <w:r w:rsidR="00376B0B" w:rsidRPr="00F97842">
        <w:t xml:space="preserve"> contendo o total de </w:t>
      </w:r>
      <w:proofErr w:type="spellStart"/>
      <w:r w:rsidR="00376B0B" w:rsidRPr="5B0B99E4">
        <w:rPr>
          <w:i/>
          <w:iCs/>
          <w:rPrChange w:id="1368" w:author="Convidado" w:date="2016-10-14T04:57:00Z">
            <w:rPr/>
          </w:rPrChange>
        </w:rPr>
        <w:t>Sprints</w:t>
      </w:r>
      <w:proofErr w:type="spellEnd"/>
      <w:r w:rsidR="00376B0B" w:rsidRPr="00F97842">
        <w:t xml:space="preserve"> do jogo</w:t>
      </w:r>
      <w:r w:rsidR="007A4D14" w:rsidRPr="5B0B99E4">
        <w:t>.</w:t>
      </w:r>
      <w:ins w:id="1369" w:author="Elias De Moraes Fernandes" w:date="2016-05-06T12:42:00Z">
        <w:r w:rsidR="00605E9D" w:rsidRPr="00F97842">
          <w:t xml:space="preserve"> Na Figura 12</w:t>
        </w:r>
      </w:ins>
      <w:ins w:id="1370" w:author="Elias De Moraes Fernandes" w:date="2016-05-06T12:43:00Z">
        <w:r w:rsidR="003F1155" w:rsidRPr="5B0B99E4">
          <w:t xml:space="preserve"> (</w:t>
        </w:r>
      </w:ins>
      <w:ins w:id="1371" w:author="Elias De Moraes Fernandes" w:date="2016-05-06T12:46:00Z">
        <w:r w:rsidR="009A3639" w:rsidRPr="00F97842">
          <w:t xml:space="preserve">ver </w:t>
        </w:r>
      </w:ins>
      <w:ins w:id="1372" w:author="Elias De Moraes Fernandes" w:date="2016-05-06T12:43:00Z">
        <w:r w:rsidR="003F1155" w:rsidRPr="00F97842">
          <w:t xml:space="preserve">Seção </w:t>
        </w:r>
      </w:ins>
      <w:ins w:id="1373" w:author="Elias De Moraes Fernandes" w:date="2016-05-06T12:45:00Z">
        <w:r w:rsidR="001A5008" w:rsidRPr="00F97842">
          <w:t>6</w:t>
        </w:r>
      </w:ins>
      <w:ins w:id="1374" w:author="Elias De Moraes Fernandes" w:date="2016-05-06T12:43:00Z">
        <w:r w:rsidR="003F1155" w:rsidRPr="5B0B99E4">
          <w:t>)</w:t>
        </w:r>
      </w:ins>
      <w:ins w:id="1375" w:author="Elias De Moraes Fernandes" w:date="2016-05-06T12:42:00Z">
        <w:r w:rsidR="00605E9D" w:rsidRPr="00F97842">
          <w:t xml:space="preserve">, contém </w:t>
        </w:r>
      </w:ins>
      <w:ins w:id="1376" w:author="Elias De Moraes Fernandes" w:date="2016-05-06T12:43:00Z">
        <w:r w:rsidR="00605E9D" w:rsidRPr="00F97842">
          <w:t xml:space="preserve">a lista </w:t>
        </w:r>
        <w:r w:rsidR="002C5163" w:rsidRPr="00F97842">
          <w:t>completa</w:t>
        </w:r>
        <w:r w:rsidR="00605E9D" w:rsidRPr="00F97842">
          <w:t xml:space="preserve"> de</w:t>
        </w:r>
      </w:ins>
      <w:ins w:id="1377" w:author="Elias De Moraes Fernandes" w:date="2016-05-06T12:42:00Z">
        <w:r w:rsidR="00605E9D" w:rsidRPr="00F97842">
          <w:t xml:space="preserve"> atividades.</w:t>
        </w:r>
      </w:ins>
    </w:p>
    <w:p w14:paraId="2C34CDC7" w14:textId="67B20034" w:rsidR="00D75DB6" w:rsidRPr="00F97842" w:rsidRDefault="008540A9" w:rsidP="00913F3D">
      <w:pPr>
        <w:pStyle w:val="Capitulos"/>
        <w:ind w:firstLine="0"/>
        <w:jc w:val="left"/>
        <w:rPr>
          <w:rFonts w:cs="Arial"/>
        </w:rPr>
      </w:pPr>
      <w:r w:rsidRPr="00FA63E0">
        <w:rPr>
          <w:rFonts w:cs="Arial"/>
          <w:noProof/>
          <w:lang w:val="en-US"/>
        </w:rPr>
        <w:drawing>
          <wp:inline distT="0" distB="0" distL="0" distR="0" wp14:anchorId="34B1C527" wp14:editId="555A6460">
            <wp:extent cx="5758180" cy="2879090"/>
            <wp:effectExtent l="0" t="0" r="7620" b="0"/>
            <wp:docPr id="20" name="Picture 20" descr="/Users/Elias/Desktop/Screen Shot 2016-04-22 at 8.2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Elias/Desktop/Screen Shot 2016-04-22 at 8.21.3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180" cy="2879090"/>
                    </a:xfrm>
                    <a:prstGeom prst="rect">
                      <a:avLst/>
                    </a:prstGeom>
                    <a:noFill/>
                    <a:ln>
                      <a:noFill/>
                    </a:ln>
                  </pic:spPr>
                </pic:pic>
              </a:graphicData>
            </a:graphic>
          </wp:inline>
        </w:drawing>
      </w:r>
    </w:p>
    <w:p w14:paraId="1C7C25E0" w14:textId="6141F94E" w:rsidR="008540A9" w:rsidRPr="009F59B2" w:rsidDel="008A58DC" w:rsidRDefault="00391F75">
      <w:pPr>
        <w:pStyle w:val="PargrafoparaIlustraes"/>
        <w:rPr>
          <w:del w:id="1378" w:author="Elias De Moraes Fernandes" w:date="2016-10-14T00:14:00Z"/>
          <w:b/>
          <w:rPrChange w:id="1379" w:author="Elias De Moraes Fernandes" w:date="2016-10-14T00:16:00Z">
            <w:rPr>
              <w:del w:id="1380" w:author="Elias De Moraes Fernandes" w:date="2016-10-14T00:14:00Z"/>
            </w:rPr>
          </w:rPrChange>
        </w:rPr>
      </w:pPr>
      <w:del w:id="1381" w:author="Elias De Moraes Fernandes" w:date="2016-10-14T00:14:00Z">
        <w:r w:rsidRPr="009F59B2" w:rsidDel="008A58DC">
          <w:rPr>
            <w:b/>
            <w:bCs/>
          </w:rPr>
          <w:delText xml:space="preserve">Figura  </w:delText>
        </w:r>
        <w:r w:rsidRPr="009F59B2" w:rsidDel="008A58DC">
          <w:rPr>
            <w:b/>
          </w:rPr>
          <w:fldChar w:fldCharType="begin"/>
        </w:r>
        <w:r w:rsidRPr="009F59B2" w:rsidDel="008A58DC">
          <w:rPr>
            <w:b/>
          </w:rPr>
          <w:delInstrText xml:space="preserve"> SEQ Figura_ \* ARABIC </w:delInstrText>
        </w:r>
        <w:r w:rsidRPr="00FD3826" w:rsidDel="008A58DC">
          <w:rPr>
            <w:b/>
          </w:rPr>
          <w:fldChar w:fldCharType="separate"/>
        </w:r>
      </w:del>
      <w:ins w:id="1382" w:author="Elias De Moraes Fernandes" w:date="2016-10-12T18:48:00Z">
        <w:del w:id="1383" w:author="Elias De Moraes Fernandes" w:date="2016-10-14T00:14:00Z">
          <w:r w:rsidR="00A23CA1" w:rsidRPr="009F59B2" w:rsidDel="008A58DC">
            <w:rPr>
              <w:b/>
              <w:noProof/>
            </w:rPr>
            <w:delText>2</w:delText>
          </w:r>
        </w:del>
      </w:ins>
      <w:ins w:id="1384" w:author="Elias De Moraes Fernandes" w:date="2016-05-06T11:57:00Z">
        <w:del w:id="1385" w:author="Elias De Moraes Fernandes" w:date="2016-10-14T00:14:00Z">
          <w:r w:rsidR="003232DB" w:rsidRPr="009F59B2" w:rsidDel="008A58DC">
            <w:rPr>
              <w:b/>
              <w:bCs/>
              <w:noProof/>
            </w:rPr>
            <w:delText>2</w:delText>
          </w:r>
        </w:del>
      </w:ins>
      <w:del w:id="1386" w:author="Elias De Moraes Fernandes" w:date="2016-10-14T00:14:00Z">
        <w:r w:rsidR="007157B3" w:rsidRPr="009F59B2" w:rsidDel="008A58DC">
          <w:rPr>
            <w:b/>
            <w:noProof/>
          </w:rPr>
          <w:delText>3</w:delText>
        </w:r>
        <w:r w:rsidRPr="00FD3826" w:rsidDel="008A58DC">
          <w:rPr>
            <w:b/>
          </w:rPr>
          <w:fldChar w:fldCharType="end"/>
        </w:r>
        <w:r w:rsidRPr="009F59B2" w:rsidDel="008A58DC">
          <w:rPr>
            <w:b/>
            <w:bCs/>
            <w:color w:val="000000" w:themeColor="text1"/>
          </w:rPr>
          <w:delText xml:space="preserve"> </w:delText>
        </w:r>
        <w:r w:rsidR="008540A9" w:rsidRPr="009F59B2" w:rsidDel="008A58DC">
          <w:rPr>
            <w:b/>
            <w:rPrChange w:id="1387" w:author="Elias De Moraes Fernandes" w:date="2016-10-14T00:16:00Z">
              <w:rPr/>
            </w:rPrChange>
          </w:rPr>
          <w:delText xml:space="preserve">– </w:delText>
        </w:r>
        <w:r w:rsidR="00EA2860" w:rsidRPr="009F59B2" w:rsidDel="008A58DC">
          <w:rPr>
            <w:b/>
            <w:rPrChange w:id="1388" w:author="Elias De Moraes Fernandes" w:date="2016-10-14T00:16:00Z">
              <w:rPr/>
            </w:rPrChange>
          </w:rPr>
          <w:delText xml:space="preserve">Estrutura do Trello usando </w:delText>
        </w:r>
        <w:r w:rsidR="00EA2860" w:rsidRPr="009F59B2" w:rsidDel="008A58DC">
          <w:rPr>
            <w:b/>
            <w:iCs/>
            <w:rPrChange w:id="1389" w:author="Elias De Moraes Fernandes" w:date="2016-10-14T00:16:00Z">
              <w:rPr>
                <w:i/>
                <w:iCs/>
              </w:rPr>
            </w:rPrChange>
          </w:rPr>
          <w:delText>Scrum Solo</w:delText>
        </w:r>
      </w:del>
    </w:p>
    <w:p w14:paraId="61C5BAB8" w14:textId="3B0CA73F" w:rsidR="008540A9" w:rsidRPr="009F59B2" w:rsidDel="008A58DC" w:rsidRDefault="008540A9">
      <w:pPr>
        <w:spacing w:after="200" w:line="276" w:lineRule="auto"/>
        <w:jc w:val="center"/>
        <w:rPr>
          <w:del w:id="1390" w:author="Elias De Moraes Fernandes" w:date="2016-05-19T12:57:00Z"/>
          <w:rFonts w:cs="Arial"/>
          <w:b/>
        </w:rPr>
        <w:pPrChange w:id="1391" w:author="Elias De Moraes Fernandes" w:date="2016-10-14T00:16:00Z">
          <w:pPr>
            <w:spacing w:after="200" w:line="276" w:lineRule="auto"/>
          </w:pPr>
        </w:pPrChange>
      </w:pPr>
      <w:del w:id="1392" w:author="Elias De Moraes Fernandes" w:date="2016-05-19T12:57:00Z">
        <w:r w:rsidRPr="009F59B2" w:rsidDel="00BA3873">
          <w:rPr>
            <w:b/>
            <w:rPrChange w:id="1393" w:author="Elias De Moraes Fernandes" w:date="2016-10-14T00:16:00Z">
              <w:rPr/>
            </w:rPrChange>
          </w:rPr>
          <w:delText xml:space="preserve">Fonte: </w:delText>
        </w:r>
        <w:r w:rsidR="00EA2860" w:rsidRPr="009F59B2" w:rsidDel="00BA3873">
          <w:rPr>
            <w:b/>
            <w:rPrChange w:id="1394" w:author="Elias De Moraes Fernandes" w:date="2016-10-14T00:16:00Z">
              <w:rPr/>
            </w:rPrChange>
          </w:rPr>
          <w:delText>Autoria Própria</w:delText>
        </w:r>
      </w:del>
    </w:p>
    <w:p w14:paraId="74DAA287" w14:textId="1849C7E3" w:rsidR="008A58DC" w:rsidRPr="00F97842" w:rsidRDefault="008A58DC">
      <w:pPr>
        <w:pStyle w:val="Caption"/>
        <w:jc w:val="center"/>
        <w:rPr>
          <w:ins w:id="1395" w:author="Elias De Moraes Fernandes" w:date="2016-10-14T00:15:00Z"/>
        </w:rPr>
        <w:pPrChange w:id="1396" w:author="Elias De Moraes Fernandes" w:date="2016-10-14T00:16:00Z">
          <w:pPr>
            <w:pStyle w:val="PargrafoparaIlustraes"/>
          </w:pPr>
        </w:pPrChange>
      </w:pPr>
      <w:ins w:id="1397" w:author="Elias De Moraes Fernandes" w:date="2016-10-14T00:15:00Z">
        <w:r w:rsidRPr="5B0B99E4">
          <w:rPr>
            <w:b/>
            <w:bCs/>
            <w:i w:val="0"/>
            <w:iCs w:val="0"/>
            <w:rPrChange w:id="1398" w:author="Convidado" w:date="2016-10-14T04:57:00Z">
              <w:rPr/>
            </w:rPrChange>
          </w:rPr>
          <w:t xml:space="preserve">Figura  </w:t>
        </w:r>
        <w:r w:rsidRPr="5B0B99E4">
          <w:fldChar w:fldCharType="begin"/>
        </w:r>
        <w:r w:rsidRPr="009F59B2">
          <w:rPr>
            <w:b/>
            <w:i w:val="0"/>
            <w:rPrChange w:id="1399" w:author="Elias De Moraes Fernandes" w:date="2016-10-14T00:16:00Z">
              <w:rPr/>
            </w:rPrChange>
          </w:rPr>
          <w:instrText xml:space="preserve"> SEQ Figura_ \* ARABIC </w:instrText>
        </w:r>
      </w:ins>
      <w:r w:rsidRPr="5B0B99E4">
        <w:rPr>
          <w:b/>
          <w:i w:val="0"/>
          <w:rPrChange w:id="1400" w:author="Elias De Moraes Fernandes" w:date="2016-10-14T00:16:00Z">
            <w:rPr/>
          </w:rPrChange>
        </w:rPr>
        <w:fldChar w:fldCharType="separate"/>
      </w:r>
      <w:ins w:id="1401" w:author="Elias De Moraes Fernandes" w:date="2016-10-14T00:15:00Z">
        <w:r w:rsidRPr="5B0B99E4">
          <w:rPr>
            <w:b/>
            <w:bCs/>
            <w:i w:val="0"/>
            <w:iCs w:val="0"/>
            <w:noProof/>
            <w:rPrChange w:id="1402" w:author="Convidado" w:date="2016-10-14T04:57:00Z">
              <w:rPr>
                <w:noProof/>
              </w:rPr>
            </w:rPrChange>
          </w:rPr>
          <w:t>2</w:t>
        </w:r>
        <w:r w:rsidRPr="00794355">
          <w:fldChar w:fldCharType="end"/>
        </w:r>
        <w:r w:rsidRPr="5B0B99E4">
          <w:rPr>
            <w:i w:val="0"/>
            <w:iCs w:val="0"/>
            <w:rPrChange w:id="1403" w:author="Convidado" w:date="2016-10-14T04:57:00Z">
              <w:rPr/>
            </w:rPrChange>
          </w:rPr>
          <w:t xml:space="preserve"> </w:t>
        </w:r>
      </w:ins>
      <w:ins w:id="1404" w:author="Elias De Moraes Fernandes" w:date="2016-10-14T00:16:00Z">
        <w:r w:rsidRPr="5B0B99E4">
          <w:rPr>
            <w:i w:val="0"/>
            <w:iCs w:val="0"/>
            <w:rPrChange w:id="1405" w:author="Convidado" w:date="2016-10-14T04:57:00Z">
              <w:rPr/>
            </w:rPrChange>
          </w:rPr>
          <w:t xml:space="preserve">- </w:t>
        </w:r>
      </w:ins>
      <w:ins w:id="1406" w:author="Elias De Moraes Fernandes" w:date="2016-10-14T00:15:00Z">
        <w:r w:rsidRPr="5B0B99E4">
          <w:rPr>
            <w:i w:val="0"/>
            <w:iCs w:val="0"/>
            <w:rPrChange w:id="1407" w:author="Convidado" w:date="2016-10-14T04:57:00Z">
              <w:rPr/>
            </w:rPrChange>
          </w:rPr>
          <w:t xml:space="preserve">Estrutura do </w:t>
        </w:r>
        <w:proofErr w:type="spellStart"/>
        <w:r w:rsidRPr="5B0B99E4">
          <w:rPr>
            <w:i w:val="0"/>
            <w:iCs w:val="0"/>
            <w:rPrChange w:id="1408" w:author="Convidado" w:date="2016-10-14T04:57:00Z">
              <w:rPr/>
            </w:rPrChange>
          </w:rPr>
          <w:t>Trello</w:t>
        </w:r>
        <w:proofErr w:type="spellEnd"/>
        <w:r w:rsidRPr="5B0B99E4">
          <w:rPr>
            <w:i w:val="0"/>
            <w:iCs w:val="0"/>
            <w:rPrChange w:id="1409" w:author="Convidado" w:date="2016-10-14T04:57:00Z">
              <w:rPr/>
            </w:rPrChange>
          </w:rPr>
          <w:t xml:space="preserve"> usando Scrum Solo</w:t>
        </w:r>
      </w:ins>
    </w:p>
    <w:p w14:paraId="00C71DCB" w14:textId="77777777" w:rsidR="00D75DB6" w:rsidRPr="00F97842" w:rsidDel="008A58DC" w:rsidRDefault="00D75DB6" w:rsidP="00D75DB6">
      <w:pPr>
        <w:spacing w:line="360" w:lineRule="auto"/>
        <w:ind w:left="851"/>
        <w:jc w:val="both"/>
        <w:rPr>
          <w:del w:id="1410" w:author="Elias De Moraes Fernandes" w:date="2016-10-14T00:15:00Z"/>
          <w:rFonts w:cs="Arial"/>
          <w:b/>
        </w:rPr>
      </w:pPr>
    </w:p>
    <w:p w14:paraId="1AD9DC33" w14:textId="77777777" w:rsidR="00852D4A" w:rsidRPr="00F97842" w:rsidRDefault="00852D4A">
      <w:pPr>
        <w:spacing w:after="200" w:line="276" w:lineRule="auto"/>
        <w:rPr>
          <w:rFonts w:eastAsia="Times New Roman" w:cs="Arial"/>
          <w:b/>
          <w:color w:val="000000"/>
        </w:rPr>
      </w:pPr>
      <w:r w:rsidRPr="00F97842">
        <w:br w:type="page"/>
      </w:r>
    </w:p>
    <w:p w14:paraId="48956810" w14:textId="256E9A42" w:rsidR="00F20616" w:rsidRPr="00F97842" w:rsidRDefault="00CA774F" w:rsidP="00913F3D">
      <w:pPr>
        <w:pStyle w:val="StyleX"/>
      </w:pPr>
      <w:r w:rsidRPr="00FA63E0">
        <w:lastRenderedPageBreak/>
        <w:fldChar w:fldCharType="begin"/>
      </w:r>
      <w:r w:rsidRPr="00F97842">
        <w:instrText xml:space="preserve"> REF _Ref445307828 \w \h </w:instrText>
      </w:r>
      <w:r w:rsidR="00AA0F08" w:rsidRPr="00F97842">
        <w:instrText xml:space="preserve"> \* MERGEFORMAT </w:instrText>
      </w:r>
      <w:r w:rsidRPr="00FA63E0">
        <w:fldChar w:fldCharType="separate"/>
      </w:r>
      <w:ins w:id="1411" w:author="Elias De Moraes Fernandes" w:date="2016-10-12T18:48:00Z">
        <w:r w:rsidR="00A23CA1">
          <w:t>4</w:t>
        </w:r>
      </w:ins>
      <w:del w:id="1412" w:author="Elias De Moraes Fernandes" w:date="2016-10-12T18:48:00Z">
        <w:r w:rsidR="003232DB" w:rsidRPr="00F97842" w:rsidDel="00A23CA1">
          <w:delText>5</w:delText>
        </w:r>
      </w:del>
      <w:r w:rsidRPr="00FA63E0">
        <w:fldChar w:fldCharType="end"/>
      </w:r>
      <w:r w:rsidR="00D75DB6" w:rsidRPr="00F97842">
        <w:tab/>
        <w:t>MATERIAIS E MÉTODOS</w:t>
      </w:r>
    </w:p>
    <w:p w14:paraId="5B1D8D45" w14:textId="77777777" w:rsidR="005A3E1D" w:rsidRPr="00F97842" w:rsidRDefault="005A3E1D" w:rsidP="00913F3D">
      <w:pPr>
        <w:pStyle w:val="TextodoTrabalho"/>
      </w:pPr>
    </w:p>
    <w:p w14:paraId="2004454A" w14:textId="50EB20A1" w:rsidR="00D75DB6" w:rsidRPr="00F97842" w:rsidRDefault="00D75DB6" w:rsidP="00913F3D">
      <w:pPr>
        <w:pStyle w:val="TextodoTrabalho"/>
        <w:rPr>
          <w:rPrChange w:id="1413" w:author="Elias De Moraes Fernandes" w:date="2016-10-04T23:07:00Z">
            <w:rPr>
              <w:lang w:val="en-CA"/>
            </w:rPr>
          </w:rPrChange>
        </w:rPr>
      </w:pPr>
      <w:r w:rsidRPr="00F97842">
        <w:t>Nessa seção serão descritos e discutidos os materiais e métodos</w:t>
      </w:r>
      <w:ins w:id="1414" w:author="Elias De Moraes Fernandes" w:date="2016-05-06T10:51:00Z">
        <w:r w:rsidR="00791122" w:rsidRPr="00F97842">
          <w:t xml:space="preserve"> a serem</w:t>
        </w:r>
      </w:ins>
      <w:r w:rsidRPr="00F97842">
        <w:t xml:space="preserve"> utilizados nesse trabalho</w:t>
      </w:r>
      <w:del w:id="1415" w:author="Elias De Moraes Fernandes" w:date="2016-05-06T10:26:00Z">
        <w:r w:rsidRPr="00F97842" w:rsidDel="005605A4">
          <w:delText>. A primeira subseção tem como função fazer uma releitura do que é a vermicompostagem, que é o foco desse trabalho</w:delText>
        </w:r>
      </w:del>
      <w:r w:rsidRPr="00F97842">
        <w:t xml:space="preserve">. A </w:t>
      </w:r>
      <w:del w:id="1416" w:author="Elias De Moraes Fernandes" w:date="2016-05-06T10:26:00Z">
        <w:r w:rsidRPr="00F97842" w:rsidDel="005605A4">
          <w:delText xml:space="preserve">segunda </w:delText>
        </w:r>
      </w:del>
      <w:ins w:id="1417" w:author="Elias De Moraes Fernandes" w:date="2016-05-06T10:26:00Z">
        <w:r w:rsidR="005605A4" w:rsidRPr="00F97842">
          <w:t xml:space="preserve">primeira </w:t>
        </w:r>
      </w:ins>
      <w:r w:rsidRPr="00F97842">
        <w:t>subseção</w:t>
      </w:r>
      <w:ins w:id="1418" w:author="Elias De Moraes Fernandes" w:date="2016-05-06T10:49:00Z">
        <w:r w:rsidR="00BC69B7" w:rsidRPr="00F97842">
          <w:t xml:space="preserve"> tem como objetivo descrever a metodologia para dar suporte no </w:t>
        </w:r>
      </w:ins>
      <w:ins w:id="1419" w:author="Elias De Moraes Fernandes" w:date="2016-05-06T10:50:00Z">
        <w:r w:rsidR="000C7D21" w:rsidRPr="00F97842">
          <w:t xml:space="preserve">processo </w:t>
        </w:r>
      </w:ins>
      <w:ins w:id="1420" w:author="Elias De Moraes Fernandes" w:date="2016-05-06T10:49:00Z">
        <w:r w:rsidR="00BC69B7" w:rsidRPr="00F97842">
          <w:t>do jogo</w:t>
        </w:r>
      </w:ins>
      <w:del w:id="1421" w:author="Elias De Moraes Fernandes" w:date="2016-05-06T10:49:00Z">
        <w:r w:rsidRPr="00F97842" w:rsidDel="00BC69B7">
          <w:delText xml:space="preserve"> irá apresentar o </w:delText>
        </w:r>
        <w:r w:rsidRPr="00F97842" w:rsidDel="00BC69B7">
          <w:rPr>
            <w:i/>
          </w:rPr>
          <w:delText>design pattern</w:delText>
        </w:r>
        <w:r w:rsidRPr="00F97842" w:rsidDel="00BC69B7">
          <w:delText xml:space="preserve"> que irá guiar o desenvolvimento do projeto</w:delText>
        </w:r>
      </w:del>
      <w:r w:rsidRPr="5B0B99E4">
        <w:t>.</w:t>
      </w:r>
      <w:ins w:id="1422" w:author="Elias De Moraes Fernandes" w:date="2016-05-06T10:26:00Z">
        <w:r w:rsidR="005605A4" w:rsidRPr="5B0B99E4">
          <w:t xml:space="preserve"> </w:t>
        </w:r>
      </w:ins>
      <w:ins w:id="1423" w:author="Elias De Moraes Fernandes" w:date="2016-05-06T10:27:00Z">
        <w:r w:rsidR="005605A4" w:rsidRPr="00F97842">
          <w:t xml:space="preserve">A segunda subseção </w:t>
        </w:r>
      </w:ins>
      <w:ins w:id="1424" w:author="Elias De Moraes Fernandes" w:date="2016-05-06T10:49:00Z">
        <w:del w:id="1425" w:author="Elias De Moraes Fernandes" w:date="2016-05-19T14:39:00Z">
          <w:r w:rsidR="00BC69B7" w:rsidRPr="00F97842" w:rsidDel="00D179CB">
            <w:delText xml:space="preserve">irá </w:delText>
          </w:r>
        </w:del>
        <w:r w:rsidR="00BC69B7" w:rsidRPr="00F97842">
          <w:t>apresenta</w:t>
        </w:r>
        <w:del w:id="1426" w:author="Elias De Moraes Fernandes" w:date="2016-05-19T14:39:00Z">
          <w:r w:rsidR="00BC69B7" w:rsidRPr="00F97842" w:rsidDel="00755885">
            <w:delText>r</w:delText>
          </w:r>
        </w:del>
        <w:r w:rsidR="00BC69B7" w:rsidRPr="5B0B99E4">
          <w:t xml:space="preserve"> </w:t>
        </w:r>
      </w:ins>
      <w:ins w:id="1427" w:author="Elias De Moraes Fernandes" w:date="2016-05-06T10:53:00Z">
        <w:r w:rsidR="00213E02" w:rsidRPr="00F97842">
          <w:t xml:space="preserve">a arquitetura </w:t>
        </w:r>
        <w:proofErr w:type="spellStart"/>
        <w:r w:rsidR="00213E02" w:rsidRPr="5B0B99E4">
          <w:rPr>
            <w:i/>
            <w:iCs/>
            <w:rPrChange w:id="1428" w:author="Convidado" w:date="2016-10-14T04:57:00Z">
              <w:rPr/>
            </w:rPrChange>
          </w:rPr>
          <w:t>Model</w:t>
        </w:r>
        <w:proofErr w:type="spellEnd"/>
        <w:r w:rsidR="00213E02" w:rsidRPr="5B0B99E4">
          <w:rPr>
            <w:i/>
            <w:iCs/>
            <w:rPrChange w:id="1429" w:author="Convidado" w:date="2016-10-14T04:57:00Z">
              <w:rPr/>
            </w:rPrChange>
          </w:rPr>
          <w:t xml:space="preserve"> </w:t>
        </w:r>
        <w:proofErr w:type="spellStart"/>
        <w:r w:rsidR="00213E02" w:rsidRPr="5B0B99E4">
          <w:rPr>
            <w:i/>
            <w:iCs/>
            <w:rPrChange w:id="1430" w:author="Convidado" w:date="2016-10-14T04:57:00Z">
              <w:rPr/>
            </w:rPrChange>
          </w:rPr>
          <w:t>View</w:t>
        </w:r>
        <w:proofErr w:type="spellEnd"/>
        <w:r w:rsidR="00213E02" w:rsidRPr="5B0B99E4">
          <w:rPr>
            <w:i/>
            <w:iCs/>
            <w:rPrChange w:id="1431" w:author="Convidado" w:date="2016-10-14T04:57:00Z">
              <w:rPr/>
            </w:rPrChange>
          </w:rPr>
          <w:t xml:space="preserve"> </w:t>
        </w:r>
        <w:proofErr w:type="spellStart"/>
        <w:r w:rsidR="00213E02" w:rsidRPr="5B0B99E4">
          <w:rPr>
            <w:i/>
            <w:iCs/>
            <w:rPrChange w:id="1432" w:author="Convidado" w:date="2016-10-14T04:57:00Z">
              <w:rPr/>
            </w:rPrChange>
          </w:rPr>
          <w:t>Controller</w:t>
        </w:r>
        <w:proofErr w:type="spellEnd"/>
        <w:r w:rsidR="00213E02" w:rsidRPr="00F97842">
          <w:t xml:space="preserve"> (MVC)</w:t>
        </w:r>
        <w:r w:rsidR="00213E02" w:rsidRPr="5B0B99E4">
          <w:rPr>
            <w:i/>
            <w:iCs/>
          </w:rPr>
          <w:t xml:space="preserve">, </w:t>
        </w:r>
      </w:ins>
      <w:ins w:id="1433" w:author="Elias De Moraes Fernandes" w:date="2016-05-06T10:49:00Z">
        <w:r w:rsidR="00BC69B7" w:rsidRPr="00F97842">
          <w:t xml:space="preserve">que </w:t>
        </w:r>
        <w:del w:id="1434" w:author="Elias De Moraes Fernandes" w:date="2016-05-19T14:39:00Z">
          <w:r w:rsidR="00BC69B7" w:rsidRPr="00F97842" w:rsidDel="00DE1549">
            <w:delText xml:space="preserve">irá </w:delText>
          </w:r>
        </w:del>
      </w:ins>
      <w:ins w:id="1435" w:author="Elias De Moraes Fernandes" w:date="2016-05-06T10:54:00Z">
        <w:r w:rsidR="00610F5D" w:rsidRPr="00F97842">
          <w:t>será</w:t>
        </w:r>
      </w:ins>
      <w:ins w:id="1436" w:author="Elias De Moraes Fernandes" w:date="2016-05-06T10:49:00Z">
        <w:r w:rsidR="00BC69B7" w:rsidRPr="5B0B99E4">
          <w:t xml:space="preserve"> </w:t>
        </w:r>
      </w:ins>
      <w:ins w:id="1437" w:author="Elias De Moraes Fernandes" w:date="2016-05-06T10:54:00Z">
        <w:r w:rsidR="00610F5D" w:rsidRPr="00F97842">
          <w:t>usada n</w:t>
        </w:r>
      </w:ins>
      <w:ins w:id="1438" w:author="Elias De Moraes Fernandes" w:date="2016-05-06T10:49:00Z">
        <w:r w:rsidR="00BC69B7" w:rsidRPr="00F97842">
          <w:t>o desenvolvimento do projeto</w:t>
        </w:r>
      </w:ins>
      <w:del w:id="1439" w:author="Elias De Moraes Fernandes" w:date="2016-05-06T10:30:00Z">
        <w:r w:rsidRPr="00F97842" w:rsidDel="00AA6A42">
          <w:delText xml:space="preserve"> A terceira subseção será explicada sobre </w:delText>
        </w:r>
        <w:r w:rsidR="005354AC" w:rsidRPr="00F97842" w:rsidDel="00AA6A42">
          <w:delText xml:space="preserve">o </w:delText>
        </w:r>
        <w:r w:rsidR="005354AC" w:rsidRPr="00F97842" w:rsidDel="00AA6A42">
          <w:rPr>
            <w:i/>
          </w:rPr>
          <w:delText>Scrum Solo</w:delText>
        </w:r>
        <w:r w:rsidR="005354AC" w:rsidRPr="00F97842" w:rsidDel="00AA6A42">
          <w:delText>,</w:delText>
        </w:r>
        <w:r w:rsidRPr="00F97842" w:rsidDel="00AA6A42">
          <w:delText xml:space="preserve"> metodologia Ágil para gerenciamento do projeto</w:delText>
        </w:r>
      </w:del>
      <w:r w:rsidRPr="5B0B99E4">
        <w:t>.</w:t>
      </w:r>
    </w:p>
    <w:p w14:paraId="5EE2DD01" w14:textId="77777777" w:rsidR="00D75DB6" w:rsidRPr="00F97842" w:rsidRDefault="00D75DB6" w:rsidP="00D75DB6">
      <w:pPr>
        <w:spacing w:line="360" w:lineRule="auto"/>
        <w:ind w:left="851"/>
        <w:jc w:val="both"/>
        <w:rPr>
          <w:rFonts w:cs="Arial"/>
          <w:b/>
        </w:rPr>
      </w:pPr>
    </w:p>
    <w:p w14:paraId="3E6317AB" w14:textId="4B6F3ECD" w:rsidR="00F20616" w:rsidRPr="00F97842" w:rsidDel="00BC69B7" w:rsidRDefault="00CA774F" w:rsidP="003232DB">
      <w:pPr>
        <w:pStyle w:val="StyleXX"/>
        <w:rPr>
          <w:del w:id="1440" w:author="Elias De Moraes Fernandes" w:date="2016-05-06T10:48:00Z"/>
        </w:rPr>
      </w:pPr>
      <w:r w:rsidRPr="5B0B99E4">
        <w:fldChar w:fldCharType="begin"/>
      </w:r>
      <w:r w:rsidRPr="00F97842">
        <w:rPr>
          <w:b w:val="0"/>
        </w:rPr>
        <w:instrText xml:space="preserve"> REF _Ref445307885 \w \h </w:instrText>
      </w:r>
      <w:r w:rsidR="00AA0F08" w:rsidRPr="00F97842">
        <w:rPr>
          <w:b w:val="0"/>
        </w:rPr>
        <w:instrText xml:space="preserve"> \* MERGEFORMAT </w:instrText>
      </w:r>
      <w:r w:rsidRPr="00FD3826">
        <w:fldChar w:fldCharType="separate"/>
      </w:r>
      <w:ins w:id="1441" w:author="Elias De Moraes Fernandes" w:date="2016-10-12T18:48:00Z">
        <w:r w:rsidR="00A23CA1">
          <w:rPr>
            <w:b w:val="0"/>
          </w:rPr>
          <w:t>4.1</w:t>
        </w:r>
      </w:ins>
      <w:del w:id="1442" w:author="Elias De Moraes Fernandes" w:date="2016-10-12T18:48:00Z">
        <w:r w:rsidR="003232DB" w:rsidRPr="00F97842" w:rsidDel="00A23CA1">
          <w:rPr>
            <w:b w:val="0"/>
          </w:rPr>
          <w:delText>5.1</w:delText>
        </w:r>
      </w:del>
      <w:r w:rsidRPr="00794355">
        <w:fldChar w:fldCharType="end"/>
      </w:r>
      <w:r w:rsidR="00D75DB6" w:rsidRPr="00F97842">
        <w:rPr>
          <w:b w:val="0"/>
        </w:rPr>
        <w:tab/>
      </w:r>
      <w:ins w:id="1443" w:author="Elias De Moraes Fernandes" w:date="2016-05-06T10:49:00Z">
        <w:r w:rsidR="00BC69B7" w:rsidRPr="00A72CEB">
          <w:rPr>
            <w:b w:val="0"/>
          </w:rPr>
          <w:t xml:space="preserve">Processo de Software </w:t>
        </w:r>
        <w:r w:rsidR="00BC69B7" w:rsidRPr="5B0B99E4">
          <w:rPr>
            <w:i/>
            <w:iCs/>
          </w:rPr>
          <w:t>Scrum Solo</w:t>
        </w:r>
      </w:ins>
      <w:del w:id="1444" w:author="Elias De Moraes Fernandes" w:date="2016-05-06T10:48:00Z">
        <w:r w:rsidR="00D75DB6" w:rsidRPr="00F97842" w:rsidDel="00BC69B7">
          <w:rPr>
            <w:b w:val="0"/>
          </w:rPr>
          <w:delText>Design Pattern MVC</w:delText>
        </w:r>
      </w:del>
    </w:p>
    <w:p w14:paraId="1CB99DE8" w14:textId="45F30FA8" w:rsidR="005A3E1D" w:rsidRPr="00FA63E0" w:rsidDel="00BC69B7" w:rsidRDefault="005A3E1D">
      <w:pPr>
        <w:pStyle w:val="StyleXX"/>
        <w:rPr>
          <w:del w:id="1445" w:author="Elias De Moraes Fernandes" w:date="2016-05-06T10:48:00Z"/>
        </w:rPr>
        <w:pPrChange w:id="1446" w:author="Elias De Moraes Fernandes" w:date="2016-05-06T10:48:00Z">
          <w:pPr>
            <w:pStyle w:val="TextodoTrabalho"/>
          </w:pPr>
        </w:pPrChange>
      </w:pPr>
    </w:p>
    <w:p w14:paraId="4196CDB4" w14:textId="497AED9D" w:rsidR="00D75DB6" w:rsidRPr="00FA63E0" w:rsidDel="00BC69B7" w:rsidRDefault="00D75DB6">
      <w:pPr>
        <w:pStyle w:val="StyleXX"/>
        <w:rPr>
          <w:del w:id="1447" w:author="Elias De Moraes Fernandes" w:date="2016-05-06T10:48:00Z"/>
        </w:rPr>
        <w:pPrChange w:id="1448" w:author="Elias De Moraes Fernandes" w:date="2016-05-06T10:48:00Z">
          <w:pPr>
            <w:pStyle w:val="TextodoTrabalho"/>
          </w:pPr>
        </w:pPrChange>
      </w:pPr>
      <w:del w:id="1449" w:author="Elias De Moraes Fernandes" w:date="2016-05-06T10:48:00Z">
        <w:r w:rsidRPr="00FA63E0" w:rsidDel="00BC69B7">
          <w:delText xml:space="preserve">Entre os engenheiros de software e arquitetos foi amplamente aceito que a concepção de aplicações em conformidade a esses </w:delText>
        </w:r>
        <w:r w:rsidRPr="00D10623" w:rsidDel="00BC69B7">
          <w:rPr>
            <w:i/>
          </w:rPr>
          <w:delText>designs pattern</w:delText>
        </w:r>
        <w:r w:rsidRPr="00D10623" w:rsidDel="00BC69B7">
          <w:delText xml:space="preserve"> facilitariam a reutilização da experiência e conhecimento adquiridos por </w:delText>
        </w:r>
        <w:r w:rsidRPr="00D10623" w:rsidDel="00BC69B7">
          <w:rPr>
            <w:i/>
          </w:rPr>
          <w:delText>experts</w:delText>
        </w:r>
        <w:r w:rsidRPr="00D10623" w:rsidDel="00BC69B7">
          <w:delText xml:space="preserve"> ao longo de exaustivos esforços em desenvolver um software de alto nível no mundo real </w:delText>
        </w:r>
        <w:r w:rsidR="0068727F" w:rsidRPr="00D10623" w:rsidDel="00BC69B7">
          <w:delText>(</w:delText>
        </w:r>
        <w:r w:rsidRPr="00D10623" w:rsidDel="00BC69B7">
          <w:delText>MASOVER, 2004</w:delText>
        </w:r>
        <w:r w:rsidR="0068727F" w:rsidRPr="00D10623" w:rsidDel="00BC69B7">
          <w:delText>)</w:delText>
        </w:r>
        <w:r w:rsidRPr="00D10623" w:rsidDel="00BC69B7">
          <w:delText xml:space="preserve">. A partir disso, mostra clara o uso indispensável </w:delText>
        </w:r>
        <w:r w:rsidRPr="00D10623" w:rsidDel="00BC69B7">
          <w:rPr>
            <w:i/>
          </w:rPr>
          <w:delText>design pattern</w:delText>
        </w:r>
        <w:r w:rsidRPr="00D10623" w:rsidDel="00BC69B7">
          <w:delText xml:space="preserve"> e o escolhido foi a arquitetura MVC – </w:delText>
        </w:r>
        <w:r w:rsidRPr="00F97842" w:rsidDel="00BC69B7">
          <w:rPr>
            <w:i/>
            <w:rPrChange w:id="1450" w:author="Elias De Moraes Fernandes" w:date="2016-10-04T23:07:00Z">
              <w:rPr>
                <w:i/>
                <w:lang w:val="en-CA"/>
              </w:rPr>
            </w:rPrChange>
          </w:rPr>
          <w:delText>Model</w:delText>
        </w:r>
        <w:r w:rsidRPr="00FA63E0" w:rsidDel="00BC69B7">
          <w:delText xml:space="preserve"> </w:delText>
        </w:r>
        <w:r w:rsidRPr="00F97842" w:rsidDel="00BC69B7">
          <w:rPr>
            <w:i/>
            <w:rPrChange w:id="1451" w:author="Elias De Moraes Fernandes" w:date="2016-10-04T23:07:00Z">
              <w:rPr>
                <w:i/>
                <w:lang w:val="en-CA"/>
              </w:rPr>
            </w:rPrChange>
          </w:rPr>
          <w:delText>View</w:delText>
        </w:r>
        <w:r w:rsidRPr="00FA63E0" w:rsidDel="00BC69B7">
          <w:delText xml:space="preserve"> e </w:delText>
        </w:r>
        <w:r w:rsidRPr="00F97842" w:rsidDel="00BC69B7">
          <w:rPr>
            <w:i/>
            <w:rPrChange w:id="1452" w:author="Elias De Moraes Fernandes" w:date="2016-10-04T23:07:00Z">
              <w:rPr>
                <w:i/>
                <w:lang w:val="en-CA"/>
              </w:rPr>
            </w:rPrChange>
          </w:rPr>
          <w:delText>Controller</w:delText>
        </w:r>
        <w:r w:rsidRPr="00F97842" w:rsidDel="00BC69B7">
          <w:rPr>
            <w:rPrChange w:id="1453" w:author="Elias De Moraes Fernandes" w:date="2016-10-04T23:07:00Z">
              <w:rPr>
                <w:lang w:val="en-CA"/>
              </w:rPr>
            </w:rPrChange>
          </w:rPr>
          <w:delText xml:space="preserve"> – baseadas em aplicações web. A larga utilização na comunidade de programadores dentre diversas linguagens de programação se deve ao fato dessa arquitetura claramente separar as três camadas da maioria das aplicações: Modelo de Negócio, Interface de Usuário e Lógica de programação</w:delText>
        </w:r>
      </w:del>
      <w:moveToRangeStart w:id="1454" w:author="Elias De Moraes Fernandes" w:date="2016-05-06T10:43:00Z" w:name="move450294736"/>
      <w:moveTo w:id="1455" w:author="Elias De Moraes Fernandes" w:date="2016-05-06T10:43:00Z">
        <w:del w:id="1456" w:author="Elias De Moraes Fernandes" w:date="2016-05-06T10:43:00Z">
          <w:r w:rsidR="00C8092E" w:rsidRPr="00794355" w:rsidDel="00C8092E">
            <w:rPr>
              <w:noProof/>
              <w:lang w:val="en-US"/>
            </w:rPr>
            <w:drawing>
              <wp:inline distT="0" distB="0" distL="0" distR="0" wp14:anchorId="21108BC1" wp14:editId="60A85CB5">
                <wp:extent cx="3873997" cy="2712525"/>
                <wp:effectExtent l="0" t="0" r="0" b="5715"/>
                <wp:docPr id="3" name="Picture 3" descr="../../../Jogo%20Compostagem/TCC%20/mv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TCC%20/mvc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9059" cy="2737075"/>
                        </a:xfrm>
                        <a:prstGeom prst="rect">
                          <a:avLst/>
                        </a:prstGeom>
                        <a:noFill/>
                        <a:ln>
                          <a:noFill/>
                        </a:ln>
                      </pic:spPr>
                    </pic:pic>
                  </a:graphicData>
                </a:graphic>
              </wp:inline>
            </w:drawing>
          </w:r>
        </w:del>
      </w:moveTo>
      <w:moveToRangeEnd w:id="1454"/>
      <w:del w:id="1457" w:author="Elias De Moraes Fernandes" w:date="2016-05-06T10:48:00Z">
        <w:r w:rsidRPr="00FA63E0" w:rsidDel="00BC69B7">
          <w:delText xml:space="preserve">.  </w:delText>
        </w:r>
      </w:del>
    </w:p>
    <w:p w14:paraId="515E48DB" w14:textId="1801EFE4" w:rsidR="00D75DB6" w:rsidRPr="00D10623" w:rsidDel="00BC69B7" w:rsidRDefault="00D75DB6">
      <w:pPr>
        <w:pStyle w:val="StyleXX"/>
        <w:rPr>
          <w:del w:id="1458" w:author="Elias De Moraes Fernandes" w:date="2016-05-06T10:48:00Z"/>
        </w:rPr>
        <w:pPrChange w:id="1459" w:author="Elias De Moraes Fernandes" w:date="2016-05-06T10:48:00Z">
          <w:pPr>
            <w:pStyle w:val="CapitulosXXX"/>
          </w:pPr>
        </w:pPrChange>
      </w:pPr>
      <w:moveFromRangeStart w:id="1460" w:author="Elias De Moraes Fernandes" w:date="2016-05-06T10:43:00Z" w:name="move450294736"/>
      <w:moveFrom w:id="1461" w:author="Elias De Moraes Fernandes" w:date="2016-05-06T10:43:00Z">
        <w:del w:id="1462" w:author="Elias De Moraes Fernandes" w:date="2016-05-06T10:48:00Z">
          <w:r w:rsidRPr="00794355" w:rsidDel="00BC69B7">
            <w:rPr>
              <w:noProof/>
              <w:lang w:val="en-US"/>
            </w:rPr>
            <w:drawing>
              <wp:inline distT="0" distB="0" distL="0" distR="0" wp14:anchorId="608317B6" wp14:editId="0EC9B6B2">
                <wp:extent cx="5159180" cy="3612394"/>
                <wp:effectExtent l="0" t="0" r="0" b="0"/>
                <wp:docPr id="18" name="Picture 18" descr="../../../Jogo%20Compostagem/TCC%20/mv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TCC%20/mvc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9180" cy="3612394"/>
                        </a:xfrm>
                        <a:prstGeom prst="rect">
                          <a:avLst/>
                        </a:prstGeom>
                        <a:noFill/>
                        <a:ln>
                          <a:noFill/>
                        </a:ln>
                      </pic:spPr>
                    </pic:pic>
                  </a:graphicData>
                </a:graphic>
              </wp:inline>
            </w:drawing>
          </w:r>
        </w:del>
      </w:moveFrom>
      <w:moveFromRangeEnd w:id="1460"/>
    </w:p>
    <w:p w14:paraId="291DEAED" w14:textId="394DF1BB" w:rsidR="00D75DB6" w:rsidRPr="00D10623" w:rsidDel="00BC69B7" w:rsidRDefault="00C95545">
      <w:pPr>
        <w:pStyle w:val="StyleXX"/>
        <w:rPr>
          <w:del w:id="1463" w:author="Elias De Moraes Fernandes" w:date="2016-05-06T10:48:00Z"/>
        </w:rPr>
        <w:pPrChange w:id="1464" w:author="Elias De Moraes Fernandes" w:date="2016-05-06T10:48:00Z">
          <w:pPr>
            <w:pStyle w:val="PargrafoparaIlustraes"/>
          </w:pPr>
        </w:pPrChange>
      </w:pPr>
      <w:del w:id="1465" w:author="Elias De Moraes Fernandes" w:date="2016-05-06T10:48:00Z">
        <w:r w:rsidRPr="00F97842" w:rsidDel="00BC69B7">
          <w:rPr>
            <w:b w:val="0"/>
            <w:rPrChange w:id="1466" w:author="Elias De Moraes Fernandes" w:date="2016-10-04T23:07:00Z">
              <w:rPr>
                <w:b/>
              </w:rPr>
            </w:rPrChange>
          </w:rPr>
          <w:delText xml:space="preserve">Figura  </w:delText>
        </w:r>
        <w:r w:rsidRPr="00FA63E0" w:rsidDel="00BC69B7">
          <w:rPr>
            <w:b w:val="0"/>
          </w:rPr>
          <w:fldChar w:fldCharType="begin"/>
        </w:r>
        <w:r w:rsidRPr="00F97842" w:rsidDel="00BC69B7">
          <w:rPr>
            <w:b w:val="0"/>
            <w:rPrChange w:id="1467" w:author="Elias De Moraes Fernandes" w:date="2016-10-04T23:07:00Z">
              <w:rPr>
                <w:b/>
              </w:rPr>
            </w:rPrChange>
          </w:rPr>
          <w:delInstrText xml:space="preserve"> SEQ Figura_ \* ARABIC </w:delInstrText>
        </w:r>
        <w:r w:rsidRPr="00FA63E0" w:rsidDel="00BC69B7">
          <w:rPr>
            <w:b w:val="0"/>
          </w:rPr>
          <w:fldChar w:fldCharType="separate"/>
        </w:r>
        <w:r w:rsidR="007157B3" w:rsidRPr="00F97842" w:rsidDel="00BC69B7">
          <w:rPr>
            <w:b w:val="0"/>
            <w:noProof/>
            <w:rPrChange w:id="1468" w:author="Elias De Moraes Fernandes" w:date="2016-10-04T23:07:00Z">
              <w:rPr>
                <w:b/>
                <w:noProof/>
              </w:rPr>
            </w:rPrChange>
          </w:rPr>
          <w:delText>4</w:delText>
        </w:r>
        <w:r w:rsidRPr="00FA63E0" w:rsidDel="00BC69B7">
          <w:rPr>
            <w:b w:val="0"/>
          </w:rPr>
          <w:fldChar w:fldCharType="end"/>
        </w:r>
        <w:r w:rsidRPr="00F97842" w:rsidDel="00BC69B7">
          <w:rPr>
            <w:b w:val="0"/>
            <w:rPrChange w:id="1469" w:author="Elias De Moraes Fernandes" w:date="2016-10-04T23:07:00Z">
              <w:rPr>
                <w:b/>
              </w:rPr>
            </w:rPrChange>
          </w:rPr>
          <w:delText xml:space="preserve"> </w:delText>
        </w:r>
        <w:r w:rsidR="00D75DB6" w:rsidRPr="00FA63E0" w:rsidDel="00BC69B7">
          <w:delText xml:space="preserve">– </w:delText>
        </w:r>
        <w:r w:rsidR="00ED104E" w:rsidRPr="00FA63E0" w:rsidDel="00BC69B7">
          <w:delText>Fluxograma de camadas</w:delText>
        </w:r>
        <w:r w:rsidR="001134B0" w:rsidRPr="00D10623" w:rsidDel="00BC69B7">
          <w:delText xml:space="preserve"> </w:delText>
        </w:r>
        <w:r w:rsidR="00ED104E" w:rsidRPr="00D10623" w:rsidDel="00BC69B7">
          <w:delText xml:space="preserve">do </w:delText>
        </w:r>
        <w:r w:rsidR="00D75DB6" w:rsidRPr="00D10623" w:rsidDel="00BC69B7">
          <w:delText>MVC</w:delText>
        </w:r>
        <w:r w:rsidR="00ED104E" w:rsidRPr="00D10623" w:rsidDel="00BC69B7">
          <w:delText xml:space="preserve"> </w:delText>
        </w:r>
      </w:del>
    </w:p>
    <w:p w14:paraId="1CC9B7A1" w14:textId="617E6D33" w:rsidR="00D75DB6" w:rsidRPr="00D10623" w:rsidDel="00BC69B7" w:rsidRDefault="00D75DB6">
      <w:pPr>
        <w:pStyle w:val="StyleXX"/>
        <w:rPr>
          <w:del w:id="1470" w:author="Elias De Moraes Fernandes" w:date="2016-05-06T10:48:00Z"/>
        </w:rPr>
        <w:pPrChange w:id="1471" w:author="Elias De Moraes Fernandes" w:date="2016-05-06T10:48:00Z">
          <w:pPr>
            <w:pStyle w:val="PargrafoparaIlustraes"/>
          </w:pPr>
        </w:pPrChange>
      </w:pPr>
      <w:del w:id="1472" w:author="Elias De Moraes Fernandes" w:date="2016-05-06T10:48:00Z">
        <w:r w:rsidRPr="00D10623" w:rsidDel="00BC69B7">
          <w:delText>Fonte: https://lkubaski.files.wordpress.com/2012/12/mvc1.gif?w=630</w:delText>
        </w:r>
      </w:del>
    </w:p>
    <w:p w14:paraId="68D1DA8F" w14:textId="4A301784" w:rsidR="002A3217" w:rsidRPr="00D10623" w:rsidDel="00BC69B7" w:rsidRDefault="002A3217">
      <w:pPr>
        <w:pStyle w:val="StyleXX"/>
        <w:rPr>
          <w:del w:id="1473" w:author="Elias De Moraes Fernandes" w:date="2016-05-06T10:48:00Z"/>
        </w:rPr>
        <w:pPrChange w:id="1474" w:author="Elias De Moraes Fernandes" w:date="2016-05-06T10:48:00Z">
          <w:pPr>
            <w:pStyle w:val="CapitulosXX"/>
          </w:pPr>
        </w:pPrChange>
      </w:pPr>
    </w:p>
    <w:p w14:paraId="02C6F8B6" w14:textId="63C2CBF7" w:rsidR="00D75DB6" w:rsidRPr="00D10623" w:rsidRDefault="00D75DB6">
      <w:pPr>
        <w:pStyle w:val="StyleXX"/>
        <w:pPrChange w:id="1475" w:author="Elias De Moraes Fernandes" w:date="2016-05-06T10:48:00Z">
          <w:pPr>
            <w:pStyle w:val="TextodoTrabalho"/>
          </w:pPr>
        </w:pPrChange>
      </w:pPr>
      <w:del w:id="1476" w:author="Elias De Moraes Fernandes" w:date="2016-05-06T10:48:00Z">
        <w:r w:rsidRPr="00D10623" w:rsidDel="00BC69B7">
          <w:delText xml:space="preserve">Trazendo o MVC para </w:delText>
        </w:r>
      </w:del>
      <w:del w:id="1477" w:author="Elias De Moraes Fernandes" w:date="2016-05-06T10:40:00Z">
        <w:r w:rsidRPr="00D10623" w:rsidDel="000B127A">
          <w:delText xml:space="preserve">o </w:delText>
        </w:r>
      </w:del>
      <w:del w:id="1478" w:author="Elias De Moraes Fernandes" w:date="2016-05-06T10:48:00Z">
        <w:r w:rsidRPr="00D10623" w:rsidDel="00BC69B7">
          <w:delText xml:space="preserve">o desenvolvimento de games, é notório dizer que o fluxo de requisições está sempre na espera de uma ação do usuário ou em uma condição de disparo, seguido do envio da notificação desses eventos para a lógica do jogo que responde na conformidade dos eventos relacionados à ação disparada no início. Essa metodologia introduz outra camada de abstração que ajuda no planejamento do software. Quando divide em dados, interface e decisões há uma redução de numero de arquivos que consequentemente reduzem a complexidade de adicionar funcionalidades ou corrigir problemas </w:delText>
        </w:r>
        <w:r w:rsidR="0068727F" w:rsidRPr="00D10623" w:rsidDel="00BC69B7">
          <w:delText>(</w:delText>
        </w:r>
        <w:r w:rsidRPr="00D10623" w:rsidDel="00BC69B7">
          <w:delText>COSTA, 2015</w:delText>
        </w:r>
        <w:r w:rsidR="0068727F" w:rsidRPr="00D10623" w:rsidDel="00BC69B7">
          <w:delText>)</w:delText>
        </w:r>
        <w:r w:rsidRPr="00D10623" w:rsidDel="00BC69B7">
          <w:delText>.</w:delText>
        </w:r>
      </w:del>
    </w:p>
    <w:p w14:paraId="14A7D9AA" w14:textId="77777777" w:rsidR="00F30B53" w:rsidRPr="00F97842" w:rsidRDefault="00F30B53" w:rsidP="00913F3D">
      <w:pPr>
        <w:pStyle w:val="CapitulosXX"/>
        <w:rPr>
          <w:ins w:id="1479" w:author="Elias De Moraes Fernandes" w:date="2016-05-06T10:48:00Z"/>
        </w:rPr>
      </w:pPr>
    </w:p>
    <w:p w14:paraId="289FA03C" w14:textId="41BB37F6" w:rsidR="00BC69B7" w:rsidRPr="00F97842" w:rsidRDefault="00224A9F" w:rsidP="00BC69B7">
      <w:pPr>
        <w:pStyle w:val="TextodoTrabalho"/>
        <w:rPr>
          <w:ins w:id="1480" w:author="Elias De Moraes Fernandes" w:date="2016-05-06T10:48:00Z"/>
          <w:rFonts w:cs="Arial"/>
        </w:rPr>
      </w:pPr>
      <w:ins w:id="1481" w:author="Elias De Moraes Fernandes" w:date="2016-05-06T11:07:00Z">
        <w:r w:rsidRPr="00F97842">
          <w:t xml:space="preserve">Essa proposta </w:t>
        </w:r>
      </w:ins>
      <w:ins w:id="1482" w:author="Elias De Moraes Fernandes" w:date="2016-05-06T10:48:00Z">
        <w:r w:rsidRPr="00F97842">
          <w:t>será desenvolvida</w:t>
        </w:r>
        <w:r w:rsidR="00BC69B7" w:rsidRPr="00F97842">
          <w:t xml:space="preserve"> de acordo com </w:t>
        </w:r>
      </w:ins>
      <w:ins w:id="1483" w:author="Elias De Moraes Fernandes" w:date="2016-05-06T11:07:00Z">
        <w:r w:rsidR="007B5855" w:rsidRPr="00F97842">
          <w:t>o</w:t>
        </w:r>
      </w:ins>
      <w:ins w:id="1484" w:author="Elias De Moraes Fernandes" w:date="2016-05-06T10:48:00Z">
        <w:r w:rsidR="00BC69B7" w:rsidRPr="5B0B99E4">
          <w:t xml:space="preserve"> </w:t>
        </w:r>
        <w:r w:rsidR="00BC69B7" w:rsidRPr="5B0B99E4">
          <w:rPr>
            <w:i/>
            <w:iCs/>
          </w:rPr>
          <w:t>framework</w:t>
        </w:r>
        <w:r w:rsidR="00BC69B7" w:rsidRPr="5B0B99E4">
          <w:t xml:space="preserve"> </w:t>
        </w:r>
      </w:ins>
      <w:ins w:id="1485" w:author="Elias De Moraes Fernandes" w:date="2016-05-06T11:12:00Z">
        <w:r w:rsidR="000F0AD2" w:rsidRPr="00F97842">
          <w:t>S</w:t>
        </w:r>
      </w:ins>
      <w:ins w:id="1486" w:author="Elias De Moraes Fernandes" w:date="2016-05-06T10:48:00Z">
        <w:r w:rsidR="00BC69B7" w:rsidRPr="5B0B99E4">
          <w:rPr>
            <w:i/>
            <w:iCs/>
          </w:rPr>
          <w:t>crum solo</w:t>
        </w:r>
        <w:r w:rsidR="00BC69B7" w:rsidRPr="5B0B99E4">
          <w:t>,</w:t>
        </w:r>
      </w:ins>
      <w:ins w:id="1487" w:author="Elias De Moraes Fernandes" w:date="2016-05-06T11:12:00Z">
        <w:r w:rsidR="003C0751" w:rsidRPr="00F97842">
          <w:t xml:space="preserve"> que tem base no </w:t>
        </w:r>
        <w:r w:rsidR="003C0751" w:rsidRPr="5B0B99E4">
          <w:rPr>
            <w:i/>
            <w:iCs/>
            <w:rPrChange w:id="1488" w:author="Convidado" w:date="2016-10-14T04:57:00Z">
              <w:rPr/>
            </w:rPrChange>
          </w:rPr>
          <w:t>Scrum</w:t>
        </w:r>
        <w:r w:rsidR="003C0751" w:rsidRPr="00F97842">
          <w:t xml:space="preserve"> e</w:t>
        </w:r>
      </w:ins>
      <w:ins w:id="1489" w:author="Elias De Moraes Fernandes" w:date="2016-05-06T11:13:00Z">
        <w:r w:rsidR="003C0751" w:rsidRPr="00F97842">
          <w:t xml:space="preserve"> é uma </w:t>
        </w:r>
      </w:ins>
      <w:ins w:id="1490" w:author="Elias De Moraes Fernandes" w:date="2016-05-06T10:48:00Z">
        <w:r w:rsidR="00BC69B7" w:rsidRPr="00F97842">
          <w:t>metodologia Ágil. Dentre as fases do processo estão: detalhes dos requisitos, análise &amp; design, Implementação &amp; teste, aprovação do teste, reavaliar / priorizar novas tarefas.</w:t>
        </w:r>
      </w:ins>
      <w:ins w:id="1491" w:author="Elias De Moraes Fernandes" w:date="2016-05-06T10:56:00Z">
        <w:r w:rsidR="00061BCE" w:rsidRPr="5B0B99E4">
          <w:t xml:space="preserve"> </w:t>
        </w:r>
      </w:ins>
      <w:ins w:id="1492" w:author="Elias De Moraes Fernandes" w:date="2016-05-06T10:48:00Z">
        <w:r w:rsidR="00BC69B7" w:rsidRPr="00F97842">
          <w:t xml:space="preserve">Segundo JAMES, M. (2010), </w:t>
        </w:r>
      </w:ins>
      <w:ins w:id="1493" w:author="Elias De Moraes Fernandes" w:date="2016-05-06T11:10:00Z">
        <w:r w:rsidR="00BE3F77" w:rsidRPr="00F97842">
          <w:t xml:space="preserve">no desenvolvimento de jogos, </w:t>
        </w:r>
      </w:ins>
      <w:ins w:id="1494" w:author="Elias De Moraes Fernandes" w:date="2016-05-06T10:48:00Z">
        <w:r w:rsidR="00BC69B7" w:rsidRPr="00F97842">
          <w:t xml:space="preserve">o </w:t>
        </w:r>
        <w:r w:rsidR="00BC69B7" w:rsidRPr="5B0B99E4">
          <w:rPr>
            <w:i/>
            <w:iCs/>
          </w:rPr>
          <w:t xml:space="preserve">Scrum </w:t>
        </w:r>
        <w:r w:rsidR="00BC69B7" w:rsidRPr="00F97842">
          <w:t xml:space="preserve">tem início a partir do levantamento dos requisitos passando pelo análise e design do UI/UX, ambiente, personagens e animação passando pela implementação da lógica do jogo, até a fase de teste </w:t>
        </w:r>
      </w:ins>
      <w:ins w:id="1495" w:author="Elias De Moraes Fernandes" w:date="2016-05-06T11:10:00Z">
        <w:r w:rsidR="00BE3F77" w:rsidRPr="00F97842">
          <w:t xml:space="preserve">onde finaliza </w:t>
        </w:r>
      </w:ins>
      <w:ins w:id="1496" w:author="Elias De Moraes Fernandes" w:date="2016-05-06T10:48:00Z">
        <w:r w:rsidR="00BC69B7" w:rsidRPr="00F97842">
          <w:t>a primeira iteração</w:t>
        </w:r>
      </w:ins>
      <w:ins w:id="1497" w:author="Elias De Moraes Fernandes" w:date="2016-05-06T11:11:00Z">
        <w:r w:rsidR="00BE3F77" w:rsidRPr="5B0B99E4">
          <w:t xml:space="preserve"> (</w:t>
        </w:r>
        <w:proofErr w:type="spellStart"/>
        <w:r w:rsidR="00BE3F77" w:rsidRPr="5B0B99E4">
          <w:rPr>
            <w:i/>
            <w:iCs/>
            <w:rPrChange w:id="1498" w:author="Convidado" w:date="2016-10-14T04:57:00Z">
              <w:rPr/>
            </w:rPrChange>
          </w:rPr>
          <w:t>sprint</w:t>
        </w:r>
        <w:proofErr w:type="spellEnd"/>
        <w:r w:rsidR="00BE3F77" w:rsidRPr="5B0B99E4">
          <w:t>)</w:t>
        </w:r>
      </w:ins>
      <w:ins w:id="1499" w:author="Elias De Moraes Fernandes" w:date="2016-05-06T10:48:00Z">
        <w:r w:rsidR="00BC69B7" w:rsidRPr="00F97842">
          <w:t xml:space="preserve">, sendo que nessa iteração o foco principal é estabelecer quais métodos, instâncias serão reaproveitados para reutilizar nas demais fases. </w:t>
        </w:r>
      </w:ins>
      <w:ins w:id="1500" w:author="Elias De Moraes Fernandes" w:date="2016-05-06T10:56:00Z">
        <w:r w:rsidR="00463591" w:rsidRPr="00F97842">
          <w:t>O</w:t>
        </w:r>
      </w:ins>
      <w:ins w:id="1501" w:author="Elias De Moraes Fernandes" w:date="2016-05-06T10:48:00Z">
        <w:r w:rsidR="00BC69B7" w:rsidRPr="5B0B99E4">
          <w:t xml:space="preserve"> </w:t>
        </w:r>
      </w:ins>
      <w:ins w:id="1502" w:author="Elias De Moraes Fernandes" w:date="2016-05-06T11:12:00Z">
        <w:r w:rsidR="000F0AD2" w:rsidRPr="5B0B99E4">
          <w:rPr>
            <w:i/>
            <w:iCs/>
          </w:rPr>
          <w:t>S</w:t>
        </w:r>
      </w:ins>
      <w:ins w:id="1503" w:author="Elias De Moraes Fernandes" w:date="2016-05-06T10:48:00Z">
        <w:r w:rsidR="00BC69B7" w:rsidRPr="5B0B99E4">
          <w:rPr>
            <w:i/>
            <w:iCs/>
          </w:rPr>
          <w:t xml:space="preserve">crum </w:t>
        </w:r>
      </w:ins>
      <w:ins w:id="1504" w:author="Elias De Moraes Fernandes" w:date="2016-05-06T11:12:00Z">
        <w:r w:rsidR="00513E39" w:rsidRPr="5B0B99E4">
          <w:rPr>
            <w:i/>
            <w:iCs/>
          </w:rPr>
          <w:t>s</w:t>
        </w:r>
      </w:ins>
      <w:ins w:id="1505" w:author="Elias De Moraes Fernandes" w:date="2016-05-06T10:48:00Z">
        <w:r w:rsidR="00BC69B7" w:rsidRPr="5B0B99E4">
          <w:rPr>
            <w:i/>
            <w:iCs/>
          </w:rPr>
          <w:t>olo</w:t>
        </w:r>
        <w:r w:rsidR="00BC69B7" w:rsidRPr="4A03C906">
          <w:rPr>
            <w:rFonts w:eastAsia="Arial" w:cs="Arial"/>
            <w:rPrChange w:id="1506" w:author="Convidado" w:date="2016-10-14T04:54:00Z">
              <w:rPr>
                <w:rFonts w:cs="Arial"/>
              </w:rPr>
            </w:rPrChange>
          </w:rPr>
          <w:t xml:space="preserve">, </w:t>
        </w:r>
      </w:ins>
      <w:ins w:id="1507" w:author="Elias De Moraes Fernandes" w:date="2016-05-06T10:57:00Z">
        <w:r w:rsidR="00463591" w:rsidRPr="4A03C906">
          <w:rPr>
            <w:rFonts w:eastAsia="Arial" w:cs="Arial"/>
            <w:rPrChange w:id="1508" w:author="Convidado" w:date="2016-10-14T04:54:00Z">
              <w:rPr>
                <w:rFonts w:cs="Arial"/>
              </w:rPr>
            </w:rPrChange>
          </w:rPr>
          <w:t>desenvolvido por</w:t>
        </w:r>
      </w:ins>
      <w:ins w:id="1509" w:author="Elias De Moraes Fernandes" w:date="2016-05-06T10:48:00Z">
        <w:r w:rsidR="00BC69B7" w:rsidRPr="4A03C906">
          <w:rPr>
            <w:rFonts w:eastAsia="Arial" w:cs="Arial"/>
            <w:rPrChange w:id="1510" w:author="Convidado" w:date="2016-10-14T04:54:00Z">
              <w:rPr>
                <w:rFonts w:cs="Arial"/>
              </w:rPr>
            </w:rPrChange>
          </w:rPr>
          <w:t xml:space="preserve"> professores da UTFPR-CP, beneficia o desenvolvedor solo e tem as boas práticas do </w:t>
        </w:r>
        <w:r w:rsidR="00BC69B7" w:rsidRPr="5B0B99E4">
          <w:rPr>
            <w:rFonts w:eastAsia="Arial" w:cs="Arial"/>
            <w:i/>
            <w:iCs/>
            <w:rPrChange w:id="1511" w:author="Convidado" w:date="2016-10-14T04:57:00Z">
              <w:rPr>
                <w:rFonts w:cs="Arial"/>
              </w:rPr>
            </w:rPrChange>
          </w:rPr>
          <w:t>Scrum</w:t>
        </w:r>
        <w:r w:rsidR="00BC69B7" w:rsidRPr="4A03C906">
          <w:rPr>
            <w:rFonts w:eastAsia="Arial" w:cs="Arial"/>
            <w:rPrChange w:id="1512" w:author="Convidado" w:date="2016-10-14T04:54:00Z">
              <w:rPr>
                <w:rFonts w:cs="Arial"/>
              </w:rPr>
            </w:rPrChange>
          </w:rPr>
          <w:t xml:space="preserve"> e </w:t>
        </w:r>
        <w:proofErr w:type="spellStart"/>
        <w:r w:rsidR="00BC69B7" w:rsidRPr="5B0B99E4">
          <w:rPr>
            <w:rFonts w:eastAsia="Arial" w:cs="Arial"/>
            <w:i/>
            <w:iCs/>
            <w:rPrChange w:id="1513" w:author="Convidado" w:date="2016-10-14T04:57:00Z">
              <w:rPr>
                <w:rFonts w:cs="Arial"/>
              </w:rPr>
            </w:rPrChange>
          </w:rPr>
          <w:t>Personal</w:t>
        </w:r>
        <w:proofErr w:type="spellEnd"/>
        <w:r w:rsidR="00BC69B7" w:rsidRPr="5B0B99E4">
          <w:rPr>
            <w:rFonts w:eastAsia="Arial" w:cs="Arial"/>
            <w:i/>
            <w:iCs/>
            <w:rPrChange w:id="1514" w:author="Convidado" w:date="2016-10-14T04:57:00Z">
              <w:rPr>
                <w:rFonts w:cs="Arial"/>
              </w:rPr>
            </w:rPrChange>
          </w:rPr>
          <w:t xml:space="preserve"> Software </w:t>
        </w:r>
        <w:proofErr w:type="spellStart"/>
        <w:r w:rsidR="00BC69B7" w:rsidRPr="5B0B99E4">
          <w:rPr>
            <w:rFonts w:eastAsia="Arial" w:cs="Arial"/>
            <w:i/>
            <w:iCs/>
            <w:rPrChange w:id="1515" w:author="Convidado" w:date="2016-10-14T04:57:00Z">
              <w:rPr>
                <w:rFonts w:cs="Arial"/>
              </w:rPr>
            </w:rPrChange>
          </w:rPr>
          <w:t>Process</w:t>
        </w:r>
        <w:proofErr w:type="spellEnd"/>
        <w:r w:rsidR="00BC69B7" w:rsidRPr="4A03C906">
          <w:rPr>
            <w:rFonts w:eastAsia="Arial" w:cs="Arial"/>
            <w:rPrChange w:id="1516" w:author="Convidado" w:date="2016-10-14T04:54:00Z">
              <w:rPr>
                <w:rFonts w:cs="Arial"/>
              </w:rPr>
            </w:rPrChange>
          </w:rPr>
          <w:t xml:space="preserve"> (PSP)</w:t>
        </w:r>
      </w:ins>
      <w:ins w:id="1517" w:author="Elias De Moraes Fernandes" w:date="2016-05-06T11:04:00Z">
        <w:r w:rsidR="00C651E0" w:rsidRPr="4A03C906">
          <w:rPr>
            <w:rFonts w:eastAsia="Arial" w:cs="Arial"/>
            <w:rPrChange w:id="1518" w:author="Convidado" w:date="2016-10-14T04:54:00Z">
              <w:rPr>
                <w:rFonts w:cs="Arial"/>
              </w:rPr>
            </w:rPrChange>
          </w:rPr>
          <w:t xml:space="preserve">, </w:t>
        </w:r>
      </w:ins>
      <w:ins w:id="1519" w:author="Elias De Moraes Fernandes" w:date="2016-05-06T11:14:00Z">
        <w:r w:rsidR="00557F77" w:rsidRPr="4A03C906">
          <w:rPr>
            <w:rFonts w:eastAsia="Arial" w:cs="Arial"/>
            <w:rPrChange w:id="1520" w:author="Convidado" w:date="2016-10-14T04:54:00Z">
              <w:rPr>
                <w:rFonts w:cs="Arial"/>
              </w:rPr>
            </w:rPrChange>
          </w:rPr>
          <w:t xml:space="preserve">processo </w:t>
        </w:r>
      </w:ins>
      <w:ins w:id="1521" w:author="Elias De Moraes Fernandes" w:date="2016-05-06T11:04:00Z">
        <w:r w:rsidR="00C651E0" w:rsidRPr="4A03C906">
          <w:rPr>
            <w:rFonts w:eastAsia="Arial" w:cs="Arial"/>
            <w:rPrChange w:id="1522" w:author="Convidado" w:date="2016-10-14T04:54:00Z">
              <w:rPr>
                <w:rFonts w:cs="Arial"/>
              </w:rPr>
            </w:rPrChange>
          </w:rPr>
          <w:t xml:space="preserve">que auxilia o desenvolvedor a entender </w:t>
        </w:r>
      </w:ins>
      <w:ins w:id="1523" w:author="Elias De Moraes Fernandes" w:date="2016-05-06T11:05:00Z">
        <w:r w:rsidR="00C651E0" w:rsidRPr="4A03C906">
          <w:rPr>
            <w:rFonts w:eastAsia="Arial" w:cs="Arial"/>
            <w:rPrChange w:id="1524" w:author="Convidado" w:date="2016-10-14T04:54:00Z">
              <w:rPr>
                <w:rFonts w:cs="Arial"/>
              </w:rPr>
            </w:rPrChange>
          </w:rPr>
          <w:t>a própria performance, desenvolvendo melhorias em suas pr</w:t>
        </w:r>
      </w:ins>
      <w:ins w:id="1525" w:author="Elias De Moraes Fernandes" w:date="2016-05-06T11:07:00Z">
        <w:r w:rsidR="00C651E0" w:rsidRPr="4A03C906">
          <w:rPr>
            <w:rFonts w:eastAsia="Arial" w:cs="Arial"/>
            <w:rPrChange w:id="1526" w:author="Convidado" w:date="2016-10-14T04:54:00Z">
              <w:rPr>
                <w:rFonts w:cs="Arial"/>
              </w:rPr>
            </w:rPrChange>
          </w:rPr>
          <w:t>áticas de trabalho</w:t>
        </w:r>
      </w:ins>
      <w:ins w:id="1527" w:author="Elias De Moraes Fernandes" w:date="2016-05-06T10:48:00Z">
        <w:r w:rsidR="00BC69B7" w:rsidRPr="4A03C906">
          <w:rPr>
            <w:rFonts w:eastAsia="Arial" w:cs="Arial"/>
            <w:rPrChange w:id="1528" w:author="Convidado" w:date="2016-10-14T04:54:00Z">
              <w:rPr>
                <w:rFonts w:cs="Arial"/>
              </w:rPr>
            </w:rPrChange>
          </w:rPr>
          <w:t xml:space="preserve">. </w:t>
        </w:r>
      </w:ins>
      <w:ins w:id="1529" w:author="Elias De Moraes Fernandes" w:date="2016-05-06T11:13:00Z">
        <w:r w:rsidR="003C0751" w:rsidRPr="4A03C906">
          <w:rPr>
            <w:rFonts w:eastAsia="Arial" w:cs="Arial"/>
            <w:rPrChange w:id="1530" w:author="Convidado" w:date="2016-10-14T04:54:00Z">
              <w:rPr>
                <w:rFonts w:cs="Arial"/>
              </w:rPr>
            </w:rPrChange>
          </w:rPr>
          <w:t>O</w:t>
        </w:r>
      </w:ins>
      <w:ins w:id="1531" w:author="Elias De Moraes Fernandes" w:date="2016-05-06T10:48:00Z">
        <w:r w:rsidR="00BC69B7" w:rsidRPr="4A03C906">
          <w:rPr>
            <w:rFonts w:eastAsia="Arial" w:cs="Arial"/>
            <w:rPrChange w:id="1532" w:author="Convidado" w:date="2016-10-14T04:54:00Z">
              <w:rPr>
                <w:rFonts w:cs="Arial"/>
              </w:rPr>
            </w:rPrChange>
          </w:rPr>
          <w:t xml:space="preserve"> </w:t>
        </w:r>
        <w:r w:rsidR="00BC69B7" w:rsidRPr="5B0B99E4">
          <w:rPr>
            <w:rFonts w:eastAsia="Arial" w:cs="Arial"/>
            <w:i/>
            <w:iCs/>
            <w:rPrChange w:id="1533" w:author="Convidado" w:date="2016-10-14T04:57:00Z">
              <w:rPr>
                <w:rFonts w:cs="Arial"/>
                <w:i/>
              </w:rPr>
            </w:rPrChange>
          </w:rPr>
          <w:t xml:space="preserve">Scrum </w:t>
        </w:r>
      </w:ins>
      <w:ins w:id="1534" w:author="Elias De Moraes Fernandes" w:date="2016-05-06T11:12:00Z">
        <w:r w:rsidR="00416AA8" w:rsidRPr="5B0B99E4">
          <w:rPr>
            <w:rFonts w:eastAsia="Arial" w:cs="Arial"/>
            <w:i/>
            <w:iCs/>
            <w:rPrChange w:id="1535" w:author="Convidado" w:date="2016-10-14T04:57:00Z">
              <w:rPr>
                <w:rFonts w:cs="Arial"/>
                <w:i/>
              </w:rPr>
            </w:rPrChange>
          </w:rPr>
          <w:t>s</w:t>
        </w:r>
      </w:ins>
      <w:ins w:id="1536" w:author="Elias De Moraes Fernandes" w:date="2016-05-06T10:48:00Z">
        <w:r w:rsidR="00BC69B7" w:rsidRPr="5B0B99E4">
          <w:rPr>
            <w:rFonts w:eastAsia="Arial" w:cs="Arial"/>
            <w:i/>
            <w:iCs/>
            <w:rPrChange w:id="1537" w:author="Convidado" w:date="2016-10-14T04:57:00Z">
              <w:rPr>
                <w:rFonts w:cs="Arial"/>
                <w:i/>
              </w:rPr>
            </w:rPrChange>
          </w:rPr>
          <w:t>olo</w:t>
        </w:r>
        <w:r w:rsidR="00BC69B7" w:rsidRPr="4A03C906">
          <w:rPr>
            <w:rFonts w:eastAsia="Arial" w:cs="Arial"/>
            <w:rPrChange w:id="1538" w:author="Convidado" w:date="2016-10-14T04:54:00Z">
              <w:rPr>
                <w:rFonts w:cs="Arial"/>
              </w:rPr>
            </w:rPrChange>
          </w:rPr>
          <w:t xml:space="preserve"> divide o projeto em várias </w:t>
        </w:r>
        <w:proofErr w:type="spellStart"/>
        <w:r w:rsidR="00BC69B7" w:rsidRPr="5B0B99E4">
          <w:rPr>
            <w:rFonts w:eastAsia="Arial" w:cs="Arial"/>
            <w:i/>
            <w:iCs/>
            <w:rPrChange w:id="1539" w:author="Convidado" w:date="2016-10-14T04:57:00Z">
              <w:rPr>
                <w:rFonts w:cs="Arial"/>
                <w:i/>
              </w:rPr>
            </w:rPrChange>
          </w:rPr>
          <w:t>sprints</w:t>
        </w:r>
        <w:proofErr w:type="spellEnd"/>
        <w:r w:rsidR="00BC69B7" w:rsidRPr="4A03C906">
          <w:rPr>
            <w:rFonts w:eastAsia="Arial" w:cs="Arial"/>
            <w:rPrChange w:id="1540" w:author="Convidado" w:date="2016-10-14T04:54:00Z">
              <w:rPr>
                <w:rFonts w:cs="Arial"/>
              </w:rPr>
            </w:rPrChange>
          </w:rPr>
          <w:t xml:space="preserve"> (iterações nos ciclos de desenvolvimento) que duram 1 semana e tem incrementos cada vez que um </w:t>
        </w:r>
        <w:proofErr w:type="spellStart"/>
        <w:r w:rsidR="00BC69B7" w:rsidRPr="5B0B99E4">
          <w:rPr>
            <w:rFonts w:eastAsia="Arial" w:cs="Arial"/>
            <w:i/>
            <w:iCs/>
            <w:rPrChange w:id="1541" w:author="Convidado" w:date="2016-10-14T04:57:00Z">
              <w:rPr>
                <w:rFonts w:cs="Arial"/>
                <w:i/>
              </w:rPr>
            </w:rPrChange>
          </w:rPr>
          <w:t>product</w:t>
        </w:r>
        <w:proofErr w:type="spellEnd"/>
        <w:r w:rsidR="00BC69B7" w:rsidRPr="5B0B99E4">
          <w:rPr>
            <w:rFonts w:eastAsia="Arial" w:cs="Arial"/>
            <w:i/>
            <w:iCs/>
            <w:rPrChange w:id="1542" w:author="Convidado" w:date="2016-10-14T04:57:00Z">
              <w:rPr>
                <w:rFonts w:cs="Arial"/>
                <w:i/>
              </w:rPr>
            </w:rPrChange>
          </w:rPr>
          <w:t xml:space="preserve"> </w:t>
        </w:r>
        <w:proofErr w:type="spellStart"/>
        <w:r w:rsidR="00BC69B7" w:rsidRPr="5B0B99E4">
          <w:rPr>
            <w:rFonts w:eastAsia="Arial" w:cs="Arial"/>
            <w:i/>
            <w:iCs/>
            <w:rPrChange w:id="1543" w:author="Convidado" w:date="2016-10-14T04:57:00Z">
              <w:rPr>
                <w:rFonts w:cs="Arial"/>
                <w:i/>
              </w:rPr>
            </w:rPrChange>
          </w:rPr>
          <w:t>owner</w:t>
        </w:r>
        <w:proofErr w:type="spellEnd"/>
        <w:r w:rsidR="00BC69B7" w:rsidRPr="4A03C906">
          <w:rPr>
            <w:rFonts w:eastAsia="Arial" w:cs="Arial"/>
            <w:rPrChange w:id="1544" w:author="Convidado" w:date="2016-10-14T04:54:00Z">
              <w:rPr>
                <w:rFonts w:cs="Arial"/>
              </w:rPr>
            </w:rPrChange>
          </w:rPr>
          <w:t xml:space="preserve"> identifica uma nova prioridade no </w:t>
        </w:r>
        <w:proofErr w:type="spellStart"/>
        <w:r w:rsidR="00BC69B7" w:rsidRPr="5B0B99E4">
          <w:rPr>
            <w:rFonts w:eastAsia="Arial" w:cs="Arial"/>
            <w:i/>
            <w:iCs/>
            <w:rPrChange w:id="1545" w:author="Convidado" w:date="2016-10-14T04:57:00Z">
              <w:rPr>
                <w:rFonts w:cs="Arial"/>
                <w:i/>
              </w:rPr>
            </w:rPrChange>
          </w:rPr>
          <w:t>product</w:t>
        </w:r>
        <w:proofErr w:type="spellEnd"/>
        <w:r w:rsidR="00BC69B7" w:rsidRPr="5B0B99E4">
          <w:rPr>
            <w:rFonts w:eastAsia="Arial" w:cs="Arial"/>
            <w:i/>
            <w:iCs/>
            <w:rPrChange w:id="1546" w:author="Convidado" w:date="2016-10-14T04:57:00Z">
              <w:rPr>
                <w:rFonts w:cs="Arial"/>
                <w:i/>
              </w:rPr>
            </w:rPrChange>
          </w:rPr>
          <w:t xml:space="preserve"> </w:t>
        </w:r>
        <w:proofErr w:type="spellStart"/>
        <w:r w:rsidR="00BC69B7" w:rsidRPr="5B0B99E4">
          <w:rPr>
            <w:rFonts w:eastAsia="Arial" w:cs="Arial"/>
            <w:i/>
            <w:iCs/>
            <w:rPrChange w:id="1547" w:author="Convidado" w:date="2016-10-14T04:57:00Z">
              <w:rPr>
                <w:rFonts w:cs="Arial"/>
                <w:i/>
              </w:rPr>
            </w:rPrChange>
          </w:rPr>
          <w:t>backlog</w:t>
        </w:r>
        <w:proofErr w:type="spellEnd"/>
        <w:r w:rsidR="00BC69B7" w:rsidRPr="4A03C906">
          <w:rPr>
            <w:rFonts w:eastAsia="Arial" w:cs="Arial"/>
            <w:rPrChange w:id="1548" w:author="Convidado" w:date="2016-10-14T04:54:00Z">
              <w:rPr>
                <w:rFonts w:cs="Arial"/>
              </w:rPr>
            </w:rPrChange>
          </w:rPr>
          <w:t xml:space="preserve"> (funcionalidades que o </w:t>
        </w:r>
        <w:proofErr w:type="spellStart"/>
        <w:r w:rsidR="00BC69B7" w:rsidRPr="5B0B99E4">
          <w:rPr>
            <w:rFonts w:eastAsia="Arial" w:cs="Arial"/>
            <w:i/>
            <w:iCs/>
            <w:rPrChange w:id="1549" w:author="Convidado" w:date="2016-10-14T04:57:00Z">
              <w:rPr>
                <w:rFonts w:cs="Arial"/>
                <w:i/>
              </w:rPr>
            </w:rPrChange>
          </w:rPr>
          <w:t>scrum</w:t>
        </w:r>
        <w:proofErr w:type="spellEnd"/>
        <w:r w:rsidR="00BC69B7" w:rsidRPr="5B0B99E4">
          <w:rPr>
            <w:rFonts w:eastAsia="Arial" w:cs="Arial"/>
            <w:i/>
            <w:iCs/>
            <w:rPrChange w:id="1550" w:author="Convidado" w:date="2016-10-14T04:57:00Z">
              <w:rPr>
                <w:rFonts w:cs="Arial"/>
                <w:i/>
              </w:rPr>
            </w:rPrChange>
          </w:rPr>
          <w:t xml:space="preserve"> </w:t>
        </w:r>
        <w:proofErr w:type="spellStart"/>
        <w:r w:rsidR="00BC69B7" w:rsidRPr="5B0B99E4">
          <w:rPr>
            <w:rFonts w:eastAsia="Arial" w:cs="Arial"/>
            <w:i/>
            <w:iCs/>
            <w:rPrChange w:id="1551" w:author="Convidado" w:date="2016-10-14T04:57:00Z">
              <w:rPr>
                <w:rFonts w:cs="Arial"/>
                <w:i/>
              </w:rPr>
            </w:rPrChange>
          </w:rPr>
          <w:t>team</w:t>
        </w:r>
        <w:proofErr w:type="spellEnd"/>
        <w:r w:rsidR="00BC69B7" w:rsidRPr="4A03C906">
          <w:rPr>
            <w:rFonts w:eastAsia="Arial" w:cs="Arial"/>
            <w:rPrChange w:id="1552" w:author="Convidado" w:date="2016-10-14T04:54:00Z">
              <w:rPr>
                <w:rFonts w:cs="Arial"/>
              </w:rPr>
            </w:rPrChange>
          </w:rPr>
          <w:t xml:space="preserve"> deve desenvolver no software). Durante as iterações, o desenvolvedor codifica e testa pequenas partes do projeto. O diferencial é que entrega uma fatia do software no prazo dito acima, e se necessário existe reunião para orientação entre o grupo de validação (cliente final) e o desenvolvedor e não há reuniões diárias, como acontece no Scrum (</w:t>
        </w:r>
      </w:ins>
      <w:ins w:id="1553" w:author="Elias De Moraes Fernandes" w:date="2016-05-19T13:32:00Z">
        <w:r w:rsidR="004624F9" w:rsidRPr="4A03C906">
          <w:rPr>
            <w:rFonts w:eastAsia="Arial" w:cs="Arial"/>
            <w:rPrChange w:id="1554" w:author="Convidado" w:date="2016-10-14T04:54:00Z">
              <w:rPr>
                <w:rFonts w:cs="Arial"/>
              </w:rPr>
            </w:rPrChange>
          </w:rPr>
          <w:t xml:space="preserve">FABRI, </w:t>
        </w:r>
      </w:ins>
      <w:ins w:id="1555" w:author="Elias De Moraes Fernandes" w:date="2016-05-06T10:48:00Z">
        <w:r w:rsidR="00BC69B7" w:rsidRPr="4A03C906">
          <w:rPr>
            <w:rFonts w:eastAsia="Arial" w:cs="Arial"/>
            <w:rPrChange w:id="1556" w:author="Convidado" w:date="2016-10-14T04:54:00Z">
              <w:rPr>
                <w:rFonts w:cs="Arial"/>
              </w:rPr>
            </w:rPrChange>
          </w:rPr>
          <w:t>J. A.</w:t>
        </w:r>
        <w:del w:id="1557" w:author="Elias De Moraes Fernandes" w:date="2016-05-19T13:32:00Z">
          <w:r w:rsidR="00BC69B7" w:rsidRPr="00F97842" w:rsidDel="004624F9">
            <w:rPr>
              <w:rFonts w:cs="Arial"/>
            </w:rPr>
            <w:delText xml:space="preserve"> Fabri</w:delText>
          </w:r>
        </w:del>
      </w:ins>
      <w:ins w:id="1558" w:author="Elias De Moraes Fernandes" w:date="2016-05-19T13:32:00Z">
        <w:r w:rsidR="004624F9" w:rsidRPr="4A03C906">
          <w:rPr>
            <w:rFonts w:eastAsia="Arial" w:cs="Arial"/>
            <w:rPrChange w:id="1559" w:author="Convidado" w:date="2016-10-14T04:54:00Z">
              <w:rPr>
                <w:rFonts w:cs="Arial"/>
              </w:rPr>
            </w:rPrChange>
          </w:rPr>
          <w:t xml:space="preserve"> et al</w:t>
        </w:r>
      </w:ins>
      <w:ins w:id="1560" w:author="Elias De Moraes Fernandes" w:date="2016-05-06T10:48:00Z">
        <w:del w:id="1561" w:author="Elias De Moraes Fernandes" w:date="2016-05-19T13:32:00Z">
          <w:r w:rsidR="00BC69B7" w:rsidRPr="00F97842" w:rsidDel="004624F9">
            <w:rPr>
              <w:rFonts w:cs="Arial"/>
            </w:rPr>
            <w:delText>,</w:delText>
          </w:r>
        </w:del>
        <w:del w:id="1562" w:author="Elias De Moraes Fernandes" w:date="2016-05-19T13:33:00Z">
          <w:r w:rsidR="00BC69B7" w:rsidRPr="00F97842" w:rsidDel="004624F9">
            <w:rPr>
              <w:rFonts w:cs="Arial"/>
            </w:rPr>
            <w:delText xml:space="preserve"> </w:delText>
          </w:r>
        </w:del>
        <w:del w:id="1563" w:author="Elias De Moraes Fernandes" w:date="2016-05-19T13:32:00Z">
          <w:r w:rsidR="00BC69B7" w:rsidRPr="00F97842" w:rsidDel="00BC2189">
            <w:rPr>
              <w:rFonts w:cs="Arial"/>
            </w:rPr>
            <w:delText>A. L’Erario e T. Pagotto, 2016</w:delText>
          </w:r>
        </w:del>
        <w:r w:rsidR="00BC69B7" w:rsidRPr="4A03C906">
          <w:rPr>
            <w:rFonts w:eastAsia="Arial" w:cs="Arial"/>
            <w:rPrChange w:id="1564" w:author="Convidado" w:date="2016-10-14T04:54:00Z">
              <w:rPr>
                <w:rFonts w:cs="Arial"/>
              </w:rPr>
            </w:rPrChange>
          </w:rPr>
          <w:t xml:space="preserve">, </w:t>
        </w:r>
      </w:ins>
      <w:ins w:id="1565" w:author="Elias De Moraes Fernandes" w:date="2016-05-19T13:34:00Z">
        <w:r w:rsidR="00FA00D6" w:rsidRPr="4A03C906">
          <w:rPr>
            <w:rFonts w:eastAsia="Arial" w:cs="Arial"/>
            <w:rPrChange w:id="1566" w:author="Convidado" w:date="2016-10-14T04:54:00Z">
              <w:rPr>
                <w:rFonts w:cs="Arial"/>
              </w:rPr>
            </w:rPrChange>
          </w:rPr>
          <w:t xml:space="preserve">2016, </w:t>
        </w:r>
      </w:ins>
      <w:ins w:id="1567" w:author="Elias De Moraes Fernandes" w:date="2016-05-06T10:48:00Z">
        <w:r w:rsidR="00BC69B7" w:rsidRPr="4A03C906">
          <w:rPr>
            <w:rFonts w:eastAsia="Arial" w:cs="Arial"/>
            <w:rPrChange w:id="1568" w:author="Convidado" w:date="2016-10-14T04:54:00Z">
              <w:rPr>
                <w:rFonts w:cs="Arial"/>
              </w:rPr>
            </w:rPrChange>
          </w:rPr>
          <w:t>no prelo).</w:t>
        </w:r>
      </w:ins>
    </w:p>
    <w:p w14:paraId="0ED2F863" w14:textId="77777777" w:rsidR="00BC69B7" w:rsidRPr="00F97842" w:rsidDel="00426398" w:rsidRDefault="00BC69B7" w:rsidP="00BC69B7">
      <w:pPr>
        <w:jc w:val="center"/>
        <w:rPr>
          <w:ins w:id="1569" w:author="Elias De Moraes Fernandes" w:date="2016-05-06T10:48:00Z"/>
          <w:del w:id="1570" w:author="Elias De Moraes Fernandes" w:date="2016-10-14T00:16:00Z"/>
          <w:rFonts w:ascii="Times New Roman" w:eastAsia="Times New Roman" w:hAnsi="Times New Roman"/>
        </w:rPr>
      </w:pPr>
      <w:ins w:id="1571" w:author="Elias De Moraes Fernandes" w:date="2016-05-06T10:48:00Z">
        <w:r w:rsidRPr="00F97842">
          <w:rPr>
            <w:rFonts w:eastAsia="Times New Roman"/>
            <w:noProof/>
            <w:color w:val="000000"/>
            <w:sz w:val="20"/>
            <w:szCs w:val="20"/>
            <w:lang w:val="en-US"/>
            <w:rPrChange w:id="1572" w:author="Elias De Moraes Fernandes" w:date="2016-10-04T23:07:00Z">
              <w:rPr>
                <w:noProof/>
                <w:lang w:val="en-US"/>
              </w:rPr>
            </w:rPrChange>
          </w:rPr>
          <w:lastRenderedPageBreak/>
          <w:drawing>
            <wp:inline distT="0" distB="0" distL="0" distR="0" wp14:anchorId="52178BD0" wp14:editId="69BEA201">
              <wp:extent cx="4048358" cy="2807286"/>
              <wp:effectExtent l="0" t="0" r="0" b="12700"/>
              <wp:docPr id="5" name="Picture 5" descr="ttps://scrumsolo.files.wordpress.com/2015/09/visaogeral_scrums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s://scrumsolo.files.wordpress.com/2015/09/visaogeral_scrumsol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8006" cy="2883320"/>
                      </a:xfrm>
                      <a:prstGeom prst="rect">
                        <a:avLst/>
                      </a:prstGeom>
                      <a:noFill/>
                      <a:ln>
                        <a:noFill/>
                      </a:ln>
                    </pic:spPr>
                  </pic:pic>
                </a:graphicData>
              </a:graphic>
            </wp:inline>
          </w:drawing>
        </w:r>
      </w:ins>
    </w:p>
    <w:p w14:paraId="4E8FB898" w14:textId="07DEFF8A" w:rsidR="00BC69B7" w:rsidRPr="00426398" w:rsidDel="00426398" w:rsidRDefault="00BC69B7">
      <w:pPr>
        <w:pStyle w:val="PargrafoparaIlustraes"/>
        <w:rPr>
          <w:ins w:id="1573" w:author="Elias De Moraes Fernandes" w:date="2016-05-06T10:48:00Z"/>
          <w:del w:id="1574" w:author="Elias De Moraes Fernandes" w:date="2016-10-14T00:16:00Z"/>
          <w:b/>
          <w:bCs/>
          <w:color w:val="auto"/>
          <w:rPrChange w:id="1575" w:author="Elias De Moraes Fernandes" w:date="2016-10-14T00:16:00Z">
            <w:rPr>
              <w:ins w:id="1576" w:author="Elias De Moraes Fernandes" w:date="2016-05-06T10:48:00Z"/>
              <w:del w:id="1577" w:author="Elias De Moraes Fernandes" w:date="2016-10-14T00:16:00Z"/>
              <w:color w:val="auto"/>
            </w:rPr>
          </w:rPrChange>
        </w:rPr>
      </w:pPr>
      <w:ins w:id="1578" w:author="Elias De Moraes Fernandes" w:date="2016-05-06T10:48:00Z">
        <w:del w:id="1579" w:author="Elias De Moraes Fernandes" w:date="2016-10-14T00:16:00Z">
          <w:r w:rsidRPr="00FA63E0" w:rsidDel="00426398">
            <w:rPr>
              <w:b/>
              <w:bCs/>
              <w:color w:val="auto"/>
            </w:rPr>
            <w:delText xml:space="preserve">Figura  </w:delText>
          </w:r>
          <w:r w:rsidRPr="38229447" w:rsidDel="00426398">
            <w:rPr>
              <w:rPrChange w:id="1580" w:author="Elias Fernandes" w:date="2016-10-05T18:18:00Z">
                <w:rPr>
                  <w:b/>
                </w:rPr>
              </w:rPrChange>
            </w:rPr>
            <w:fldChar w:fldCharType="begin"/>
          </w:r>
          <w:r w:rsidRPr="00F97842" w:rsidDel="00426398">
            <w:rPr>
              <w:b/>
              <w:color w:val="auto"/>
            </w:rPr>
            <w:delInstrText xml:space="preserve"> SEQ Figura_ \* ARABIC </w:delInstrText>
          </w:r>
          <w:r w:rsidRPr="38229447" w:rsidDel="00426398">
            <w:rPr>
              <w:b/>
            </w:rPr>
            <w:fldChar w:fldCharType="separate"/>
          </w:r>
        </w:del>
      </w:ins>
      <w:ins w:id="1581" w:author="Elias De Moraes Fernandes" w:date="2016-10-12T18:48:00Z">
        <w:del w:id="1582" w:author="Elias De Moraes Fernandes" w:date="2016-10-14T00:16:00Z">
          <w:r w:rsidR="00A23CA1" w:rsidDel="00426398">
            <w:rPr>
              <w:b/>
              <w:noProof/>
              <w:color w:val="auto"/>
            </w:rPr>
            <w:delText>3</w:delText>
          </w:r>
        </w:del>
      </w:ins>
      <w:del w:id="1583" w:author="Elias De Moraes Fernandes" w:date="2016-10-14T00:16:00Z">
        <w:r w:rsidR="003232DB" w:rsidRPr="00D10623" w:rsidDel="00426398">
          <w:rPr>
            <w:b/>
            <w:bCs/>
            <w:noProof/>
            <w:color w:val="auto"/>
          </w:rPr>
          <w:delText>3</w:delText>
        </w:r>
      </w:del>
      <w:ins w:id="1584" w:author="Elias De Moraes Fernandes" w:date="2016-05-06T10:48:00Z">
        <w:del w:id="1585" w:author="Elias De Moraes Fernandes" w:date="2016-10-14T00:16:00Z">
          <w:r w:rsidRPr="38229447" w:rsidDel="00426398">
            <w:rPr>
              <w:rPrChange w:id="1586" w:author="Elias Fernandes" w:date="2016-10-05T18:18:00Z">
                <w:rPr>
                  <w:b/>
                </w:rPr>
              </w:rPrChange>
            </w:rPr>
            <w:fldChar w:fldCharType="end"/>
          </w:r>
          <w:r w:rsidRPr="00FA63E0" w:rsidDel="00426398">
            <w:rPr>
              <w:b/>
              <w:bCs/>
              <w:color w:val="auto"/>
            </w:rPr>
            <w:delText xml:space="preserve"> </w:delText>
          </w:r>
          <w:r w:rsidRPr="00F97842" w:rsidDel="00426398">
            <w:rPr>
              <w:color w:val="auto"/>
            </w:rPr>
            <w:delText>– Fluxo de uma sprint específica de uma entrega parcial do projeto</w:delText>
          </w:r>
        </w:del>
      </w:ins>
    </w:p>
    <w:p w14:paraId="7AA975C2" w14:textId="0C1100B1" w:rsidR="00BC69B7" w:rsidRPr="00F97842" w:rsidRDefault="00BC69B7">
      <w:pPr>
        <w:jc w:val="center"/>
        <w:rPr>
          <w:ins w:id="1587" w:author="Elias De Moraes Fernandes" w:date="2016-05-06T10:48:00Z"/>
        </w:rPr>
        <w:pPrChange w:id="1588" w:author="Elias De Moraes Fernandes" w:date="2016-10-14T00:16:00Z">
          <w:pPr>
            <w:pStyle w:val="PargrafoparaIlustraes"/>
          </w:pPr>
        </w:pPrChange>
      </w:pPr>
      <w:ins w:id="1589" w:author="Elias De Moraes Fernandes" w:date="2016-05-06T10:48:00Z">
        <w:del w:id="1590" w:author="Elias De Moraes Fernandes" w:date="2016-10-14T00:16:00Z">
          <w:r w:rsidRPr="00F97842" w:rsidDel="00426398">
            <w:delText>Fonte:</w:delText>
          </w:r>
        </w:del>
      </w:ins>
      <w:ins w:id="1591" w:author="Elias De Moraes Fernandes" w:date="2016-05-19T13:19:00Z">
        <w:del w:id="1592" w:author="Elias De Moraes Fernandes" w:date="2016-10-14T00:16:00Z">
          <w:r w:rsidR="00182A64" w:rsidRPr="38229447" w:rsidDel="00426398">
            <w:delText>(</w:delText>
          </w:r>
        </w:del>
      </w:ins>
      <w:ins w:id="1593" w:author="Elias De Moraes Fernandes" w:date="2016-05-19T13:33:00Z">
        <w:del w:id="1594" w:author="Elias De Moraes Fernandes" w:date="2016-10-14T00:16:00Z">
          <w:r w:rsidR="00DA326B" w:rsidRPr="2784BFBC" w:rsidDel="00426398">
            <w:rPr>
              <w:rFonts w:eastAsia="Arial" w:cs="Arial"/>
              <w:rPrChange w:id="1595" w:author="Elias Fernandes" w:date="2016-10-05T18:17:00Z">
                <w:rPr>
                  <w:rFonts w:cs="Arial"/>
                </w:rPr>
              </w:rPrChange>
            </w:rPr>
            <w:delText>FABRI</w:delText>
          </w:r>
          <w:r w:rsidR="00E13FF3" w:rsidRPr="2784BFBC" w:rsidDel="00426398">
            <w:rPr>
              <w:rFonts w:eastAsia="Arial" w:cs="Arial"/>
              <w:rPrChange w:id="1596" w:author="Elias Fernandes" w:date="2016-10-05T18:17:00Z">
                <w:rPr>
                  <w:rFonts w:cs="Arial"/>
                </w:rPr>
              </w:rPrChange>
            </w:rPr>
            <w:delText xml:space="preserve"> et al</w:delText>
          </w:r>
          <w:r w:rsidR="00E13FF3" w:rsidRPr="38229447" w:rsidDel="00426398">
            <w:delText xml:space="preserve">, </w:delText>
          </w:r>
        </w:del>
      </w:ins>
      <w:ins w:id="1597" w:author="Elias De Moraes Fernandes" w:date="2016-05-19T13:19:00Z">
        <w:del w:id="1598" w:author="Elias De Moraes Fernandes" w:date="2016-10-14T00:16:00Z">
          <w:r w:rsidR="00182A64" w:rsidRPr="00F97842" w:rsidDel="00426398">
            <w:delText>20</w:delText>
          </w:r>
        </w:del>
      </w:ins>
      <w:ins w:id="1599" w:author="Elias De Moraes Fernandes" w:date="2016-05-19T13:36:00Z">
        <w:del w:id="1600" w:author="Elias De Moraes Fernandes" w:date="2016-10-14T00:16:00Z">
          <w:r w:rsidR="00217BFD" w:rsidRPr="00F97842" w:rsidDel="00426398">
            <w:delText>1</w:delText>
          </w:r>
        </w:del>
      </w:ins>
      <w:ins w:id="1601" w:author="Elias De Moraes Fernandes" w:date="2016-05-19T13:19:00Z">
        <w:del w:id="1602" w:author="Elias De Moraes Fernandes" w:date="2016-10-14T00:16:00Z">
          <w:r w:rsidR="00182A64" w:rsidRPr="00F97842" w:rsidDel="00426398">
            <w:delText>6</w:delText>
          </w:r>
        </w:del>
      </w:ins>
      <w:ins w:id="1603" w:author="Elias De Moraes Fernandes" w:date="2016-05-19T13:34:00Z">
        <w:del w:id="1604" w:author="Elias De Moraes Fernandes" w:date="2016-10-14T00:16:00Z">
          <w:r w:rsidR="00FA00D6" w:rsidRPr="00F97842" w:rsidDel="00426398">
            <w:delText>, no prelo</w:delText>
          </w:r>
        </w:del>
      </w:ins>
      <w:ins w:id="1605" w:author="Elias De Moraes Fernandes" w:date="2016-05-19T13:19:00Z">
        <w:del w:id="1606" w:author="Elias De Moraes Fernandes" w:date="2016-10-14T00:16:00Z">
          <w:r w:rsidR="00182A64" w:rsidRPr="38229447" w:rsidDel="00426398">
            <w:delText>)</w:delText>
          </w:r>
        </w:del>
      </w:ins>
      <w:ins w:id="1607" w:author="Elias De Moraes Fernandes" w:date="2016-05-06T10:48:00Z">
        <w:del w:id="1608" w:author="Elias De Moraes Fernandes" w:date="2016-10-14T00:16:00Z">
          <w:r w:rsidRPr="38229447" w:rsidDel="00426398">
            <w:delText xml:space="preserve"> </w:delText>
          </w:r>
          <w:r w:rsidRPr="00F97842" w:rsidDel="00426398">
            <w:delText>https://www.scrumsolo.wordpress.com/</w:delText>
          </w:r>
        </w:del>
      </w:ins>
    </w:p>
    <w:p w14:paraId="5DED9CB8" w14:textId="6A20FA49" w:rsidR="00BC69B7" w:rsidRPr="009624AF" w:rsidRDefault="00426398">
      <w:pPr>
        <w:pStyle w:val="Caption"/>
        <w:jc w:val="center"/>
        <w:rPr>
          <w:ins w:id="1609" w:author="Elias De Moraes Fernandes" w:date="2016-10-14T00:16:00Z"/>
        </w:rPr>
        <w:pPrChange w:id="1610" w:author="Elias De Moraes Fernandes" w:date="2016-10-14T00:17:00Z">
          <w:pPr>
            <w:pStyle w:val="CapitulosXX"/>
          </w:pPr>
        </w:pPrChange>
      </w:pPr>
      <w:ins w:id="1611" w:author="Elias De Moraes Fernandes" w:date="2016-10-14T00:16:00Z">
        <w:r w:rsidRPr="5B0B99E4">
          <w:rPr>
            <w:b/>
            <w:bCs/>
            <w:i w:val="0"/>
            <w:iCs w:val="0"/>
            <w:color w:val="auto"/>
            <w:rPrChange w:id="1612" w:author="Convidado" w:date="2016-10-14T04:57:00Z">
              <w:rPr/>
            </w:rPrChange>
          </w:rPr>
          <w:t xml:space="preserve">Figura  </w:t>
        </w:r>
        <w:r w:rsidRPr="5B0B99E4">
          <w:fldChar w:fldCharType="begin"/>
        </w:r>
        <w:r w:rsidRPr="00426398">
          <w:rPr>
            <w:b/>
            <w:i w:val="0"/>
            <w:color w:val="auto"/>
            <w:rPrChange w:id="1613" w:author="Elias De Moraes Fernandes" w:date="2016-10-14T00:17:00Z">
              <w:rPr/>
            </w:rPrChange>
          </w:rPr>
          <w:instrText xml:space="preserve"> SEQ Figura_ \* ARABIC </w:instrText>
        </w:r>
      </w:ins>
      <w:r w:rsidRPr="5B0B99E4">
        <w:rPr>
          <w:b/>
          <w:i w:val="0"/>
          <w:color w:val="auto"/>
          <w:rPrChange w:id="1614" w:author="Elias De Moraes Fernandes" w:date="2016-10-14T00:17:00Z">
            <w:rPr/>
          </w:rPrChange>
        </w:rPr>
        <w:fldChar w:fldCharType="separate"/>
      </w:r>
      <w:ins w:id="1615" w:author="Elias De Moraes Fernandes" w:date="2016-10-14T00:16:00Z">
        <w:r w:rsidRPr="5B0B99E4">
          <w:rPr>
            <w:b/>
            <w:bCs/>
            <w:i w:val="0"/>
            <w:iCs w:val="0"/>
            <w:noProof/>
            <w:color w:val="auto"/>
            <w:rPrChange w:id="1616" w:author="Convidado" w:date="2016-10-14T04:57:00Z">
              <w:rPr>
                <w:noProof/>
              </w:rPr>
            </w:rPrChange>
          </w:rPr>
          <w:t>3</w:t>
        </w:r>
        <w:r w:rsidRPr="00794355">
          <w:fldChar w:fldCharType="end"/>
        </w:r>
        <w:r w:rsidRPr="5B0B99E4">
          <w:rPr>
            <w:i w:val="0"/>
            <w:iCs w:val="0"/>
            <w:color w:val="auto"/>
            <w:rPrChange w:id="1617" w:author="Convidado" w:date="2016-10-14T04:57:00Z">
              <w:rPr/>
            </w:rPrChange>
          </w:rPr>
          <w:t xml:space="preserve"> - Fluxo de uma </w:t>
        </w:r>
        <w:proofErr w:type="spellStart"/>
        <w:r w:rsidRPr="5B0B99E4">
          <w:rPr>
            <w:i w:val="0"/>
            <w:iCs w:val="0"/>
            <w:color w:val="auto"/>
            <w:rPrChange w:id="1618" w:author="Convidado" w:date="2016-10-14T04:57:00Z">
              <w:rPr/>
            </w:rPrChange>
          </w:rPr>
          <w:t>sprint</w:t>
        </w:r>
        <w:proofErr w:type="spellEnd"/>
        <w:r w:rsidRPr="5B0B99E4">
          <w:rPr>
            <w:i w:val="0"/>
            <w:iCs w:val="0"/>
            <w:color w:val="auto"/>
            <w:rPrChange w:id="1619" w:author="Convidado" w:date="2016-10-14T04:57:00Z">
              <w:rPr/>
            </w:rPrChange>
          </w:rPr>
          <w:t xml:space="preserve"> específica de uma entrega parcial do projeto</w:t>
        </w:r>
      </w:ins>
    </w:p>
    <w:p w14:paraId="3A8851A2" w14:textId="77777777" w:rsidR="00426398" w:rsidRPr="00F97842" w:rsidRDefault="00426398" w:rsidP="00913F3D">
      <w:pPr>
        <w:pStyle w:val="CapitulosXX"/>
      </w:pPr>
    </w:p>
    <w:p w14:paraId="023D9969" w14:textId="73C4866E" w:rsidR="00D75DB6" w:rsidRPr="00F97842" w:rsidDel="00BC69B7" w:rsidRDefault="00D75DB6" w:rsidP="00CB71EB">
      <w:pPr>
        <w:pStyle w:val="StyleXX"/>
        <w:rPr>
          <w:del w:id="1620" w:author="Elias De Moraes Fernandes" w:date="2016-05-06T10:48:00Z"/>
        </w:rPr>
      </w:pPr>
      <w:r w:rsidRPr="00FA63E0">
        <w:fldChar w:fldCharType="begin"/>
      </w:r>
      <w:r w:rsidRPr="00F97842">
        <w:rPr>
          <w:b w:val="0"/>
        </w:rPr>
        <w:instrText xml:space="preserve"> REF _Ref445307909 \w \h </w:instrText>
      </w:r>
      <w:r w:rsidR="00F30B53" w:rsidRPr="00F97842">
        <w:rPr>
          <w:b w:val="0"/>
        </w:rPr>
        <w:instrText xml:space="preserve"> \* MERGEFORMAT </w:instrText>
      </w:r>
      <w:r w:rsidRPr="00FA63E0">
        <w:fldChar w:fldCharType="separate"/>
      </w:r>
      <w:ins w:id="1621" w:author="Elias De Moraes Fernandes" w:date="2016-10-12T18:48:00Z">
        <w:r w:rsidR="00A23CA1">
          <w:rPr>
            <w:b w:val="0"/>
          </w:rPr>
          <w:t>4.2</w:t>
        </w:r>
      </w:ins>
      <w:del w:id="1622" w:author="Elias De Moraes Fernandes" w:date="2016-10-12T18:48:00Z">
        <w:r w:rsidR="003232DB" w:rsidRPr="00F97842" w:rsidDel="00A23CA1">
          <w:rPr>
            <w:b w:val="0"/>
          </w:rPr>
          <w:delText>5.2</w:delText>
        </w:r>
      </w:del>
      <w:r w:rsidRPr="00FA63E0">
        <w:fldChar w:fldCharType="end"/>
      </w:r>
      <w:r w:rsidRPr="00F97842">
        <w:rPr>
          <w:b w:val="0"/>
        </w:rPr>
        <w:tab/>
      </w:r>
      <w:del w:id="1623" w:author="Elias De Moraes Fernandes" w:date="2016-05-06T10:46:00Z">
        <w:r w:rsidRPr="00F97842" w:rsidDel="003F6B17">
          <w:rPr>
            <w:b w:val="0"/>
          </w:rPr>
          <w:delText>Metodologia Ágil para Gerenciamento de Projeto</w:delText>
        </w:r>
      </w:del>
    </w:p>
    <w:p w14:paraId="17564477" w14:textId="55662A3D" w:rsidR="005A3E1D" w:rsidRPr="00F97842" w:rsidDel="00BC69B7" w:rsidRDefault="005A3E1D">
      <w:pPr>
        <w:pStyle w:val="StyleXX"/>
        <w:rPr>
          <w:del w:id="1624" w:author="Elias De Moraes Fernandes" w:date="2016-05-06T10:48:00Z"/>
          <w:rPrChange w:id="1625" w:author="Elias De Moraes Fernandes" w:date="2016-10-04T23:07:00Z">
            <w:rPr>
              <w:del w:id="1626" w:author="Elias De Moraes Fernandes" w:date="2016-05-06T10:48:00Z"/>
            </w:rPr>
          </w:rPrChange>
        </w:rPr>
        <w:pPrChange w:id="1627" w:author="Elias De Moraes Fernandes" w:date="2016-05-06T10:48:00Z">
          <w:pPr>
            <w:pStyle w:val="TextodoTrabalho"/>
          </w:pPr>
        </w:pPrChange>
      </w:pPr>
    </w:p>
    <w:p w14:paraId="338C648B" w14:textId="14531B99" w:rsidR="00BC69B7" w:rsidRPr="00F97842" w:rsidRDefault="00BC69B7">
      <w:pPr>
        <w:pStyle w:val="StyleXX"/>
        <w:rPr>
          <w:ins w:id="1628" w:author="Elias De Moraes Fernandes" w:date="2016-05-06T10:48:00Z"/>
        </w:rPr>
      </w:pPr>
      <w:ins w:id="1629" w:author="Elias De Moraes Fernandes" w:date="2016-05-06T10:48:00Z">
        <w:del w:id="1630" w:author="Elias De Moraes Fernandes" w:date="2016-05-19T13:48:00Z">
          <w:r w:rsidRPr="00F97842" w:rsidDel="00F93872">
            <w:delText>Design Pattern</w:delText>
          </w:r>
        </w:del>
      </w:ins>
      <w:ins w:id="1631" w:author="Elias De Moraes Fernandes" w:date="2016-05-19T13:48:00Z">
        <w:r w:rsidR="00F93872" w:rsidRPr="00F97842">
          <w:t>PADRÃO DE PROJETO</w:t>
        </w:r>
      </w:ins>
      <w:ins w:id="1632" w:author="Elias De Moraes Fernandes" w:date="2016-05-06T10:48:00Z">
        <w:r w:rsidRPr="00F97842">
          <w:t xml:space="preserve"> MVC</w:t>
        </w:r>
      </w:ins>
    </w:p>
    <w:p w14:paraId="2BFA0722" w14:textId="77777777" w:rsidR="00BC69B7" w:rsidRPr="00F97842" w:rsidRDefault="00BC69B7" w:rsidP="00BC69B7">
      <w:pPr>
        <w:pStyle w:val="TextodoTrabalho"/>
        <w:rPr>
          <w:ins w:id="1633" w:author="Elias De Moraes Fernandes" w:date="2016-05-06T10:48:00Z"/>
        </w:rPr>
      </w:pPr>
    </w:p>
    <w:p w14:paraId="6FEA7FA1" w14:textId="38548F41" w:rsidR="00B31E2E" w:rsidRPr="00F97842" w:rsidRDefault="00BC69B7">
      <w:pPr>
        <w:pStyle w:val="TextodoTrabalho"/>
        <w:rPr>
          <w:ins w:id="1634" w:author="Elias De Moraes Fernandes" w:date="2016-05-06T10:48:00Z"/>
        </w:rPr>
      </w:pPr>
      <w:ins w:id="1635" w:author="Elias De Moraes Fernandes" w:date="2016-05-06T10:48:00Z">
        <w:r w:rsidRPr="00F97842">
          <w:t xml:space="preserve">Entre os engenheiros de software e arquitetos foi amplamente aceito que a concepção de aplicações em conformidade a esses </w:t>
        </w:r>
        <w:r w:rsidRPr="5B0B99E4">
          <w:rPr>
            <w:i/>
            <w:iCs/>
          </w:rPr>
          <w:t xml:space="preserve">designs </w:t>
        </w:r>
        <w:proofErr w:type="spellStart"/>
        <w:r w:rsidRPr="5B0B99E4">
          <w:rPr>
            <w:i/>
            <w:iCs/>
          </w:rPr>
          <w:t>pattern</w:t>
        </w:r>
        <w:proofErr w:type="spellEnd"/>
        <w:r w:rsidRPr="00F97842">
          <w:t xml:space="preserve"> facilitariam a reutilização da experiência e conhecimento adquiridos por </w:t>
        </w:r>
        <w:r w:rsidRPr="5B0B99E4">
          <w:rPr>
            <w:i/>
            <w:iCs/>
          </w:rPr>
          <w:t>experts</w:t>
        </w:r>
        <w:r w:rsidRPr="00F97842">
          <w:t xml:space="preserve"> ao longo de exaustivos esforços em desenvolver um software de alto nível no mundo real (MASOVER, 2004)</w:t>
        </w:r>
      </w:ins>
      <w:ins w:id="1636" w:author="Elias De Moraes Fernandes" w:date="2016-05-06T11:22:00Z">
        <w:r w:rsidR="002A0790" w:rsidRPr="5B0B99E4">
          <w:t xml:space="preserve">. </w:t>
        </w:r>
      </w:ins>
      <w:ins w:id="1637" w:author="Elias De Moraes Fernandes" w:date="2016-05-06T11:44:00Z">
        <w:r w:rsidR="004B785A" w:rsidRPr="00F97842">
          <w:t>A arquitetura</w:t>
        </w:r>
      </w:ins>
      <w:ins w:id="1638" w:author="Elias De Moraes Fernandes" w:date="2016-05-06T11:45:00Z">
        <w:r w:rsidR="004B785A" w:rsidRPr="5B0B99E4">
          <w:t xml:space="preserve"> </w:t>
        </w:r>
      </w:ins>
      <w:proofErr w:type="spellStart"/>
      <w:ins w:id="1639" w:author="Elias De Moraes Fernandes" w:date="2016-05-06T11:37:00Z">
        <w:r w:rsidR="008F47F1" w:rsidRPr="5B0B99E4">
          <w:rPr>
            <w:i/>
            <w:iCs/>
            <w:rPrChange w:id="1640" w:author="Convidado" w:date="2016-10-14T04:57:00Z">
              <w:rPr>
                <w:i/>
                <w:lang w:val="en-CA"/>
              </w:rPr>
            </w:rPrChange>
          </w:rPr>
          <w:t>Model</w:t>
        </w:r>
        <w:proofErr w:type="spellEnd"/>
        <w:r w:rsidR="008F47F1" w:rsidRPr="5B0B99E4">
          <w:t xml:space="preserve"> </w:t>
        </w:r>
        <w:proofErr w:type="spellStart"/>
        <w:r w:rsidR="008F47F1" w:rsidRPr="5B0B99E4">
          <w:rPr>
            <w:i/>
            <w:iCs/>
            <w:rPrChange w:id="1641" w:author="Convidado" w:date="2016-10-14T04:57:00Z">
              <w:rPr>
                <w:i/>
                <w:lang w:val="en-CA"/>
              </w:rPr>
            </w:rPrChange>
          </w:rPr>
          <w:t>View</w:t>
        </w:r>
        <w:proofErr w:type="spellEnd"/>
        <w:r w:rsidR="008F47F1" w:rsidRPr="5B0B99E4">
          <w:t xml:space="preserve"> </w:t>
        </w:r>
        <w:proofErr w:type="spellStart"/>
        <w:r w:rsidR="008F47F1" w:rsidRPr="00F97842">
          <w:t>C</w:t>
        </w:r>
        <w:r w:rsidR="008F47F1" w:rsidRPr="5B0B99E4">
          <w:rPr>
            <w:i/>
            <w:iCs/>
            <w:rPrChange w:id="1642" w:author="Convidado" w:date="2016-10-14T04:57:00Z">
              <w:rPr>
                <w:i/>
                <w:lang w:val="en-CA"/>
              </w:rPr>
            </w:rPrChange>
          </w:rPr>
          <w:t>ontroller</w:t>
        </w:r>
        <w:proofErr w:type="spellEnd"/>
        <w:r w:rsidR="008F47F1" w:rsidRPr="00F97842">
          <w:rPr>
            <w:rPrChange w:id="1643" w:author="Elias De Moraes Fernandes" w:date="2016-10-04T23:07:00Z">
              <w:rPr>
                <w:lang w:val="en-CA"/>
              </w:rPr>
            </w:rPrChange>
          </w:rPr>
          <w:t xml:space="preserve"> – MVC – </w:t>
        </w:r>
      </w:ins>
      <w:ins w:id="1644" w:author="Elias De Moraes Fernandes" w:date="2016-05-06T11:34:00Z">
        <w:r w:rsidR="00F41003" w:rsidRPr="00F97842">
          <w:t xml:space="preserve">justifica </w:t>
        </w:r>
      </w:ins>
      <w:ins w:id="1645" w:author="Elias De Moraes Fernandes" w:date="2016-05-06T11:40:00Z">
        <w:r w:rsidR="008F47F1" w:rsidRPr="00F97842">
          <w:t xml:space="preserve">a afirmação do </w:t>
        </w:r>
        <w:proofErr w:type="spellStart"/>
        <w:r w:rsidR="008F47F1" w:rsidRPr="00F97842">
          <w:t>Masover</w:t>
        </w:r>
        <w:proofErr w:type="spellEnd"/>
        <w:r w:rsidR="008F47F1" w:rsidRPr="00F97842">
          <w:t xml:space="preserve"> (2004)</w:t>
        </w:r>
      </w:ins>
      <w:ins w:id="1646" w:author="Elias De Moraes Fernandes" w:date="2016-05-06T11:37:00Z">
        <w:r w:rsidR="008F47F1" w:rsidRPr="00F97842">
          <w:t xml:space="preserve"> e o</w:t>
        </w:r>
      </w:ins>
      <w:ins w:id="1647" w:author="Elias De Moraes Fernandes" w:date="2016-05-06T11:29:00Z">
        <w:r w:rsidR="009040FF" w:rsidRPr="00F97842">
          <w:t xml:space="preserve"> fluxograma contido na</w:t>
        </w:r>
      </w:ins>
      <w:ins w:id="1648" w:author="Elias De Moraes Fernandes" w:date="2016-05-06T11:22:00Z">
        <w:r w:rsidR="009040FF" w:rsidRPr="00F97842">
          <w:t xml:space="preserve"> Figura 4</w:t>
        </w:r>
      </w:ins>
      <w:ins w:id="1649" w:author="Elias De Moraes Fernandes" w:date="2016-05-06T11:38:00Z">
        <w:r w:rsidR="008F47F1" w:rsidRPr="00F97842">
          <w:t xml:space="preserve"> possibilita a compreensão d</w:t>
        </w:r>
      </w:ins>
      <w:ins w:id="1650" w:author="Elias De Moraes Fernandes" w:date="2016-05-06T11:39:00Z">
        <w:r w:rsidR="008F47F1" w:rsidRPr="00F97842">
          <w:t>o reuso da experiência atrav</w:t>
        </w:r>
      </w:ins>
      <w:ins w:id="1651" w:author="Elias De Moraes Fernandes" w:date="2016-05-06T11:40:00Z">
        <w:r w:rsidR="008F47F1" w:rsidRPr="00F97842">
          <w:t>és da</w:t>
        </w:r>
      </w:ins>
      <w:ins w:id="1652" w:author="Elias De Moraes Fernandes" w:date="2016-05-06T11:38:00Z">
        <w:r w:rsidR="008F47F1" w:rsidRPr="00F97842">
          <w:t xml:space="preserve"> divis</w:t>
        </w:r>
      </w:ins>
      <w:ins w:id="1653" w:author="Elias De Moraes Fernandes" w:date="2016-05-06T11:39:00Z">
        <w:r w:rsidR="008F47F1" w:rsidRPr="00F97842">
          <w:t>ão das três camadas de aplicação</w:t>
        </w:r>
      </w:ins>
      <w:ins w:id="1654" w:author="Elias De Moraes Fernandes" w:date="2016-05-06T11:23:00Z">
        <w:r w:rsidR="002A0790" w:rsidRPr="00F97842">
          <w:t xml:space="preserve"> Modelo de Negócio, Interface de Usuário e Lógica de programação</w:t>
        </w:r>
      </w:ins>
      <w:ins w:id="1655" w:author="Elias De Moraes Fernandes" w:date="2016-05-06T11:26:00Z">
        <w:r w:rsidR="009715CB" w:rsidRPr="5B0B99E4">
          <w:t>.</w:t>
        </w:r>
      </w:ins>
      <w:ins w:id="1656" w:author="Elias De Moraes Fernandes" w:date="2016-05-06T11:23:00Z">
        <w:r w:rsidR="002A0790" w:rsidRPr="5B0B99E4">
          <w:t xml:space="preserve"> </w:t>
        </w:r>
      </w:ins>
      <w:ins w:id="1657" w:author="Elias De Moraes Fernandes" w:date="2016-05-06T11:48:00Z">
        <w:r w:rsidR="005E17E6" w:rsidRPr="00F97842">
          <w:t>Em geral, o modelo gerencia os dados do software</w:t>
        </w:r>
      </w:ins>
      <w:ins w:id="1658" w:author="Elias De Moraes Fernandes" w:date="2016-05-06T11:50:00Z">
        <w:r w:rsidR="005E17E6" w:rsidRPr="00F97842">
          <w:t>, a Interface</w:t>
        </w:r>
      </w:ins>
      <w:ins w:id="1659" w:author="Elias De Moraes Fernandes" w:date="2016-05-06T11:48:00Z">
        <w:r w:rsidR="005E17E6" w:rsidRPr="5B0B99E4">
          <w:t xml:space="preserve"> </w:t>
        </w:r>
      </w:ins>
      <w:ins w:id="1660" w:author="Elias De Moraes Fernandes" w:date="2016-05-06T11:49:00Z">
        <w:r w:rsidR="005E17E6" w:rsidRPr="00F97842">
          <w:t>é a camada de aprese</w:t>
        </w:r>
      </w:ins>
      <w:ins w:id="1661" w:author="Elias De Moraes Fernandes" w:date="2016-05-06T11:50:00Z">
        <w:r w:rsidR="005E17E6" w:rsidRPr="00F97842">
          <w:t>n</w:t>
        </w:r>
      </w:ins>
      <w:ins w:id="1662" w:author="Elias De Moraes Fernandes" w:date="2016-05-06T11:49:00Z">
        <w:r w:rsidR="005E17E6" w:rsidRPr="00F97842">
          <w:t xml:space="preserve">tação para o </w:t>
        </w:r>
      </w:ins>
      <w:ins w:id="1663" w:author="Elias De Moraes Fernandes" w:date="2016-05-06T11:51:00Z">
        <w:r w:rsidR="005E17E6" w:rsidRPr="00F97842">
          <w:t>usuário e</w:t>
        </w:r>
      </w:ins>
      <w:ins w:id="1664" w:author="Elias De Moraes Fernandes" w:date="2016-05-06T11:49:00Z">
        <w:r w:rsidR="005E17E6" w:rsidRPr="00F97842">
          <w:t xml:space="preserve"> a Lógica trata </w:t>
        </w:r>
      </w:ins>
      <w:ins w:id="1665" w:author="Elias De Moraes Fernandes" w:date="2016-05-06T11:50:00Z">
        <w:r w:rsidR="005E17E6" w:rsidRPr="00F97842">
          <w:t>os</w:t>
        </w:r>
      </w:ins>
      <w:ins w:id="1666" w:author="Elias De Moraes Fernandes" w:date="2016-05-06T11:49:00Z">
        <w:r w:rsidR="005E17E6" w:rsidRPr="00F97842">
          <w:t xml:space="preserve"> eventos</w:t>
        </w:r>
      </w:ins>
      <w:ins w:id="1667" w:author="Elias De Moraes Fernandes" w:date="2016-05-06T11:50:00Z">
        <w:r w:rsidR="005E17E6" w:rsidRPr="00F97842">
          <w:t xml:space="preserve"> para a interface</w:t>
        </w:r>
      </w:ins>
      <w:ins w:id="1668" w:author="Elias De Moraes Fernandes" w:date="2016-05-06T11:51:00Z">
        <w:r w:rsidR="005E17E6" w:rsidRPr="00F97842">
          <w:t xml:space="preserve"> (YONGLEI, 2002)</w:t>
        </w:r>
      </w:ins>
      <w:ins w:id="1669" w:author="Elias De Moraes Fernandes" w:date="2016-05-06T11:50:00Z">
        <w:r w:rsidR="005E17E6" w:rsidRPr="5B0B99E4">
          <w:t xml:space="preserve">. </w:t>
        </w:r>
      </w:ins>
    </w:p>
    <w:p w14:paraId="6E9E5966" w14:textId="77777777" w:rsidR="00BC69B7" w:rsidRPr="00F97842" w:rsidRDefault="00BC69B7" w:rsidP="00BC69B7">
      <w:pPr>
        <w:pStyle w:val="CapitulosXXX"/>
        <w:rPr>
          <w:ins w:id="1670" w:author="Elias De Moraes Fernandes" w:date="2016-05-06T10:48:00Z"/>
        </w:rPr>
      </w:pPr>
      <w:ins w:id="1671" w:author="Elias De Moraes Fernandes" w:date="2016-05-06T10:48:00Z">
        <w:r w:rsidRPr="00FA63E0">
          <w:rPr>
            <w:noProof/>
            <w:lang w:val="en-US"/>
          </w:rPr>
          <w:lastRenderedPageBreak/>
          <w:drawing>
            <wp:inline distT="0" distB="0" distL="0" distR="0" wp14:anchorId="5116238A" wp14:editId="595E3F92">
              <wp:extent cx="4471035" cy="3130563"/>
              <wp:effectExtent l="0" t="0" r="0" b="0"/>
              <wp:docPr id="4" name="Picture 4" descr="../../../Jogo%20Compostagem/TCC%20/mv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TCC%20/mvc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727" cy="3198265"/>
                      </a:xfrm>
                      <a:prstGeom prst="rect">
                        <a:avLst/>
                      </a:prstGeom>
                      <a:noFill/>
                      <a:ln>
                        <a:noFill/>
                      </a:ln>
                    </pic:spPr>
                  </pic:pic>
                </a:graphicData>
              </a:graphic>
            </wp:inline>
          </w:drawing>
        </w:r>
      </w:ins>
    </w:p>
    <w:p w14:paraId="4BD88442" w14:textId="77777777" w:rsidR="00BC69B7" w:rsidRPr="00F97842" w:rsidRDefault="00BC69B7" w:rsidP="00BC69B7">
      <w:pPr>
        <w:pStyle w:val="PargrafoparaIlustraes"/>
        <w:rPr>
          <w:ins w:id="1672" w:author="Elias De Moraes Fernandes" w:date="2016-05-06T10:48:00Z"/>
        </w:rPr>
      </w:pPr>
      <w:bookmarkStart w:id="1673" w:name="_Toc464064235"/>
      <w:ins w:id="1674" w:author="Elias De Moraes Fernandes" w:date="2016-05-06T10:48:00Z">
        <w:r w:rsidRPr="00FA63E0">
          <w:rPr>
            <w:b/>
            <w:bCs/>
          </w:rPr>
          <w:t xml:space="preserve">Figura  </w:t>
        </w:r>
        <w:r w:rsidRPr="4A03C906">
          <w:rPr>
            <w:rPrChange w:id="1675" w:author="Convidado" w:date="2016-10-14T04:54:00Z">
              <w:rPr>
                <w:b/>
              </w:rPr>
            </w:rPrChange>
          </w:rPr>
          <w:fldChar w:fldCharType="begin"/>
        </w:r>
        <w:r w:rsidRPr="00F97842">
          <w:rPr>
            <w:b/>
          </w:rPr>
          <w:instrText xml:space="preserve"> SEQ Figura_ \* ARABIC </w:instrText>
        </w:r>
        <w:r w:rsidRPr="4A03C906">
          <w:rPr>
            <w:b/>
          </w:rPr>
          <w:fldChar w:fldCharType="separate"/>
        </w:r>
      </w:ins>
      <w:ins w:id="1676" w:author="Elias De Moraes Fernandes" w:date="2016-10-12T18:48:00Z">
        <w:r w:rsidR="00A23CA1" w:rsidRPr="00FD3826">
          <w:rPr>
            <w:b/>
            <w:bCs/>
            <w:noProof/>
          </w:rPr>
          <w:t>4</w:t>
        </w:r>
      </w:ins>
      <w:ins w:id="1677" w:author="Elias De Moraes Fernandes" w:date="2016-05-06T11:57:00Z">
        <w:del w:id="1678" w:author="Elias De Moraes Fernandes" w:date="2016-10-12T18:48:00Z">
          <w:r w:rsidR="003232DB" w:rsidRPr="00D10623" w:rsidDel="00A23CA1">
            <w:rPr>
              <w:b/>
              <w:bCs/>
              <w:noProof/>
            </w:rPr>
            <w:delText>4</w:delText>
          </w:r>
        </w:del>
      </w:ins>
      <w:del w:id="1679" w:author="Elias De Moraes Fernandes" w:date="2016-10-12T18:48:00Z">
        <w:r w:rsidRPr="00F97842" w:rsidDel="00A23CA1">
          <w:rPr>
            <w:b/>
            <w:noProof/>
          </w:rPr>
          <w:delText>3</w:delText>
        </w:r>
      </w:del>
      <w:ins w:id="1680" w:author="Elias De Moraes Fernandes" w:date="2016-05-06T10:48:00Z">
        <w:r w:rsidRPr="4A03C906">
          <w:rPr>
            <w:rPrChange w:id="1681" w:author="Convidado" w:date="2016-10-14T04:54:00Z">
              <w:rPr>
                <w:b/>
              </w:rPr>
            </w:rPrChange>
          </w:rPr>
          <w:fldChar w:fldCharType="end"/>
        </w:r>
        <w:r w:rsidRPr="00FA63E0">
          <w:rPr>
            <w:b/>
            <w:bCs/>
          </w:rPr>
          <w:t xml:space="preserve"> </w:t>
        </w:r>
        <w:r w:rsidRPr="00F97842">
          <w:t>– Fluxograma de camadas do MVC</w:t>
        </w:r>
        <w:bookmarkEnd w:id="1673"/>
        <w:r w:rsidRPr="00F97842">
          <w:t xml:space="preserve"> </w:t>
        </w:r>
      </w:ins>
    </w:p>
    <w:p w14:paraId="4C56A886" w14:textId="2F353F45" w:rsidR="00BC69B7" w:rsidRPr="00F97842" w:rsidRDefault="00BC69B7" w:rsidP="00BC69B7">
      <w:pPr>
        <w:pStyle w:val="PargrafoparaIlustraes"/>
        <w:rPr>
          <w:ins w:id="1682" w:author="Elias De Moraes Fernandes" w:date="2016-05-06T10:48:00Z"/>
        </w:rPr>
      </w:pPr>
      <w:ins w:id="1683" w:author="Elias De Moraes Fernandes" w:date="2016-05-06T10:48:00Z">
        <w:del w:id="1684" w:author="Elias De Moraes Fernandes" w:date="2016-05-19T13:18:00Z">
          <w:r w:rsidRPr="00F97842" w:rsidDel="00182A64">
            <w:delText>Fonte: https://lkubaski.files.wordpress.com/2012/12/mvc1.gif?w=630</w:delText>
          </w:r>
        </w:del>
      </w:ins>
      <w:ins w:id="1685" w:author="Elias De Moraes Fernandes" w:date="2016-05-19T13:18:00Z">
        <w:r w:rsidR="00182A64" w:rsidRPr="38229447">
          <w:t>(</w:t>
        </w:r>
      </w:ins>
      <w:ins w:id="1686" w:author="Elias De Moraes Fernandes" w:date="2016-05-19T13:25:00Z">
        <w:r w:rsidR="00612D99" w:rsidRPr="00F97842">
          <w:t>MASOVER</w:t>
        </w:r>
      </w:ins>
      <w:ins w:id="1687" w:author="Elias De Moraes Fernandes" w:date="2016-05-19T13:20:00Z">
        <w:r w:rsidR="00C734F2" w:rsidRPr="38229447">
          <w:t>,</w:t>
        </w:r>
      </w:ins>
      <w:ins w:id="1688" w:author="Elias De Moraes Fernandes" w:date="2016-05-19T13:26:00Z">
        <w:r w:rsidR="00EA7041" w:rsidRPr="38229447">
          <w:t xml:space="preserve"> </w:t>
        </w:r>
      </w:ins>
      <w:ins w:id="1689" w:author="Elias De Moraes Fernandes" w:date="2016-05-19T13:20:00Z">
        <w:r w:rsidR="00C734F2" w:rsidRPr="00F97842">
          <w:t>201</w:t>
        </w:r>
      </w:ins>
      <w:ins w:id="1690" w:author="Elias De Moraes Fernandes" w:date="2016-05-19T13:26:00Z">
        <w:r w:rsidR="00EA7041" w:rsidRPr="00F97842">
          <w:t>4</w:t>
        </w:r>
      </w:ins>
      <w:ins w:id="1691" w:author="Elias De Moraes Fernandes" w:date="2016-05-19T13:20:00Z">
        <w:r w:rsidR="00C734F2" w:rsidRPr="38229447">
          <w:t>)</w:t>
        </w:r>
      </w:ins>
    </w:p>
    <w:p w14:paraId="338C00A3" w14:textId="77777777" w:rsidR="00BC69B7" w:rsidRPr="00F97842" w:rsidRDefault="00BC69B7" w:rsidP="00BC69B7">
      <w:pPr>
        <w:pStyle w:val="CapitulosXX"/>
        <w:rPr>
          <w:ins w:id="1692" w:author="Elias De Moraes Fernandes" w:date="2016-05-06T10:48:00Z"/>
        </w:rPr>
      </w:pPr>
    </w:p>
    <w:p w14:paraId="1D012C88" w14:textId="77777777" w:rsidR="00BC69B7" w:rsidRPr="00F97842" w:rsidDel="00512160" w:rsidRDefault="00BC69B7" w:rsidP="00BC69B7">
      <w:pPr>
        <w:pStyle w:val="TextodoTrabalho"/>
        <w:rPr>
          <w:ins w:id="1693" w:author="Elias De Moraes Fernandes" w:date="2016-05-06T10:48:00Z"/>
          <w:del w:id="1694" w:author="Elias De Moraes Fernandes" w:date="2016-10-06T23:38:00Z"/>
        </w:rPr>
      </w:pPr>
      <w:ins w:id="1695" w:author="Elias De Moraes Fernandes" w:date="2016-05-06T10:48:00Z">
        <w:r w:rsidRPr="00F97842">
          <w:t>Trazendo o MVC para o desenvolvimento de games, é notório dizer que o fluxo de requisições está sempre na espera de uma ação do usuário ou em uma condição de disparo, seguido do envio da notificação desses eventos para a lógica do jogo que responde na conformidade dos eventos relacionados à ação disparada no início. Essa metodologia introduz outra camada de abstração que ajuda no planejamento do software. Quando divide em dados, interface e decisões há uma redução de numero de arquivos que consequentemente reduzem a complexidade de adicionar funcionalidades ou corrigir problemas (COSTA, 2015).</w:t>
        </w:r>
      </w:ins>
    </w:p>
    <w:p w14:paraId="712F02D4" w14:textId="77777777" w:rsidR="00BC69B7" w:rsidRPr="00F97842" w:rsidDel="00512160" w:rsidRDefault="00BC69B7" w:rsidP="00913F3D">
      <w:pPr>
        <w:pStyle w:val="TextodoTrabalho"/>
        <w:rPr>
          <w:ins w:id="1696" w:author="Elias De Moraes Fernandes" w:date="2016-05-06T10:48:00Z"/>
          <w:del w:id="1697" w:author="Elias De Moraes Fernandes" w:date="2016-10-06T23:38:00Z"/>
        </w:rPr>
      </w:pPr>
    </w:p>
    <w:p w14:paraId="12BEECEC" w14:textId="7EEC6842" w:rsidR="00D75DB6" w:rsidRPr="00F97842" w:rsidDel="00BC69B7" w:rsidRDefault="00D75DB6">
      <w:pPr>
        <w:pStyle w:val="TextodoTrabalho"/>
        <w:ind w:firstLine="0"/>
        <w:rPr>
          <w:del w:id="1698" w:author="Elias De Moraes Fernandes" w:date="2016-05-06T10:48:00Z"/>
        </w:rPr>
        <w:pPrChange w:id="1699" w:author="Elias De Moraes Fernandes" w:date="2016-10-06T23:38:00Z">
          <w:pPr>
            <w:pStyle w:val="TextodoTrabalho"/>
          </w:pPr>
        </w:pPrChange>
      </w:pPr>
      <w:r w:rsidRPr="1E764999">
        <w:t xml:space="preserve"> </w:t>
      </w:r>
      <w:del w:id="1700" w:author="Elias De Moraes Fernandes" w:date="2016-05-06T10:48:00Z">
        <w:r w:rsidRPr="00F97842" w:rsidDel="00BC69B7">
          <w:delText xml:space="preserve">O jogo Nonda será desenvolvido de acordo com as interações do </w:delText>
        </w:r>
        <w:r w:rsidRPr="00F97842" w:rsidDel="00BC69B7">
          <w:rPr>
            <w:i/>
          </w:rPr>
          <w:delText>framework</w:delText>
        </w:r>
        <w:r w:rsidRPr="00F97842" w:rsidDel="00BC69B7">
          <w:delText xml:space="preserve"> </w:delText>
        </w:r>
        <w:r w:rsidRPr="00F97842" w:rsidDel="00BC69B7">
          <w:rPr>
            <w:i/>
          </w:rPr>
          <w:delText>scrum</w:delText>
        </w:r>
        <w:r w:rsidRPr="00F97842" w:rsidDel="00BC69B7">
          <w:delText>, usando a metodologia Ágil. Dentre as fases do processo estão: detalhes dos requisitos, análise &amp; design, Implementação &amp; teste, aprovação do teste, reavaliar / priorizar novas tarefas.</w:delText>
        </w:r>
      </w:del>
    </w:p>
    <w:p w14:paraId="6699BB7E" w14:textId="56C1618C" w:rsidR="0091552C" w:rsidRPr="00F97842" w:rsidDel="00BC69B7" w:rsidRDefault="00D75DB6">
      <w:pPr>
        <w:pStyle w:val="TextodoTrabalho"/>
        <w:ind w:firstLine="0"/>
        <w:rPr>
          <w:del w:id="1701" w:author="Elias De Moraes Fernandes" w:date="2016-05-06T10:48:00Z"/>
          <w:rFonts w:cs="Arial"/>
        </w:rPr>
        <w:pPrChange w:id="1702" w:author="Elias De Moraes Fernandes" w:date="2016-10-06T23:38:00Z">
          <w:pPr>
            <w:pStyle w:val="TextodoTrabalho"/>
          </w:pPr>
        </w:pPrChange>
      </w:pPr>
      <w:del w:id="1703" w:author="Elias De Moraes Fernandes" w:date="2016-05-06T10:48:00Z">
        <w:r w:rsidRPr="00F97842" w:rsidDel="00BC69B7">
          <w:delText xml:space="preserve">Segundo JAMES, M. </w:delText>
        </w:r>
        <w:r w:rsidR="0068727F" w:rsidRPr="00F97842" w:rsidDel="00BC69B7">
          <w:delText>(</w:delText>
        </w:r>
        <w:r w:rsidRPr="00F97842" w:rsidDel="00BC69B7">
          <w:delText>2010</w:delText>
        </w:r>
        <w:r w:rsidR="0068727F" w:rsidRPr="00F97842" w:rsidDel="00BC69B7">
          <w:delText>)</w:delText>
        </w:r>
        <w:r w:rsidRPr="00F97842" w:rsidDel="00BC69B7">
          <w:delText xml:space="preserve">, o </w:delText>
        </w:r>
        <w:r w:rsidRPr="00F97842" w:rsidDel="00BC69B7">
          <w:rPr>
            <w:i/>
          </w:rPr>
          <w:delText xml:space="preserve">Scrum </w:delText>
        </w:r>
        <w:r w:rsidRPr="00F97842" w:rsidDel="00BC69B7">
          <w:delText xml:space="preserve">tem início a partir do levantamento dos requisitos passando pelo análise e design do UI/UX, ambiente, personagens e animação passando pela implementação da lógica do jogo, até a fase de teste é a primeira iteração do processo, sendo que nessa iteração o foco principal é estabelecer quais métodos, instâncias serão reaproveitados para reutilizar nas demais fases.  </w:delText>
        </w:r>
      </w:del>
      <w:del w:id="1704" w:author="Elias De Moraes Fernandes" w:date="2016-05-06T10:32:00Z">
        <w:r w:rsidRPr="00F97842" w:rsidDel="0091552C">
          <w:delText xml:space="preserve">Fica assim definido em termos do que é o jogo a ser </w:delText>
        </w:r>
        <w:r w:rsidR="00364D49" w:rsidRPr="00F97842" w:rsidDel="0091552C">
          <w:delText>desenvolvido</w:delText>
        </w:r>
        <w:r w:rsidRPr="00F97842" w:rsidDel="0091552C">
          <w:delText xml:space="preserve"> e quais são os atributos necessários para finalizar a primeira fase. Assim, devem ser levantadas informações como dano do personagem principal e dos inimigos, tempo para realizar a missão, quantidade de itens que serão jogadas em cena. É na fase de levantamentos da 2 iteração que terá uma base sólida para todas as demais variáveis concernentes ao jogador e inimigos.</w:delText>
        </w:r>
      </w:del>
      <w:moveToRangeStart w:id="1705" w:author="Elias De Moraes Fernandes" w:date="2016-05-06T10:31:00Z" w:name="move450294003"/>
      <w:moveTo w:id="1706" w:author="Elias De Moraes Fernandes" w:date="2016-05-06T10:31:00Z">
        <w:del w:id="1707" w:author="Elias De Moraes Fernandes" w:date="2016-05-06T10:32:00Z">
          <w:r w:rsidR="0091552C" w:rsidRPr="00F97842" w:rsidDel="0091552C">
            <w:delText xml:space="preserve">Para o processo de software do jogo, será utilizado a metodologia Ágil que é uma alternativa para o desenvolvimento em cascata, ou o desenvolvimento sequencial tradicional. </w:delText>
          </w:r>
        </w:del>
        <w:del w:id="1708" w:author="Elias De Moraes Fernandes" w:date="2016-05-06T10:48:00Z">
          <w:r w:rsidR="0091552C" w:rsidRPr="00F97842" w:rsidDel="00BC69B7">
            <w:delText xml:space="preserve">Para isso será utilizado o </w:delText>
          </w:r>
          <w:r w:rsidR="0091552C" w:rsidRPr="00F97842" w:rsidDel="00BC69B7">
            <w:rPr>
              <w:i/>
            </w:rPr>
            <w:delText>Scrum Solo</w:delText>
          </w:r>
          <w:r w:rsidR="0091552C" w:rsidRPr="00F97842" w:rsidDel="00BC69B7">
            <w:rPr>
              <w:rFonts w:cs="Arial"/>
            </w:rPr>
            <w:delText xml:space="preserve">, desenvolvido por professores da UTFPR-CP, que beneficia o desenvolvedor solo e tem as boas práticas do Scrum e Personal Software Process (PSP). Com base no Scrum, o </w:delText>
          </w:r>
          <w:r w:rsidR="0091552C" w:rsidRPr="00F97842" w:rsidDel="00BC69B7">
            <w:rPr>
              <w:rFonts w:cs="Arial"/>
              <w:i/>
            </w:rPr>
            <w:delText>Scrum Solo</w:delText>
          </w:r>
          <w:r w:rsidR="0091552C" w:rsidRPr="00F97842" w:rsidDel="00BC69B7">
            <w:rPr>
              <w:rFonts w:cs="Arial"/>
            </w:rPr>
            <w:delText xml:space="preserve"> divide o projeto em várias </w:delText>
          </w:r>
          <w:r w:rsidR="0091552C" w:rsidRPr="00F97842" w:rsidDel="00BC69B7">
            <w:rPr>
              <w:rFonts w:cs="Arial"/>
              <w:i/>
            </w:rPr>
            <w:delText>sprints</w:delText>
          </w:r>
          <w:r w:rsidR="0091552C" w:rsidRPr="00F97842" w:rsidDel="00BC69B7">
            <w:rPr>
              <w:rFonts w:cs="Arial"/>
            </w:rPr>
            <w:delText xml:space="preserve"> (iterações nos ciclos de desenvolvimento) que duram 1 semana e tem incrementos cada vez que um </w:delText>
          </w:r>
          <w:r w:rsidR="0091552C" w:rsidRPr="00F97842" w:rsidDel="00BC69B7">
            <w:rPr>
              <w:rFonts w:cs="Arial"/>
              <w:i/>
            </w:rPr>
            <w:delText>product owner</w:delText>
          </w:r>
          <w:r w:rsidR="0091552C" w:rsidRPr="00F97842" w:rsidDel="00BC69B7">
            <w:rPr>
              <w:rFonts w:cs="Arial"/>
            </w:rPr>
            <w:delText xml:space="preserve"> identifica uma nova prioridade no </w:delText>
          </w:r>
          <w:r w:rsidR="0091552C" w:rsidRPr="00F97842" w:rsidDel="00BC69B7">
            <w:rPr>
              <w:rFonts w:cs="Arial"/>
              <w:i/>
            </w:rPr>
            <w:delText>product backlog</w:delText>
          </w:r>
          <w:r w:rsidR="0091552C" w:rsidRPr="00F97842" w:rsidDel="00BC69B7">
            <w:rPr>
              <w:rFonts w:cs="Arial"/>
            </w:rPr>
            <w:delText xml:space="preserve"> (funcionalidades que o </w:delText>
          </w:r>
          <w:r w:rsidR="0091552C" w:rsidRPr="00F97842" w:rsidDel="00BC69B7">
            <w:rPr>
              <w:rFonts w:cs="Arial"/>
              <w:i/>
            </w:rPr>
            <w:delText>scrum team</w:delText>
          </w:r>
          <w:r w:rsidR="0091552C" w:rsidRPr="00F97842" w:rsidDel="00BC69B7">
            <w:rPr>
              <w:rFonts w:cs="Arial"/>
            </w:rPr>
            <w:delText xml:space="preserve"> deve desenvolver no software). Durante as iterações, o desenvolvedor codifica e testa pequenas partes do projeto. O diferencial é que entrega uma fatia do software no prazo dito acima, e se necessário existe reunião para orientação entre o grupo de validação (cliente final) e o desenvolvedor e não há reuniões diárias, como acontece no Scrum (J. A. Fabri, A. L’Erario e T. Pagotto, 2016, no prelo).</w:delText>
          </w:r>
        </w:del>
      </w:moveTo>
    </w:p>
    <w:p w14:paraId="32BACDC1" w14:textId="40558F6E" w:rsidR="0091552C" w:rsidRPr="00FA63E0" w:rsidDel="00BC69B7" w:rsidRDefault="0091552C">
      <w:pPr>
        <w:pStyle w:val="TextodoTrabalho"/>
        <w:ind w:firstLine="0"/>
        <w:rPr>
          <w:del w:id="1709" w:author="Elias De Moraes Fernandes" w:date="2016-05-06T10:48:00Z"/>
          <w:rFonts w:ascii="Times New Roman" w:hAnsi="Times New Roman"/>
        </w:rPr>
        <w:pPrChange w:id="1710" w:author="Elias De Moraes Fernandes" w:date="2016-10-06T23:38:00Z">
          <w:pPr>
            <w:jc w:val="center"/>
          </w:pPr>
        </w:pPrChange>
      </w:pPr>
      <w:moveTo w:id="1711" w:author="Elias De Moraes Fernandes" w:date="2016-05-06T10:31:00Z">
        <w:del w:id="1712" w:author="Elias De Moraes Fernandes" w:date="2016-05-06T10:48:00Z">
          <w:r w:rsidRPr="00F97842" w:rsidDel="00BC69B7">
            <w:rPr>
              <w:noProof/>
              <w:sz w:val="20"/>
              <w:szCs w:val="20"/>
              <w:lang w:val="en-US"/>
              <w:rPrChange w:id="1713" w:author="Elias De Moraes Fernandes" w:date="2016-10-04T23:07:00Z">
                <w:rPr>
                  <w:noProof/>
                  <w:lang w:val="en-US"/>
                </w:rPr>
              </w:rPrChange>
            </w:rPr>
            <w:drawing>
              <wp:inline distT="0" distB="0" distL="0" distR="0" wp14:anchorId="2F5327C4" wp14:editId="242953EF">
                <wp:extent cx="5544513" cy="3844778"/>
                <wp:effectExtent l="0" t="0" r="0" b="0"/>
                <wp:docPr id="1" name="Picture 1" descr="ttps://scrumsolo.files.wordpress.com/2015/09/visaogeral_scrums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s://scrumsolo.files.wordpress.com/2015/09/visaogeral_scrumsol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4442" cy="3914073"/>
                        </a:xfrm>
                        <a:prstGeom prst="rect">
                          <a:avLst/>
                        </a:prstGeom>
                        <a:noFill/>
                        <a:ln>
                          <a:noFill/>
                        </a:ln>
                      </pic:spPr>
                    </pic:pic>
                  </a:graphicData>
                </a:graphic>
              </wp:inline>
            </w:drawing>
          </w:r>
        </w:del>
      </w:moveTo>
    </w:p>
    <w:p w14:paraId="43743E0E" w14:textId="356EC82B" w:rsidR="0091552C" w:rsidRPr="00FA63E0" w:rsidDel="00BC69B7" w:rsidRDefault="0091552C">
      <w:pPr>
        <w:pStyle w:val="TextodoTrabalho"/>
        <w:ind w:firstLine="0"/>
        <w:rPr>
          <w:del w:id="1714" w:author="Elias De Moraes Fernandes" w:date="2016-05-06T10:48:00Z"/>
          <w:color w:val="auto"/>
        </w:rPr>
        <w:pPrChange w:id="1715" w:author="Elias De Moraes Fernandes" w:date="2016-10-06T23:38:00Z">
          <w:pPr>
            <w:pStyle w:val="PargrafoparaIlustraes"/>
          </w:pPr>
        </w:pPrChange>
      </w:pPr>
      <w:moveTo w:id="1716" w:author="Elias De Moraes Fernandes" w:date="2016-05-06T10:31:00Z">
        <w:del w:id="1717" w:author="Elias De Moraes Fernandes" w:date="2016-05-06T10:48:00Z">
          <w:r w:rsidRPr="00F97842" w:rsidDel="00BC69B7">
            <w:rPr>
              <w:b/>
              <w:rPrChange w:id="1718" w:author="Elias De Moraes Fernandes" w:date="2016-10-04T23:07:00Z">
                <w:rPr>
                  <w:b/>
                </w:rPr>
              </w:rPrChange>
            </w:rPr>
            <w:delText xml:space="preserve">Figura  </w:delText>
          </w:r>
          <w:r w:rsidRPr="00F97842" w:rsidDel="00BC69B7">
            <w:rPr>
              <w:b/>
              <w:rPrChange w:id="1719" w:author="Elias De Moraes Fernandes" w:date="2016-10-04T23:07:00Z">
                <w:rPr>
                  <w:b/>
                </w:rPr>
              </w:rPrChange>
            </w:rPr>
            <w:fldChar w:fldCharType="begin"/>
          </w:r>
          <w:r w:rsidRPr="00F97842" w:rsidDel="00BC69B7">
            <w:rPr>
              <w:b/>
              <w:rPrChange w:id="1720" w:author="Elias De Moraes Fernandes" w:date="2016-10-04T23:07:00Z">
                <w:rPr>
                  <w:b/>
                </w:rPr>
              </w:rPrChange>
            </w:rPr>
            <w:delInstrText xml:space="preserve"> SEQ Figura_ \* ARABIC </w:delInstrText>
          </w:r>
          <w:r w:rsidRPr="00F97842" w:rsidDel="00BC69B7">
            <w:rPr>
              <w:b/>
              <w:rPrChange w:id="1721" w:author="Elias De Moraes Fernandes" w:date="2016-10-04T23:07:00Z">
                <w:rPr>
                  <w:b/>
                </w:rPr>
              </w:rPrChange>
            </w:rPr>
            <w:fldChar w:fldCharType="separate"/>
          </w:r>
        </w:del>
      </w:moveTo>
      <w:del w:id="1722" w:author="Elias De Moraes Fernandes" w:date="2016-05-06T10:48:00Z">
        <w:r w:rsidRPr="00F97842" w:rsidDel="00BC69B7">
          <w:rPr>
            <w:b/>
            <w:noProof/>
            <w:rPrChange w:id="1723" w:author="Elias De Moraes Fernandes" w:date="2016-10-04T23:07:00Z">
              <w:rPr>
                <w:b/>
                <w:noProof/>
              </w:rPr>
            </w:rPrChange>
          </w:rPr>
          <w:delText>4</w:delText>
        </w:r>
      </w:del>
      <w:moveTo w:id="1724" w:author="Elias De Moraes Fernandes" w:date="2016-05-06T10:31:00Z">
        <w:del w:id="1725" w:author="Elias De Moraes Fernandes" w:date="2016-05-06T10:48:00Z">
          <w:r w:rsidRPr="00F97842" w:rsidDel="00BC69B7">
            <w:rPr>
              <w:b/>
              <w:rPrChange w:id="1726" w:author="Elias De Moraes Fernandes" w:date="2016-10-04T23:07:00Z">
                <w:rPr>
                  <w:b/>
                </w:rPr>
              </w:rPrChange>
            </w:rPr>
            <w:fldChar w:fldCharType="end"/>
          </w:r>
          <w:r w:rsidRPr="00F97842" w:rsidDel="00BC69B7">
            <w:rPr>
              <w:b/>
              <w:rPrChange w:id="1727" w:author="Elias De Moraes Fernandes" w:date="2016-10-04T23:07:00Z">
                <w:rPr>
                  <w:b/>
                </w:rPr>
              </w:rPrChange>
            </w:rPr>
            <w:delText xml:space="preserve"> </w:delText>
          </w:r>
          <w:r w:rsidRPr="00FA63E0" w:rsidDel="00BC69B7">
            <w:delText>– Fluxo de uma sprint específica de uma entrega parcial do projeto</w:delText>
          </w:r>
        </w:del>
      </w:moveTo>
    </w:p>
    <w:p w14:paraId="5D7D69DD" w14:textId="7A9915FE" w:rsidR="0091552C" w:rsidRPr="00D10623" w:rsidDel="00512160" w:rsidRDefault="0091552C">
      <w:pPr>
        <w:pStyle w:val="TextodoTrabalho"/>
        <w:ind w:firstLine="0"/>
        <w:rPr>
          <w:del w:id="1728" w:author="Elias De Moraes Fernandes" w:date="2016-10-06T23:38:00Z"/>
        </w:rPr>
        <w:pPrChange w:id="1729" w:author="Elias De Moraes Fernandes" w:date="2016-10-06T23:38:00Z">
          <w:pPr>
            <w:pStyle w:val="PargrafoparaIlustraes"/>
          </w:pPr>
        </w:pPrChange>
      </w:pPr>
      <w:moveTo w:id="1730" w:author="Elias De Moraes Fernandes" w:date="2016-05-06T10:31:00Z">
        <w:del w:id="1731" w:author="Elias De Moraes Fernandes" w:date="2016-05-06T10:48:00Z">
          <w:r w:rsidRPr="00D10623" w:rsidDel="00BC69B7">
            <w:delText>Fonte: https://www.scrumsolo.wordpress.com/</w:delText>
          </w:r>
        </w:del>
      </w:moveTo>
    </w:p>
    <w:moveToRangeEnd w:id="1705"/>
    <w:p w14:paraId="4A1A1B65" w14:textId="77777777" w:rsidR="0091552C" w:rsidRPr="00F97842" w:rsidDel="00512160" w:rsidRDefault="0091552C" w:rsidP="00913F3D">
      <w:pPr>
        <w:pStyle w:val="TextodoTrabalho"/>
        <w:rPr>
          <w:del w:id="1732" w:author="Elias De Moraes Fernandes" w:date="2016-10-06T23:38:00Z"/>
        </w:rPr>
      </w:pPr>
    </w:p>
    <w:p w14:paraId="4B55F662" w14:textId="77777777" w:rsidR="00D75DB6" w:rsidRPr="00F97842" w:rsidDel="00512160" w:rsidRDefault="00D75DB6" w:rsidP="00913F3D">
      <w:pPr>
        <w:pStyle w:val="TextodoTrabalho"/>
        <w:rPr>
          <w:del w:id="1733" w:author="Elias De Moraes Fernandes" w:date="2016-10-06T23:38:00Z"/>
          <w:rFonts w:cs="Arial"/>
          <w:b/>
        </w:rPr>
      </w:pPr>
    </w:p>
    <w:p w14:paraId="0F77C9AE" w14:textId="77777777" w:rsidR="00512160" w:rsidRDefault="00512160">
      <w:pPr>
        <w:pStyle w:val="TextodoTrabalho"/>
        <w:rPr>
          <w:ins w:id="1734" w:author="Elias De Moraes Fernandes" w:date="2016-10-06T23:38:00Z"/>
        </w:rPr>
        <w:pPrChange w:id="1735" w:author="Elias De Moraes Fernandes" w:date="2016-10-06T23:38:00Z">
          <w:pPr>
            <w:pStyle w:val="StyleXX"/>
          </w:pPr>
        </w:pPrChange>
      </w:pPr>
    </w:p>
    <w:p w14:paraId="438C0233" w14:textId="77777777" w:rsidR="00512160" w:rsidRDefault="00512160">
      <w:pPr>
        <w:pStyle w:val="TextodoTrabalho"/>
        <w:rPr>
          <w:ins w:id="1736" w:author="Elias De Moraes Fernandes" w:date="2016-10-06T23:38:00Z"/>
        </w:rPr>
        <w:pPrChange w:id="1737" w:author="Elias De Moraes Fernandes" w:date="2016-10-06T23:38:00Z">
          <w:pPr>
            <w:pStyle w:val="StyleXX"/>
          </w:pPr>
        </w:pPrChange>
      </w:pPr>
    </w:p>
    <w:p w14:paraId="07AB8944" w14:textId="0180C180" w:rsidR="003C0982" w:rsidRPr="007A7EBA" w:rsidDel="00512160" w:rsidRDefault="003C0982">
      <w:pPr>
        <w:pStyle w:val="TextodoTrabalho"/>
        <w:ind w:firstLine="426"/>
        <w:rPr>
          <w:del w:id="1738" w:author="Elias De Moraes Fernandes" w:date="2016-10-06T23:38:00Z"/>
          <w:b/>
          <w:rPrChange w:id="1739" w:author="Elias De Moraes Fernandes" w:date="2016-10-06T23:42:00Z">
            <w:rPr>
              <w:del w:id="1740" w:author="Elias De Moraes Fernandes" w:date="2016-10-06T23:38:00Z"/>
            </w:rPr>
          </w:rPrChange>
        </w:rPr>
        <w:pPrChange w:id="1741" w:author="Elias De Moraes Fernandes" w:date="2016-10-06T23:38:00Z">
          <w:pPr/>
        </w:pPrChange>
      </w:pPr>
      <w:del w:id="1742" w:author="Elias De Moraes Fernandes" w:date="2016-10-06T23:38:00Z">
        <w:r w:rsidRPr="007A7EBA" w:rsidDel="00512160">
          <w:rPr>
            <w:b/>
            <w:rPrChange w:id="1743" w:author="Elias De Moraes Fernandes" w:date="2016-10-06T23:42:00Z">
              <w:rPr/>
            </w:rPrChange>
          </w:rPr>
          <w:br w:type="page"/>
        </w:r>
      </w:del>
    </w:p>
    <w:p w14:paraId="1BC1140E" w14:textId="567F3291" w:rsidR="005A3E1D" w:rsidRPr="00F97842" w:rsidRDefault="00CA774F">
      <w:pPr>
        <w:pStyle w:val="TextodoTrabalho"/>
        <w:ind w:firstLine="426"/>
        <w:pPrChange w:id="1744" w:author="Elias De Moraes Fernandes" w:date="2016-10-06T23:38:00Z">
          <w:pPr>
            <w:pStyle w:val="StyleXX"/>
          </w:pPr>
        </w:pPrChange>
      </w:pPr>
      <w:r w:rsidRPr="1E764999">
        <w:fldChar w:fldCharType="begin"/>
      </w:r>
      <w:r w:rsidRPr="007A7EBA">
        <w:rPr>
          <w:b/>
          <w:rPrChange w:id="1745" w:author="Elias De Moraes Fernandes" w:date="2016-10-06T23:42:00Z">
            <w:rPr>
              <w:b w:val="0"/>
            </w:rPr>
          </w:rPrChange>
        </w:rPr>
        <w:instrText xml:space="preserve"> REF _Ref445393430 \w \h </w:instrText>
      </w:r>
      <w:r w:rsidR="00867A1B" w:rsidRPr="007A7EBA">
        <w:rPr>
          <w:b/>
          <w:rPrChange w:id="1746" w:author="Elias De Moraes Fernandes" w:date="2016-10-06T23:42:00Z">
            <w:rPr>
              <w:b w:val="0"/>
            </w:rPr>
          </w:rPrChange>
        </w:rPr>
        <w:instrText xml:space="preserve"> \* MERGEFORMAT </w:instrText>
      </w:r>
      <w:r w:rsidRPr="1E764999">
        <w:rPr>
          <w:b/>
          <w:rPrChange w:id="1747" w:author="Elias De Moraes Fernandes" w:date="2016-10-06T23:42:00Z">
            <w:rPr/>
          </w:rPrChange>
        </w:rPr>
        <w:fldChar w:fldCharType="separate"/>
      </w:r>
      <w:ins w:id="1748" w:author="Elias De Moraes Fernandes" w:date="2016-10-12T18:48:00Z">
        <w:r w:rsidR="00A23CA1" w:rsidRPr="4A03C906">
          <w:rPr>
            <w:b/>
            <w:bCs/>
            <w:rPrChange w:id="1749" w:author="Convidado" w:date="2016-10-14T04:54:00Z">
              <w:rPr/>
            </w:rPrChange>
          </w:rPr>
          <w:t>4.4</w:t>
        </w:r>
      </w:ins>
      <w:del w:id="1750" w:author="Elias De Moraes Fernandes" w:date="2016-10-12T18:48:00Z">
        <w:r w:rsidR="003232DB" w:rsidRPr="007A7EBA" w:rsidDel="00A23CA1">
          <w:rPr>
            <w:b/>
            <w:rPrChange w:id="1751" w:author="Elias De Moraes Fernandes" w:date="2016-10-06T23:42:00Z">
              <w:rPr>
                <w:b w:val="0"/>
              </w:rPr>
            </w:rPrChange>
          </w:rPr>
          <w:delText>5.3</w:delText>
        </w:r>
      </w:del>
      <w:r w:rsidRPr="00794355">
        <w:fldChar w:fldCharType="end"/>
      </w:r>
      <w:r w:rsidRPr="00F97842">
        <w:tab/>
      </w:r>
      <w:r w:rsidR="00CC5CC6" w:rsidRPr="4A03C906">
        <w:rPr>
          <w:rFonts w:eastAsia="Arial" w:cs="Arial"/>
          <w:b/>
          <w:bCs/>
          <w:rPrChange w:id="1752" w:author="Convidado" w:date="2016-10-14T04:54:00Z">
            <w:rPr/>
          </w:rPrChange>
        </w:rPr>
        <w:t>Proposta</w:t>
      </w:r>
    </w:p>
    <w:p w14:paraId="6C9B3552" w14:textId="77777777" w:rsidR="003610EE" w:rsidRPr="00F97842" w:rsidRDefault="003610EE" w:rsidP="00913F3D">
      <w:pPr>
        <w:pStyle w:val="TextodoTrabalho"/>
      </w:pPr>
    </w:p>
    <w:p w14:paraId="4BEB5018" w14:textId="2E87FE29" w:rsidR="005B12A1" w:rsidRPr="00F97842" w:rsidRDefault="004173D4" w:rsidP="00913F3D">
      <w:pPr>
        <w:pStyle w:val="TextodoTrabalho"/>
      </w:pPr>
      <w:r w:rsidRPr="00F97842">
        <w:t>Nessa se</w:t>
      </w:r>
      <w:r w:rsidR="003610EE" w:rsidRPr="00F97842">
        <w:t xml:space="preserve">ção </w:t>
      </w:r>
      <w:del w:id="1753" w:author="Elias De Moraes Fernandes" w:date="2016-05-19T14:40:00Z">
        <w:r w:rsidR="003610EE" w:rsidRPr="00F97842" w:rsidDel="00617BDB">
          <w:delText xml:space="preserve">serão </w:delText>
        </w:r>
      </w:del>
      <w:ins w:id="1754" w:author="Elias De Moraes Fernandes" w:date="2016-05-19T14:40:00Z">
        <w:r w:rsidR="00617BDB" w:rsidRPr="00F97842">
          <w:t xml:space="preserve">são </w:t>
        </w:r>
      </w:ins>
      <w:r w:rsidR="003610EE" w:rsidRPr="00F97842">
        <w:t>descritos a histó</w:t>
      </w:r>
      <w:r w:rsidR="00B779C0" w:rsidRPr="00F97842">
        <w:t>ria, fases, mecânica</w:t>
      </w:r>
      <w:r w:rsidR="009E3F2A" w:rsidRPr="00F97842">
        <w:t xml:space="preserve"> do jogo</w:t>
      </w:r>
      <w:r w:rsidR="00B779C0" w:rsidRPr="5B0B99E4">
        <w:t xml:space="preserve">, </w:t>
      </w:r>
      <w:r w:rsidR="009E3F2A" w:rsidRPr="00F97842">
        <w:t xml:space="preserve">característica dos </w:t>
      </w:r>
      <w:r w:rsidR="00B779C0" w:rsidRPr="00F97842">
        <w:t>personagens e outros aspectos cruciais para entender o</w:t>
      </w:r>
      <w:r w:rsidR="003610EE" w:rsidRPr="00F97842">
        <w:t xml:space="preserve"> jogo Nonda</w:t>
      </w:r>
      <w:r w:rsidR="00286263" w:rsidRPr="5B0B99E4">
        <w:t>.</w:t>
      </w:r>
      <w:r w:rsidR="003610EE" w:rsidRPr="5B0B99E4">
        <w:t xml:space="preserve"> </w:t>
      </w:r>
    </w:p>
    <w:p w14:paraId="7417F372" w14:textId="77777777" w:rsidR="00B946BC" w:rsidRPr="00F97842" w:rsidRDefault="00B946BC" w:rsidP="00913F3D">
      <w:pPr>
        <w:pStyle w:val="TextodoTrabalho"/>
      </w:pPr>
    </w:p>
    <w:p w14:paraId="6BF7D29B" w14:textId="2A14D973" w:rsidR="005A3E1D" w:rsidRPr="00F97842" w:rsidRDefault="00CA774F" w:rsidP="00913F3D">
      <w:pPr>
        <w:pStyle w:val="StyleXX"/>
      </w:pPr>
      <w:r w:rsidRPr="00FA63E0">
        <w:fldChar w:fldCharType="begin"/>
      </w:r>
      <w:r w:rsidRPr="00F97842">
        <w:instrText xml:space="preserve"> REF _Ref445393447 \w \h </w:instrText>
      </w:r>
      <w:r w:rsidR="00867A1B" w:rsidRPr="00F97842">
        <w:instrText xml:space="preserve"> \* MERGEFORMAT </w:instrText>
      </w:r>
      <w:r w:rsidRPr="00FA63E0">
        <w:fldChar w:fldCharType="separate"/>
      </w:r>
      <w:ins w:id="1755" w:author="Elias De Moraes Fernandes" w:date="2016-10-12T18:48:00Z">
        <w:r w:rsidR="00A23CA1">
          <w:t>4.5</w:t>
        </w:r>
      </w:ins>
      <w:del w:id="1756" w:author="Elias De Moraes Fernandes" w:date="2016-10-12T18:48:00Z">
        <w:r w:rsidR="003232DB" w:rsidRPr="00F97842" w:rsidDel="00A23CA1">
          <w:delText>5.4</w:delText>
        </w:r>
      </w:del>
      <w:r w:rsidRPr="00FA63E0">
        <w:fldChar w:fldCharType="end"/>
      </w:r>
      <w:r w:rsidR="00171F7F" w:rsidRPr="00F97842">
        <w:tab/>
      </w:r>
      <w:r w:rsidR="004F1D35" w:rsidRPr="00F97842">
        <w:t>Gênero</w:t>
      </w:r>
    </w:p>
    <w:p w14:paraId="1320A660" w14:textId="77777777" w:rsidR="00115823" w:rsidRPr="00F97842" w:rsidRDefault="00115823" w:rsidP="00913F3D">
      <w:pPr>
        <w:pStyle w:val="TextodoTrabalho"/>
      </w:pPr>
    </w:p>
    <w:p w14:paraId="3A78F311" w14:textId="1A96AFAB" w:rsidR="003610EE" w:rsidRPr="00F97842" w:rsidRDefault="003610EE" w:rsidP="00913F3D">
      <w:pPr>
        <w:pStyle w:val="TextodoTrabalho"/>
      </w:pPr>
      <w:r w:rsidRPr="00F97842">
        <w:t xml:space="preserve">O jogo é </w:t>
      </w:r>
      <w:r w:rsidR="00A607A3" w:rsidRPr="00F97842">
        <w:t xml:space="preserve">uma combinação de </w:t>
      </w:r>
      <w:r w:rsidR="005631FB" w:rsidRPr="00F97842">
        <w:t>dois estilos</w:t>
      </w:r>
      <w:r w:rsidR="00A607A3" w:rsidRPr="5B0B99E4">
        <w:t>:</w:t>
      </w:r>
      <w:r w:rsidRPr="5B0B99E4">
        <w:t xml:space="preserve"> </w:t>
      </w:r>
      <w:r w:rsidRPr="5B0B99E4">
        <w:rPr>
          <w:i/>
          <w:iCs/>
        </w:rPr>
        <w:t>puzzle</w:t>
      </w:r>
      <w:r w:rsidR="00A607A3" w:rsidRPr="00F97842">
        <w:t xml:space="preserve"> e </w:t>
      </w:r>
      <w:r w:rsidR="00A607A3" w:rsidRPr="5B0B99E4">
        <w:rPr>
          <w:i/>
          <w:iCs/>
        </w:rPr>
        <w:t xml:space="preserve">non-stop </w:t>
      </w:r>
      <w:proofErr w:type="spellStart"/>
      <w:r w:rsidR="00A607A3" w:rsidRPr="5B0B99E4">
        <w:rPr>
          <w:i/>
          <w:iCs/>
        </w:rPr>
        <w:t>running</w:t>
      </w:r>
      <w:proofErr w:type="spellEnd"/>
      <w:r w:rsidR="005631FB" w:rsidRPr="5B0B99E4">
        <w:t xml:space="preserve">. </w:t>
      </w:r>
      <w:r w:rsidR="00E70ACE" w:rsidRPr="00F97842">
        <w:t>O primeiro</w:t>
      </w:r>
      <w:ins w:id="1757" w:author="Elias De Moraes Fernandes" w:date="2016-05-06T12:08:00Z">
        <w:r w:rsidR="0069245A" w:rsidRPr="00F97842">
          <w:t xml:space="preserve"> estilo</w:t>
        </w:r>
      </w:ins>
      <w:r w:rsidR="00E70ACE" w:rsidRPr="5B0B99E4">
        <w:t xml:space="preserve"> </w:t>
      </w:r>
      <w:r w:rsidR="005631FB" w:rsidRPr="00F97842">
        <w:t>é apropriado</w:t>
      </w:r>
      <w:r w:rsidRPr="00F97842">
        <w:t xml:space="preserve"> pela arte de</w:t>
      </w:r>
      <w:r w:rsidR="005631FB" w:rsidRPr="00F97842">
        <w:t xml:space="preserve"> for</w:t>
      </w:r>
      <w:r w:rsidR="00115823" w:rsidRPr="00F97842">
        <w:t>ç</w:t>
      </w:r>
      <w:r w:rsidR="005631FB" w:rsidRPr="00F97842">
        <w:t>ar o raciocínio do jogador</w:t>
      </w:r>
      <w:r w:rsidRPr="00F97842">
        <w:t xml:space="preserve"> antes de efetuar uma ação que resulte uma reação da parte lógica</w:t>
      </w:r>
      <w:r w:rsidR="005631FB" w:rsidRPr="00F97842">
        <w:t xml:space="preserve"> do game</w:t>
      </w:r>
      <w:r w:rsidRPr="5B0B99E4">
        <w:t>.</w:t>
      </w:r>
      <w:r w:rsidR="00902863" w:rsidRPr="5B0B99E4">
        <w:t xml:space="preserve"> </w:t>
      </w:r>
      <w:r w:rsidR="003B7DC4" w:rsidRPr="00F97842">
        <w:t>O segundo</w:t>
      </w:r>
      <w:r w:rsidR="00280AFD" w:rsidRPr="5B0B99E4">
        <w:t>,</w:t>
      </w:r>
      <w:r w:rsidR="003B7DC4" w:rsidRPr="5B0B99E4">
        <w:t xml:space="preserve"> </w:t>
      </w:r>
      <w:r w:rsidR="00E70ACE" w:rsidRPr="00F97842">
        <w:lastRenderedPageBreak/>
        <w:t xml:space="preserve">implica que o jogador não terá domínio sobre </w:t>
      </w:r>
      <w:del w:id="1758" w:author="Elias De Moraes Fernandes" w:date="2016-05-06T12:08:00Z">
        <w:r w:rsidR="00E70ACE" w:rsidRPr="00F97842" w:rsidDel="005674E7">
          <w:delText>a direção natural</w:delText>
        </w:r>
      </w:del>
      <w:ins w:id="1759" w:author="Elias De Moraes Fernandes" w:date="2016-05-06T12:08:00Z">
        <w:r w:rsidR="005674E7" w:rsidRPr="00F97842">
          <w:t>a velocidade</w:t>
        </w:r>
      </w:ins>
      <w:r w:rsidR="00E70ACE" w:rsidRPr="00F97842">
        <w:t xml:space="preserve"> do personagem</w:t>
      </w:r>
      <w:r w:rsidR="008B1584" w:rsidRPr="00F97842">
        <w:t xml:space="preserve">, ou seja, o </w:t>
      </w:r>
      <w:del w:id="1760" w:author="Elias De Moraes Fernandes" w:date="2016-05-06T12:08:00Z">
        <w:r w:rsidR="00267CF7" w:rsidRPr="00F97842" w:rsidDel="008766BA">
          <w:delText xml:space="preserve">mesma </w:delText>
        </w:r>
      </w:del>
      <w:ins w:id="1761" w:author="Elias De Moraes Fernandes" w:date="2016-05-06T12:08:00Z">
        <w:r w:rsidR="008766BA" w:rsidRPr="00F97842">
          <w:t xml:space="preserve">mesmo </w:t>
        </w:r>
      </w:ins>
      <w:r w:rsidR="008B1584" w:rsidRPr="00F97842">
        <w:t xml:space="preserve">está sempre </w:t>
      </w:r>
      <w:r w:rsidR="00267CF7" w:rsidRPr="00F97842">
        <w:t>em moviment</w:t>
      </w:r>
      <w:r w:rsidR="008B1584" w:rsidRPr="00F97842">
        <w:t>o</w:t>
      </w:r>
      <w:r w:rsidR="00E70ACE" w:rsidRPr="5B0B99E4">
        <w:t xml:space="preserve">. </w:t>
      </w:r>
      <w:r w:rsidR="008B1584" w:rsidRPr="00F97842">
        <w:t>Para</w:t>
      </w:r>
      <w:r w:rsidR="00E70ACE" w:rsidRPr="00F97842">
        <w:t xml:space="preserve"> mudar </w:t>
      </w:r>
      <w:r w:rsidR="00EB523D" w:rsidRPr="00F97842">
        <w:t xml:space="preserve">de </w:t>
      </w:r>
      <w:r w:rsidR="00E70ACE" w:rsidRPr="00F97842">
        <w:t>direção</w:t>
      </w:r>
      <w:r w:rsidR="00280AFD" w:rsidRPr="00F97842">
        <w:t xml:space="preserve"> do personagem,</w:t>
      </w:r>
      <w:r w:rsidR="00E70ACE" w:rsidRPr="00F97842">
        <w:t xml:space="preserve"> o jogador precisará </w:t>
      </w:r>
      <w:del w:id="1762" w:author="Elias De Moraes Fernandes" w:date="2016-05-19T15:00:00Z">
        <w:r w:rsidR="00280AFD" w:rsidRPr="00F97842" w:rsidDel="00B75BE6">
          <w:delText>tocar em determinada</w:delText>
        </w:r>
      </w:del>
      <w:ins w:id="1763" w:author="Elias De Moraes Fernandes" w:date="2016-05-19T15:00:00Z">
        <w:r w:rsidR="00B75BE6" w:rsidRPr="00F97842">
          <w:t>deslizar na parte esquerda</w:t>
        </w:r>
      </w:ins>
      <w:del w:id="1764" w:author="Elias De Moraes Fernandes" w:date="2016-05-19T15:01:00Z">
        <w:r w:rsidR="00280AFD" w:rsidRPr="00F97842" w:rsidDel="00B75BE6">
          <w:delText xml:space="preserve"> área</w:delText>
        </w:r>
      </w:del>
      <w:r w:rsidR="00280AFD" w:rsidRPr="00F97842">
        <w:t xml:space="preserve"> da</w:t>
      </w:r>
      <w:r w:rsidR="00E70ACE" w:rsidRPr="00F97842">
        <w:t xml:space="preserve"> tela</w:t>
      </w:r>
      <w:ins w:id="1765" w:author="Elias De Moraes Fernandes" w:date="2016-05-19T15:01:00Z">
        <w:r w:rsidR="00B75BE6" w:rsidRPr="00F97842">
          <w:t xml:space="preserve"> (ver Seção 5.2)</w:t>
        </w:r>
      </w:ins>
      <w:r w:rsidR="007D161D" w:rsidRPr="5B0B99E4">
        <w:t>.</w:t>
      </w:r>
    </w:p>
    <w:p w14:paraId="1B7DF717" w14:textId="77777777" w:rsidR="004F1D35" w:rsidRPr="00FA63E0" w:rsidRDefault="004F1D35">
      <w:pPr>
        <w:pStyle w:val="TextodoTrabalho"/>
        <w:pPrChange w:id="1766" w:author="Elias De Moraes Fernandes" w:date="2016-05-06T12:09:00Z">
          <w:pPr>
            <w:pStyle w:val="CapitulosXXX"/>
          </w:pPr>
        </w:pPrChange>
      </w:pPr>
    </w:p>
    <w:p w14:paraId="75221E78" w14:textId="260F84D2" w:rsidR="005A3E1D" w:rsidRPr="00F97842" w:rsidRDefault="00030990" w:rsidP="00913F3D">
      <w:pPr>
        <w:pStyle w:val="StyleXX"/>
      </w:pPr>
      <w:r w:rsidRPr="00D10623">
        <w:fldChar w:fldCharType="begin"/>
      </w:r>
      <w:r w:rsidRPr="00F97842">
        <w:instrText xml:space="preserve"> REF _Ref445393476 \w \h </w:instrText>
      </w:r>
      <w:r w:rsidR="00931214" w:rsidRPr="00F97842">
        <w:instrText xml:space="preserve"> \* MERGEFORMAT </w:instrText>
      </w:r>
      <w:r w:rsidRPr="00D10623">
        <w:fldChar w:fldCharType="separate"/>
      </w:r>
      <w:ins w:id="1767" w:author="Elias De Moraes Fernandes" w:date="2016-10-12T18:48:00Z">
        <w:r w:rsidR="00A23CA1">
          <w:t>4.6</w:t>
        </w:r>
      </w:ins>
      <w:del w:id="1768" w:author="Elias De Moraes Fernandes" w:date="2016-10-12T18:48:00Z">
        <w:r w:rsidR="003232DB" w:rsidRPr="00F97842" w:rsidDel="00A23CA1">
          <w:delText>5.5</w:delText>
        </w:r>
      </w:del>
      <w:r w:rsidRPr="00D10623">
        <w:fldChar w:fldCharType="end"/>
      </w:r>
      <w:r w:rsidR="00FB5B7C" w:rsidRPr="00F97842">
        <w:tab/>
      </w:r>
      <w:r w:rsidR="00B946BC" w:rsidRPr="00F97842">
        <w:t>Enredo</w:t>
      </w:r>
    </w:p>
    <w:p w14:paraId="669B63F9" w14:textId="77777777" w:rsidR="00115823" w:rsidRPr="00F97842" w:rsidRDefault="00115823" w:rsidP="00913F3D">
      <w:pPr>
        <w:pStyle w:val="TextodoTrabalho"/>
      </w:pPr>
    </w:p>
    <w:p w14:paraId="1CE8B86C" w14:textId="77777777" w:rsidR="00B946BC" w:rsidRPr="00F97842" w:rsidRDefault="00B946BC" w:rsidP="00913F3D">
      <w:pPr>
        <w:pStyle w:val="TextodoTrabalho"/>
      </w:pPr>
      <w:r w:rsidRPr="00F97842">
        <w:t xml:space="preserve">A história da minhoca Nonda acontece no minhocário da UTFPR, que fica sob a responsabilidade da Professora Ana. </w:t>
      </w:r>
    </w:p>
    <w:p w14:paraId="26F7B9BD" w14:textId="77777777" w:rsidR="00B946BC" w:rsidRPr="00F97842" w:rsidRDefault="00B946BC" w:rsidP="00913F3D">
      <w:pPr>
        <w:pStyle w:val="TextodoTrabalho"/>
      </w:pPr>
      <w:r w:rsidRPr="00F97842">
        <w:t xml:space="preserve">Ana educa a todos através de palestras como deve ser feito a vermicompostagem corretamente dentro da sala de aula ou fora, como no pátio da UTFPR ou no minhocário, onde Nonda trabalha. </w:t>
      </w:r>
    </w:p>
    <w:p w14:paraId="089D4B79" w14:textId="3EB1DA40" w:rsidR="00B946BC" w:rsidRPr="00F97842" w:rsidRDefault="00B946BC" w:rsidP="00913F3D">
      <w:pPr>
        <w:pStyle w:val="TextodoTrabalho"/>
      </w:pPr>
      <w:r w:rsidRPr="00F97842">
        <w:t>O minhocário</w:t>
      </w:r>
      <w:r w:rsidRPr="5B0B99E4">
        <w:t xml:space="preserve"> (</w:t>
      </w:r>
      <w:proofErr w:type="spellStart"/>
      <w:r w:rsidRPr="5B0B99E4">
        <w:rPr>
          <w:i/>
          <w:iCs/>
        </w:rPr>
        <w:t>level</w:t>
      </w:r>
      <w:proofErr w:type="spellEnd"/>
      <w:r w:rsidRPr="5B0B99E4">
        <w:rPr>
          <w:i/>
          <w:iCs/>
        </w:rPr>
        <w:t xml:space="preserve"> design</w:t>
      </w:r>
      <w:r w:rsidRPr="00F97842">
        <w:t>) é composto por plataformas, que caracteriza o labirinto, e o objetivo de Nonda é cuidar para</w:t>
      </w:r>
      <w:ins w:id="1769" w:author="Elias De Moraes Fernandes" w:date="2016-05-19T14:40:00Z">
        <w:r w:rsidR="00AC3A3F" w:rsidRPr="00F97842">
          <w:t xml:space="preserve"> que</w:t>
        </w:r>
      </w:ins>
      <w:r w:rsidRPr="00F97842">
        <w:t xml:space="preserve"> nenhum inimigo tome posse e reproduza ou infecte a caixa de terra com agente ecotóxico. Para que Nonda continue produzindo </w:t>
      </w:r>
      <w:r w:rsidR="00985E15" w:rsidRPr="00F97842">
        <w:t>biofertilizantes de</w:t>
      </w:r>
      <w:r w:rsidRPr="00F97842">
        <w:t xml:space="preserve"> qualidade </w:t>
      </w:r>
      <w:r w:rsidR="006E2115" w:rsidRPr="00F97842">
        <w:t xml:space="preserve">(criando húmus ao defecar) </w:t>
      </w:r>
      <w:r w:rsidRPr="00F97842">
        <w:t xml:space="preserve">e continue sempre forte, a Professora Ana sempre abastece a caixa de Nonda com resíduos orgânicos. </w:t>
      </w:r>
    </w:p>
    <w:p w14:paraId="6403FE84" w14:textId="3C67235D" w:rsidR="00B946BC" w:rsidRPr="00F97842" w:rsidRDefault="00B946BC" w:rsidP="00913F3D">
      <w:pPr>
        <w:pStyle w:val="TextodoTrabalho"/>
      </w:pPr>
      <w:r w:rsidRPr="00F97842">
        <w:t xml:space="preserve">O jogo conta com 3 </w:t>
      </w:r>
      <w:commentRangeStart w:id="1770"/>
      <w:r w:rsidRPr="00F97842">
        <w:t>inimigos</w:t>
      </w:r>
      <w:commentRangeEnd w:id="1770"/>
      <w:r w:rsidR="00115823" w:rsidRPr="00F97842">
        <w:rPr>
          <w:rFonts w:asciiTheme="minorHAnsi" w:eastAsiaTheme="minorHAnsi" w:hAnsiTheme="minorHAnsi" w:cstheme="minorBidi"/>
          <w:color w:val="auto"/>
        </w:rPr>
        <w:commentReference w:id="1770"/>
      </w:r>
      <w:r w:rsidRPr="00F97842">
        <w:t>, que são</w:t>
      </w:r>
      <w:r w:rsidR="007347E6" w:rsidRPr="5B0B99E4">
        <w:t>:</w:t>
      </w:r>
      <w:r w:rsidRPr="00F97842">
        <w:t xml:space="preserve"> o pássaro, o sanguessuga e a formiga. Cada um destes possui poderes diferentes, podendo ser mais lento, porém o dano é maior, como por exemplo o sanguessuga, ou rápido e invasor, como o caso do pássaro. A formiga terá uma colônia (carreira) de formigas que poderão atacar Nonda</w:t>
      </w:r>
      <w:r w:rsidRPr="5B0B99E4">
        <w:t xml:space="preserve">. </w:t>
      </w:r>
    </w:p>
    <w:p w14:paraId="0355981D" w14:textId="77777777" w:rsidR="000B6275" w:rsidRPr="00F97842" w:rsidRDefault="000B6275" w:rsidP="00913F3D">
      <w:pPr>
        <w:pStyle w:val="StyleXX"/>
        <w:rPr>
          <w:ins w:id="1771" w:author="Elias De Moraes Fernandes" w:date="2016-05-06T12:09:00Z"/>
        </w:rPr>
      </w:pPr>
    </w:p>
    <w:p w14:paraId="1AA52CAC" w14:textId="464514DB" w:rsidR="0016122A" w:rsidRPr="00F97842" w:rsidRDefault="00030990" w:rsidP="00913F3D">
      <w:pPr>
        <w:pStyle w:val="StyleXX"/>
      </w:pPr>
      <w:r w:rsidRPr="00FA63E0">
        <w:fldChar w:fldCharType="begin"/>
      </w:r>
      <w:r w:rsidRPr="00F97842">
        <w:instrText xml:space="preserve"> REF _Ref445393494 \w \h </w:instrText>
      </w:r>
      <w:r w:rsidR="00581E64" w:rsidRPr="00F97842">
        <w:instrText xml:space="preserve"> \* MERGEFORMAT </w:instrText>
      </w:r>
      <w:r w:rsidRPr="00FA63E0">
        <w:fldChar w:fldCharType="separate"/>
      </w:r>
      <w:ins w:id="1772" w:author="Elias De Moraes Fernandes" w:date="2016-10-12T18:48:00Z">
        <w:r w:rsidR="00A23CA1">
          <w:t>4.7</w:t>
        </w:r>
      </w:ins>
      <w:del w:id="1773" w:author="Elias De Moraes Fernandes" w:date="2016-10-12T18:48:00Z">
        <w:r w:rsidR="003232DB" w:rsidRPr="00F97842" w:rsidDel="00A23CA1">
          <w:delText>5.6</w:delText>
        </w:r>
      </w:del>
      <w:r w:rsidRPr="00FA63E0">
        <w:fldChar w:fldCharType="end"/>
      </w:r>
      <w:r w:rsidR="00FB5B7C" w:rsidRPr="00F97842">
        <w:tab/>
      </w:r>
      <w:proofErr w:type="spellStart"/>
      <w:r w:rsidR="00B946BC" w:rsidRPr="00F97842">
        <w:t>Storyboard</w:t>
      </w:r>
      <w:proofErr w:type="spellEnd"/>
    </w:p>
    <w:p w14:paraId="72574303" w14:textId="77777777" w:rsidR="00115823" w:rsidRPr="00F97842" w:rsidRDefault="00115823" w:rsidP="00913F3D">
      <w:pPr>
        <w:pStyle w:val="TextodoTrabalho"/>
      </w:pPr>
    </w:p>
    <w:p w14:paraId="4E5411B6" w14:textId="3F00E497" w:rsidR="00B946BC" w:rsidRPr="00F97842" w:rsidRDefault="00B946BC" w:rsidP="00913F3D">
      <w:pPr>
        <w:pStyle w:val="TextodoTrabalho"/>
      </w:pPr>
      <w:r w:rsidRPr="00F97842">
        <w:t xml:space="preserve">Antes de iniciar o jogo, </w:t>
      </w:r>
      <w:del w:id="1774" w:author="Elias De Moraes Fernandes" w:date="2016-10-06T23:43:00Z">
        <w:r w:rsidRPr="00F97842" w:rsidDel="00E15D15">
          <w:delText>terá uma explica</w:delText>
        </w:r>
        <w:r w:rsidR="007126AC" w:rsidRPr="00F97842" w:rsidDel="00E15D15">
          <w:delText>ção</w:delText>
        </w:r>
        <w:r w:rsidRPr="38229447" w:rsidDel="00E15D15">
          <w:delText xml:space="preserve"> </w:delText>
        </w:r>
      </w:del>
      <w:ins w:id="1775" w:author="Elias De Moraes Fernandes" w:date="2016-10-06T23:43:00Z">
        <w:r w:rsidR="00E15D15">
          <w:t>é mostrado um</w:t>
        </w:r>
      </w:ins>
      <w:del w:id="1776" w:author="Elias De Moraes Fernandes" w:date="2016-10-06T23:43:00Z">
        <w:r w:rsidR="007126AC" w:rsidRPr="00F97842" w:rsidDel="00E15D15">
          <w:delText>d</w:delText>
        </w:r>
      </w:del>
      <w:r w:rsidR="001107E0" w:rsidRPr="00F97842">
        <w:t xml:space="preserve">a </w:t>
      </w:r>
      <w:ins w:id="1777" w:author="Elias De Moraes Fernandes" w:date="2016-05-19T14:42:00Z">
        <w:r w:rsidR="00F94AE5" w:rsidRPr="00F97842">
          <w:t>hi</w:t>
        </w:r>
      </w:ins>
      <w:del w:id="1778" w:author="Elias De Moraes Fernandes" w:date="2016-05-19T14:42:00Z">
        <w:r w:rsidR="007126AC" w:rsidRPr="00F97842" w:rsidDel="00F94AE5">
          <w:delText>e</w:delText>
        </w:r>
      </w:del>
      <w:r w:rsidR="001107E0" w:rsidRPr="00F97842">
        <w:t>stória</w:t>
      </w:r>
      <w:r w:rsidRPr="38229447">
        <w:t xml:space="preserve"> </w:t>
      </w:r>
      <w:r w:rsidR="001107E0" w:rsidRPr="00F97842">
        <w:t>sobre os</w:t>
      </w:r>
      <w:r w:rsidRPr="00F97842">
        <w:t xml:space="preserve"> personagens envolvidos (principal e inimigos). </w:t>
      </w:r>
    </w:p>
    <w:p w14:paraId="4D1407BD" w14:textId="77777777" w:rsidR="007126AC" w:rsidRPr="00F97842" w:rsidRDefault="007126AC" w:rsidP="00913F3D">
      <w:pPr>
        <w:pStyle w:val="TextodoTrabalho"/>
      </w:pPr>
      <w:r w:rsidRPr="00F97842">
        <w:t>A concepção geral do jogo</w:t>
      </w:r>
      <w:ins w:id="1779" w:author="Elias De Moraes Fernandes" w:date="2016-05-19T14:17:00Z">
        <w:r w:rsidR="00944B7C" w:rsidRPr="00F97842">
          <w:t>, como mostra a F</w:t>
        </w:r>
      </w:ins>
      <w:ins w:id="1780" w:author="Elias De Moraes Fernandes" w:date="2016-05-19T14:18:00Z">
        <w:r w:rsidR="00944B7C" w:rsidRPr="00F97842">
          <w:t>i</w:t>
        </w:r>
      </w:ins>
      <w:ins w:id="1781" w:author="Elias De Moraes Fernandes" w:date="2016-05-19T14:17:00Z">
        <w:r w:rsidR="00944B7C" w:rsidRPr="00F97842">
          <w:t xml:space="preserve">gura </w:t>
        </w:r>
      </w:ins>
      <w:ins w:id="1782" w:author="Elias De Moraes Fernandes" w:date="2016-05-19T14:18:00Z">
        <w:r w:rsidR="00944B7C" w:rsidRPr="00F97842">
          <w:t>5</w:t>
        </w:r>
      </w:ins>
      <w:r w:rsidRPr="00F97842">
        <w:t xml:space="preserve"> é </w:t>
      </w:r>
      <w:r w:rsidR="008D09AA" w:rsidRPr="00F97842">
        <w:t xml:space="preserve">fazer o jogador </w:t>
      </w:r>
      <w:r w:rsidR="007138BD" w:rsidRPr="00F97842">
        <w:t xml:space="preserve">entender o que pode </w:t>
      </w:r>
      <w:r w:rsidR="00551762" w:rsidRPr="00F97842">
        <w:t xml:space="preserve">e não </w:t>
      </w:r>
      <w:r w:rsidR="007138BD" w:rsidRPr="00F97842">
        <w:t>alimentar a minhoca</w:t>
      </w:r>
      <w:r w:rsidR="005A2667" w:rsidRPr="00F97842">
        <w:t xml:space="preserve"> através da exploração do minhocário</w:t>
      </w:r>
      <w:r w:rsidR="007138BD" w:rsidRPr="5B0B99E4">
        <w:t xml:space="preserve">, </w:t>
      </w:r>
      <w:r w:rsidR="00D01D35" w:rsidRPr="00F97842">
        <w:t xml:space="preserve">quais </w:t>
      </w:r>
      <w:r w:rsidR="001A3227" w:rsidRPr="00F97842">
        <w:t>os empecilhos e inimigos que ela pode ter para produzir húmus de qualidade</w:t>
      </w:r>
      <w:ins w:id="1783" w:author="Elias De Moraes Fernandes" w:date="2016-05-19T14:18:00Z">
        <w:r w:rsidR="00944B7C" w:rsidRPr="00F97842">
          <w:t xml:space="preserve"> e posteriormente indicar o desempenho alcançado </w:t>
        </w:r>
      </w:ins>
      <w:ins w:id="1784" w:author="Elias De Moraes Fernandes" w:date="2016-05-19T14:19:00Z">
        <w:r w:rsidR="00944B7C" w:rsidRPr="00F97842">
          <w:t>durante a fase</w:t>
        </w:r>
      </w:ins>
      <w:r w:rsidR="001A3227" w:rsidRPr="5B0B99E4">
        <w:t>.</w:t>
      </w:r>
    </w:p>
    <w:p w14:paraId="0A386204" w14:textId="611C4D81" w:rsidR="00B946BC" w:rsidRPr="00F97842" w:rsidRDefault="00B946BC" w:rsidP="00913F3D">
      <w:pPr>
        <w:pStyle w:val="TextodoTrabalho"/>
      </w:pPr>
      <w:r w:rsidRPr="00F97842">
        <w:t xml:space="preserve">Na primeira fase </w:t>
      </w:r>
      <w:r w:rsidR="00816A35" w:rsidRPr="00F97842">
        <w:t>o objetivo é proteger a comida</w:t>
      </w:r>
      <w:r w:rsidR="00643997" w:rsidRPr="00F97842">
        <w:t xml:space="preserve"> distribuída aleatoriamente </w:t>
      </w:r>
      <w:r w:rsidRPr="00F97842">
        <w:t>dentro d</w:t>
      </w:r>
      <w:r w:rsidR="001A3BD2" w:rsidRPr="00F97842">
        <w:t>o minhocário (ambiente do jogo)</w:t>
      </w:r>
      <w:r w:rsidRPr="5B0B99E4">
        <w:t xml:space="preserve">. </w:t>
      </w:r>
      <w:r w:rsidR="001A3BD2" w:rsidRPr="00F97842">
        <w:t xml:space="preserve">O jogador </w:t>
      </w:r>
      <w:r w:rsidRPr="00F97842">
        <w:t xml:space="preserve">precisa </w:t>
      </w:r>
      <w:r w:rsidR="00643997" w:rsidRPr="00F97842">
        <w:t xml:space="preserve">coletar esses </w:t>
      </w:r>
      <w:r w:rsidRPr="00F97842">
        <w:t>aliment</w:t>
      </w:r>
      <w:r w:rsidR="00643997" w:rsidRPr="00F97842">
        <w:t>os</w:t>
      </w:r>
      <w:r w:rsidR="00F85BA1" w:rsidRPr="5B0B99E4">
        <w:t xml:space="preserve"> </w:t>
      </w:r>
      <w:r w:rsidR="00643997" w:rsidRPr="00F97842">
        <w:lastRenderedPageBreak/>
        <w:t>e, como desafio, evitar que o inimigo ataque a minhoca</w:t>
      </w:r>
      <w:r w:rsidR="001A3BD2" w:rsidRPr="5B0B99E4">
        <w:t>.</w:t>
      </w:r>
      <w:r w:rsidRPr="5B0B99E4">
        <w:t xml:space="preserve"> </w:t>
      </w:r>
      <w:r w:rsidR="00643997" w:rsidRPr="00F97842">
        <w:t xml:space="preserve">Além disso, o jogador deve </w:t>
      </w:r>
      <w:r w:rsidR="001A3BD2" w:rsidRPr="00F97842">
        <w:t xml:space="preserve">atingir </w:t>
      </w:r>
      <w:r w:rsidR="00643997" w:rsidRPr="00F97842">
        <w:t>uma</w:t>
      </w:r>
      <w:r w:rsidR="001A3BD2" w:rsidRPr="5B0B99E4">
        <w:t xml:space="preserve"> </w:t>
      </w:r>
      <w:r w:rsidRPr="00F97842">
        <w:t>pontuação especificada</w:t>
      </w:r>
      <w:r w:rsidR="00643997" w:rsidRPr="00F97842">
        <w:t xml:space="preserve"> a fim de ir para próxima fase</w:t>
      </w:r>
      <w:r w:rsidRPr="5B0B99E4">
        <w:t>.</w:t>
      </w:r>
    </w:p>
    <w:p w14:paraId="3014E056" w14:textId="77777777" w:rsidR="00B946BC" w:rsidRPr="00F97842" w:rsidRDefault="00B946BC" w:rsidP="00913F3D">
      <w:pPr>
        <w:pStyle w:val="TextodoTrabalho"/>
      </w:pPr>
      <w:r w:rsidRPr="00F97842">
        <w:t xml:space="preserve">Na segunda fase, são jogados alimentos que pode e não pode comer, fazendo o jogador decidir qual é o correto. Novamente, precisa da pontuação mínima para avançar. </w:t>
      </w:r>
    </w:p>
    <w:p w14:paraId="2BEF1584" w14:textId="224EF162" w:rsidR="00B946BC" w:rsidRPr="00F97842" w:rsidRDefault="00B946BC" w:rsidP="00913F3D">
      <w:pPr>
        <w:pStyle w:val="TextodoTrabalho"/>
      </w:pPr>
      <w:r w:rsidRPr="00F97842">
        <w:t xml:space="preserve">Da terceira fase à quinta fase, começa </w:t>
      </w:r>
      <w:r w:rsidR="007D2765" w:rsidRPr="00F97842">
        <w:t>a fase dos</w:t>
      </w:r>
      <w:r w:rsidRPr="00F97842">
        <w:t xml:space="preserve"> inimigos. O personagem precisa se alimentar e proteger </w:t>
      </w:r>
      <w:r w:rsidR="004256F7" w:rsidRPr="00F97842">
        <w:t xml:space="preserve">sua </w:t>
      </w:r>
      <w:r w:rsidRPr="00F97842">
        <w:t xml:space="preserve">vida e </w:t>
      </w:r>
      <w:r w:rsidR="004256F7" w:rsidRPr="00F97842">
        <w:t>o minhocário</w:t>
      </w:r>
      <w:r w:rsidRPr="5B0B99E4">
        <w:t xml:space="preserve">. </w:t>
      </w:r>
      <w:r w:rsidR="004256F7" w:rsidRPr="00F97842">
        <w:t xml:space="preserve">A </w:t>
      </w:r>
      <w:proofErr w:type="spellStart"/>
      <w:r w:rsidR="004256F7" w:rsidRPr="00F97842">
        <w:t>profª</w:t>
      </w:r>
      <w:proofErr w:type="spellEnd"/>
      <w:r w:rsidR="004256F7" w:rsidRPr="00F97842">
        <w:t xml:space="preserve">. Ana </w:t>
      </w:r>
      <w:r w:rsidR="00F63596" w:rsidRPr="00F97842">
        <w:t>deposita alimentos</w:t>
      </w:r>
      <w:r w:rsidRPr="00F97842">
        <w:t xml:space="preserve"> na caixa. A partir da </w:t>
      </w:r>
      <w:r w:rsidR="00FA6D10" w:rsidRPr="00F97842">
        <w:t xml:space="preserve">segunda </w:t>
      </w:r>
      <w:r w:rsidRPr="00F97842">
        <w:t xml:space="preserve">fase, as Bombas Ácidas apresentam perigo ao </w:t>
      </w:r>
      <w:r w:rsidR="004256F7" w:rsidRPr="00F97842">
        <w:t xml:space="preserve">inimigo </w:t>
      </w:r>
      <w:r w:rsidRPr="00F97842">
        <w:t xml:space="preserve">que podem </w:t>
      </w:r>
      <w:r w:rsidR="00F63596" w:rsidRPr="00F97842">
        <w:t>ser arrem</w:t>
      </w:r>
      <w:ins w:id="1785" w:author="Elias De Moraes Fernandes" w:date="2016-05-19T14:42:00Z">
        <w:r w:rsidR="00B24163" w:rsidRPr="00F97842">
          <w:t>e</w:t>
        </w:r>
      </w:ins>
      <w:del w:id="1786" w:author="Elias De Moraes Fernandes" w:date="2016-05-19T14:42:00Z">
        <w:r w:rsidR="00F63596" w:rsidRPr="00F97842" w:rsidDel="00B24163">
          <w:delText>a</w:delText>
        </w:r>
      </w:del>
      <w:r w:rsidR="00F63596" w:rsidRPr="00F97842">
        <w:t>ssadas, caso o jogador tenha adquirido</w:t>
      </w:r>
      <w:r w:rsidRPr="00F97842">
        <w:t>. Outro perigo é o ataque dos inimigos. Os ataques entendem-se pelo fato do inimigo tocar no personagem. Cada toque, o personagem perde energia.</w:t>
      </w:r>
      <w:r w:rsidR="00F63596" w:rsidRPr="00F97842">
        <w:t xml:space="preserve"> Para repulsar os inimigos, precisa tocar segui</w:t>
      </w:r>
      <w:r w:rsidR="00386F00" w:rsidRPr="00F97842">
        <w:t>da</w:t>
      </w:r>
      <w:r w:rsidR="00F63596" w:rsidRPr="00F97842">
        <w:t>mente para afastá-los.</w:t>
      </w:r>
      <w:r w:rsidR="008629D4" w:rsidRPr="00F97842">
        <w:t xml:space="preserve"> É preciso defecar em uma área indicada na fase para poder adubar a terra, a fim de contabilizar os pontos.</w:t>
      </w:r>
    </w:p>
    <w:p w14:paraId="3B54EF0F" w14:textId="190AD5FB" w:rsidR="005A7195" w:rsidRPr="00F97842" w:rsidRDefault="005A7195" w:rsidP="00913F3D">
      <w:pPr>
        <w:pStyle w:val="TextodoTrabalho"/>
      </w:pPr>
      <w:r w:rsidRPr="00F97842">
        <w:t xml:space="preserve">A sexta fase é somente o personagem fugindo das bombas ácidas, durante um tempo </w:t>
      </w:r>
      <w:r w:rsidR="00386F00" w:rsidRPr="00F97842">
        <w:t>pré-determinado</w:t>
      </w:r>
      <w:r w:rsidRPr="00F97842">
        <w:t>. Para ajudar o personagem, o jogador precisa tocar na Bomba Ácida, quando estiver longe para fazer ela explodir.</w:t>
      </w:r>
    </w:p>
    <w:p w14:paraId="0E192D5E" w14:textId="18703168" w:rsidR="00B946BC" w:rsidRPr="00F97842" w:rsidRDefault="00B946BC" w:rsidP="00913F3D">
      <w:pPr>
        <w:pStyle w:val="TextodoTrabalho"/>
      </w:pPr>
      <w:r w:rsidRPr="00F97842">
        <w:t xml:space="preserve">Da </w:t>
      </w:r>
      <w:r w:rsidR="00F63596" w:rsidRPr="00F97842">
        <w:t>sétima até</w:t>
      </w:r>
      <w:r w:rsidRPr="5B0B99E4">
        <w:t xml:space="preserve"> </w:t>
      </w:r>
      <w:r w:rsidR="00F63596" w:rsidRPr="00F97842">
        <w:t xml:space="preserve">a nona </w:t>
      </w:r>
      <w:r w:rsidRPr="00F97842">
        <w:t xml:space="preserve">fase são apresentados o Ataque dos Inimigos. Eles vêm em </w:t>
      </w:r>
      <w:proofErr w:type="spellStart"/>
      <w:r w:rsidRPr="5B0B99E4">
        <w:rPr>
          <w:i/>
          <w:iCs/>
        </w:rPr>
        <w:t>waves</w:t>
      </w:r>
      <w:proofErr w:type="spellEnd"/>
      <w:r w:rsidRPr="5B0B99E4">
        <w:rPr>
          <w:i/>
          <w:iCs/>
        </w:rPr>
        <w:t xml:space="preserve">, </w:t>
      </w:r>
      <w:r w:rsidRPr="00F97842">
        <w:t xml:space="preserve">porém um inimigo </w:t>
      </w:r>
      <w:r w:rsidR="00F63596" w:rsidRPr="00F97842">
        <w:t xml:space="preserve">para </w:t>
      </w:r>
      <w:r w:rsidRPr="00F97842">
        <w:t xml:space="preserve">cada fase. Vai apresentar muitas Bombas Ácidas para auxiliar o jogador a vencer. Também terá o auxílio de </w:t>
      </w:r>
      <w:proofErr w:type="spellStart"/>
      <w:r w:rsidRPr="5B0B99E4">
        <w:rPr>
          <w:i/>
          <w:iCs/>
        </w:rPr>
        <w:t>power-ups</w:t>
      </w:r>
      <w:proofErr w:type="spellEnd"/>
      <w:ins w:id="1787" w:author="Elias De Moraes Fernandes" w:date="2016-05-19T13:51:00Z">
        <w:r w:rsidR="00675589" w:rsidRPr="5B0B99E4">
          <w:rPr>
            <w:rStyle w:val="FootnoteReference"/>
            <w:i/>
            <w:iCs/>
          </w:rPr>
          <w:footnoteReference w:id="1"/>
        </w:r>
      </w:ins>
      <w:r w:rsidRPr="5B0B99E4">
        <w:rPr>
          <w:i/>
          <w:iCs/>
        </w:rPr>
        <w:t xml:space="preserve"> </w:t>
      </w:r>
      <w:r w:rsidRPr="00F97842">
        <w:t>como o Borro de Café. O jogador pode coletar esse item para restaurar 100% da sua vida.</w:t>
      </w:r>
    </w:p>
    <w:p w14:paraId="49418252" w14:textId="60E26B18" w:rsidR="00906FF5" w:rsidRPr="00F97842" w:rsidDel="00E8659A" w:rsidRDefault="003820C0">
      <w:pPr>
        <w:pStyle w:val="TextodoTrabalho"/>
        <w:rPr>
          <w:del w:id="1808" w:author="Elias De Moraes Fernandes" w:date="2016-05-19T14:19:00Z"/>
        </w:rPr>
      </w:pPr>
      <w:r w:rsidRPr="00F97842">
        <w:t xml:space="preserve">A décima fase é composta por dicas sobre vermicompostagem, no formato múltipla escolha. </w:t>
      </w:r>
      <w:r w:rsidR="00906FF5" w:rsidRPr="00F97842">
        <w:t xml:space="preserve">Antes de cada fase ser concluída, </w:t>
      </w:r>
      <w:r w:rsidR="00DF41E8" w:rsidRPr="00F97842">
        <w:t xml:space="preserve">o </w:t>
      </w:r>
      <w:proofErr w:type="spellStart"/>
      <w:r w:rsidR="00DF41E8" w:rsidRPr="5B0B99E4">
        <w:rPr>
          <w:i/>
          <w:iCs/>
        </w:rPr>
        <w:t>Level</w:t>
      </w:r>
      <w:proofErr w:type="spellEnd"/>
      <w:r w:rsidR="00DF41E8" w:rsidRPr="5B0B99E4">
        <w:rPr>
          <w:i/>
          <w:iCs/>
        </w:rPr>
        <w:t xml:space="preserve"> </w:t>
      </w:r>
      <w:proofErr w:type="spellStart"/>
      <w:r w:rsidR="00DF41E8" w:rsidRPr="5B0B99E4">
        <w:rPr>
          <w:i/>
          <w:iCs/>
        </w:rPr>
        <w:t>Clear</w:t>
      </w:r>
      <w:proofErr w:type="spellEnd"/>
      <w:ins w:id="1809" w:author="Elias De Moraes Fernandes" w:date="2016-05-19T13:56:00Z">
        <w:r w:rsidR="00B41B59" w:rsidRPr="00F97842">
          <w:rPr>
            <w:rStyle w:val="FootnoteReference"/>
          </w:rPr>
          <w:footnoteReference w:id="2"/>
        </w:r>
      </w:ins>
      <w:r w:rsidR="00DF41E8" w:rsidRPr="00F97842">
        <w:t xml:space="preserve"> contará</w:t>
      </w:r>
      <w:r w:rsidR="00906FF5" w:rsidRPr="00F97842">
        <w:t xml:space="preserve"> também</w:t>
      </w:r>
      <w:r w:rsidR="00DF41E8" w:rsidRPr="5B0B99E4">
        <w:t xml:space="preserve"> </w:t>
      </w:r>
      <w:r w:rsidR="00DF41E8" w:rsidRPr="00F97842">
        <w:t>com</w:t>
      </w:r>
      <w:r w:rsidR="00906FF5" w:rsidRPr="00F97842">
        <w:t xml:space="preserve"> uma questã</w:t>
      </w:r>
      <w:r w:rsidR="00DF41E8" w:rsidRPr="00F97842">
        <w:t>o m</w:t>
      </w:r>
      <w:ins w:id="1817" w:author="Elias De Moraes Fernandes" w:date="2016-05-19T14:20:00Z">
        <w:r w:rsidR="00EC14D0" w:rsidRPr="00F97842">
          <w:t>ú</w:t>
        </w:r>
      </w:ins>
      <w:del w:id="1818" w:author="Elias De Moraes Fernandes" w:date="2016-05-19T14:20:00Z">
        <w:r w:rsidR="00DF41E8" w:rsidRPr="00F97842" w:rsidDel="008F726C">
          <w:delText>u</w:delText>
        </w:r>
      </w:del>
      <w:r w:rsidR="00DF41E8" w:rsidRPr="00F97842">
        <w:t>ltipla escolha sobre o cenário em questão</w:t>
      </w:r>
      <w:r w:rsidR="00E4333D" w:rsidRPr="00F97842">
        <w:t>. Caso o jogador acerte, terá uma recompensa.</w:t>
      </w:r>
    </w:p>
    <w:p w14:paraId="76EE1C67" w14:textId="11B01EB0" w:rsidR="00B946BC" w:rsidRPr="00F97842" w:rsidRDefault="00B946BC">
      <w:pPr>
        <w:pStyle w:val="TextodoTrabalho"/>
      </w:pPr>
      <w:del w:id="1819" w:author="Elias De Moraes Fernandes" w:date="2016-05-19T14:19:00Z">
        <w:r w:rsidRPr="00F97842" w:rsidDel="00E8659A">
          <w:delText>O jogo não contará com itens coletáveis como troféu</w:delText>
        </w:r>
        <w:r w:rsidR="00C91647" w:rsidRPr="00F97842" w:rsidDel="00E8659A">
          <w:delText>s</w:delText>
        </w:r>
        <w:r w:rsidRPr="00F97842" w:rsidDel="00E8659A">
          <w:delText xml:space="preserve">. Abaixo a </w:delText>
        </w:r>
        <w:r w:rsidR="00B8187C" w:rsidRPr="00F97842" w:rsidDel="00E8659A">
          <w:delText xml:space="preserve">Figura </w:delText>
        </w:r>
        <w:r w:rsidR="00130D87" w:rsidRPr="00F97842" w:rsidDel="00E8659A">
          <w:delText>5</w:delText>
        </w:r>
        <w:r w:rsidR="00B8187C" w:rsidRPr="00F97842" w:rsidDel="00E8659A">
          <w:delText xml:space="preserve">  </w:delText>
        </w:r>
        <w:r w:rsidRPr="00F97842" w:rsidDel="00E8659A">
          <w:delText>simplificada</w:delText>
        </w:r>
      </w:del>
      <w:ins w:id="1820" w:author="Elias De Moraes Fernandes" w:date="2016-05-06T12:11:00Z">
        <w:del w:id="1821" w:author="Elias De Moraes Fernandes" w:date="2016-05-19T14:19:00Z">
          <w:r w:rsidR="00C21BD8" w:rsidRPr="00F97842" w:rsidDel="00E8659A">
            <w:delText>5 simplificada</w:delText>
          </w:r>
        </w:del>
      </w:ins>
      <w:del w:id="1822" w:author="Elias De Moraes Fernandes" w:date="2016-05-19T14:19:00Z">
        <w:r w:rsidRPr="00F97842" w:rsidDel="00E8659A">
          <w:delText xml:space="preserve"> do </w:delText>
        </w:r>
        <w:r w:rsidRPr="00F97842" w:rsidDel="00E8659A">
          <w:rPr>
            <w:i/>
          </w:rPr>
          <w:delText>storyboard</w:delText>
        </w:r>
        <w:r w:rsidRPr="00F97842" w:rsidDel="00E8659A">
          <w:delText>.</w:delText>
        </w:r>
      </w:del>
    </w:p>
    <w:p w14:paraId="27C49088" w14:textId="5E27111C" w:rsidR="00B946BC" w:rsidRPr="00F97842" w:rsidRDefault="00B946BC">
      <w:pPr>
        <w:pStyle w:val="CapitulosXXX"/>
        <w:ind w:firstLine="0"/>
        <w:jc w:val="center"/>
        <w:pPrChange w:id="1823" w:author="Elias De Moraes Fernandes" w:date="2016-10-14T00:11:00Z">
          <w:pPr>
            <w:pStyle w:val="CapitulosXXX"/>
            <w:ind w:firstLine="0"/>
          </w:pPr>
        </w:pPrChange>
      </w:pPr>
      <w:r w:rsidRPr="00FA63E0">
        <w:rPr>
          <w:noProof/>
          <w:lang w:val="en-US"/>
        </w:rPr>
        <w:lastRenderedPageBreak/>
        <w:drawing>
          <wp:inline distT="0" distB="0" distL="0" distR="0" wp14:anchorId="2C1D0D82" wp14:editId="3F4B7E2B">
            <wp:extent cx="6671083" cy="5104531"/>
            <wp:effectExtent l="0" t="4127" r="5397" b="5398"/>
            <wp:docPr id="6" name="Picture 6" descr="../Library/Mobile%20Documents/com~apple~CloudDocs/git-repos/vc2DGame.git/_TCC/nonda_stor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Mobile%20Documents/com~apple~CloudDocs/git-repos/vc2DGame.git/_TCC/nonda_storyboard.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52" t="-5" r="2138" b="926"/>
                    <a:stretch/>
                  </pic:blipFill>
                  <pic:spPr bwMode="auto">
                    <a:xfrm rot="5400000">
                      <a:off x="0" y="0"/>
                      <a:ext cx="7384105" cy="5650116"/>
                    </a:xfrm>
                    <a:prstGeom prst="rect">
                      <a:avLst/>
                    </a:prstGeom>
                    <a:noFill/>
                    <a:ln>
                      <a:noFill/>
                    </a:ln>
                    <a:extLst>
                      <a:ext uri="{53640926-AAD7-44D8-BBD7-CCE9431645EC}">
                        <a14:shadowObscured xmlns:a14="http://schemas.microsoft.com/office/drawing/2010/main"/>
                      </a:ext>
                    </a:extLst>
                  </pic:spPr>
                </pic:pic>
              </a:graphicData>
            </a:graphic>
          </wp:inline>
        </w:drawing>
      </w:r>
    </w:p>
    <w:p w14:paraId="3AE987A6" w14:textId="69175A17" w:rsidR="00B946BC" w:rsidRPr="00F97842" w:rsidDel="00BA3873" w:rsidRDefault="00377D75">
      <w:pPr>
        <w:pStyle w:val="Caption"/>
        <w:rPr>
          <w:del w:id="1824" w:author="Elias De Moraes Fernandes" w:date="2016-05-19T12:59:00Z"/>
        </w:rPr>
        <w:pPrChange w:id="1825" w:author="Elias De Moraes Fernandes" w:date="2016-10-11T00:51:00Z">
          <w:pPr>
            <w:pStyle w:val="PargrafoparaIlustraes"/>
          </w:pPr>
        </w:pPrChange>
      </w:pPr>
      <w:ins w:id="1826" w:author="Elias De Moraes Fernandes" w:date="2016-10-11T00:51:00Z">
        <w:r w:rsidRPr="4A03C906">
          <w:rPr>
            <w:b/>
            <w:bCs/>
            <w:rPrChange w:id="1827" w:author="Convidado" w:date="2016-10-14T04:54:00Z">
              <w:rPr/>
            </w:rPrChange>
          </w:rPr>
          <w:t xml:space="preserve">Figura  </w:t>
        </w:r>
        <w:r w:rsidRPr="5B0B99E4">
          <w:rPr>
            <w:rPrChange w:id="1828" w:author="Convidado" w:date="2016-10-14T04:57:00Z">
              <w:rPr/>
            </w:rPrChange>
          </w:rPr>
          <w:fldChar w:fldCharType="begin"/>
        </w:r>
        <w:r w:rsidRPr="00377D75">
          <w:rPr>
            <w:b/>
            <w:rPrChange w:id="1829" w:author="Elias De Moraes Fernandes" w:date="2016-10-11T00:52:00Z">
              <w:rPr/>
            </w:rPrChange>
          </w:rPr>
          <w:instrText xml:space="preserve"> SEQ Figura_ \* ARABIC </w:instrText>
        </w:r>
      </w:ins>
      <w:r w:rsidRPr="5B0B99E4">
        <w:rPr>
          <w:b/>
          <w:rPrChange w:id="1830" w:author="Elias De Moraes Fernandes" w:date="2016-10-11T00:52:00Z">
            <w:rPr/>
          </w:rPrChange>
        </w:rPr>
        <w:fldChar w:fldCharType="separate"/>
      </w:r>
      <w:ins w:id="1831" w:author="Elias De Moraes Fernandes" w:date="2016-10-12T18:48:00Z">
        <w:r w:rsidR="00A23CA1" w:rsidRPr="4A03C906">
          <w:rPr>
            <w:b/>
            <w:bCs/>
            <w:noProof/>
            <w:rPrChange w:id="1832" w:author="Convidado" w:date="2016-10-14T04:54:00Z">
              <w:rPr>
                <w:b/>
                <w:noProof/>
              </w:rPr>
            </w:rPrChange>
          </w:rPr>
          <w:t>5</w:t>
        </w:r>
      </w:ins>
      <w:ins w:id="1833" w:author="Elias De Moraes Fernandes" w:date="2016-10-11T00:51:00Z">
        <w:del w:id="1834" w:author="Elias De Moraes Fernandes" w:date="2016-10-12T18:48:00Z">
          <w:r w:rsidRPr="00377D75" w:rsidDel="00A23CA1">
            <w:rPr>
              <w:b/>
              <w:noProof/>
              <w:rPrChange w:id="1835" w:author="Elias De Moraes Fernandes" w:date="2016-10-11T00:52:00Z">
                <w:rPr>
                  <w:noProof/>
                </w:rPr>
              </w:rPrChange>
            </w:rPr>
            <w:delText>5</w:delText>
          </w:r>
        </w:del>
        <w:r w:rsidRPr="5B0B99E4">
          <w:rPr>
            <w:rPrChange w:id="1836" w:author="Convidado" w:date="2016-10-14T04:57:00Z">
              <w:rPr/>
            </w:rPrChange>
          </w:rPr>
          <w:fldChar w:fldCharType="end"/>
        </w:r>
        <w:r w:rsidR="000702D6">
          <w:rPr>
            <w:b/>
            <w:bCs/>
          </w:rPr>
          <w:t xml:space="preserve"> </w:t>
        </w:r>
      </w:ins>
      <w:del w:id="1837" w:author="Elias De Moraes Fernandes" w:date="2016-10-11T00:52:00Z">
        <w:r w:rsidR="00CE2D2B" w:rsidRPr="38229447" w:rsidDel="00377D75">
          <w:rPr>
            <w:b/>
            <w:bCs/>
            <w:rPrChange w:id="1838" w:author="Elias Fernandes" w:date="2016-10-05T18:18:00Z">
              <w:rPr>
                <w:b/>
              </w:rPr>
            </w:rPrChange>
          </w:rPr>
          <w:delText xml:space="preserve">Figura  </w:delText>
        </w:r>
        <w:r w:rsidR="00CE2D2B" w:rsidRPr="38229447" w:rsidDel="00377D75">
          <w:rPr>
            <w:rPrChange w:id="1839" w:author="Elias Fernandes" w:date="2016-10-05T18:18:00Z">
              <w:rPr>
                <w:b/>
              </w:rPr>
            </w:rPrChange>
          </w:rPr>
          <w:fldChar w:fldCharType="begin"/>
        </w:r>
        <w:r w:rsidR="00CE2D2B" w:rsidRPr="00F97842" w:rsidDel="00377D75">
          <w:rPr>
            <w:b/>
          </w:rPr>
          <w:delInstrText xml:space="preserve"> SEQ Figura_ \* ARABIC </w:delInstrText>
        </w:r>
        <w:r w:rsidR="00CE2D2B" w:rsidRPr="38229447" w:rsidDel="00377D75">
          <w:rPr>
            <w:b/>
            <w:rPrChange w:id="1840" w:author="Elias De Moraes Fernandes" w:date="2016-10-04T23:07:00Z">
              <w:rPr>
                <w:b/>
              </w:rPr>
            </w:rPrChange>
          </w:rPr>
          <w:fldChar w:fldCharType="separate"/>
        </w:r>
        <w:r w:rsidR="003232DB" w:rsidRPr="38229447" w:rsidDel="00377D75">
          <w:rPr>
            <w:b/>
            <w:bCs/>
            <w:noProof/>
            <w:rPrChange w:id="1841" w:author="Elias Fernandes" w:date="2016-10-05T18:18:00Z">
              <w:rPr>
                <w:b/>
                <w:noProof/>
              </w:rPr>
            </w:rPrChange>
          </w:rPr>
          <w:delText>5</w:delText>
        </w:r>
        <w:r w:rsidR="00CE2D2B" w:rsidRPr="38229447" w:rsidDel="00377D75">
          <w:rPr>
            <w:rPrChange w:id="1842" w:author="Elias Fernandes" w:date="2016-10-05T18:18:00Z">
              <w:rPr>
                <w:b/>
              </w:rPr>
            </w:rPrChange>
          </w:rPr>
          <w:fldChar w:fldCharType="end"/>
        </w:r>
        <w:r w:rsidR="00CE2D2B" w:rsidRPr="00F97842" w:rsidDel="00377D75">
          <w:delText xml:space="preserve"> </w:delText>
        </w:r>
        <w:r w:rsidR="00E919B7" w:rsidRPr="00F97842" w:rsidDel="00377D75">
          <w:delText xml:space="preserve"> </w:delText>
        </w:r>
      </w:del>
      <w:r w:rsidR="00B946BC" w:rsidRPr="5B0B99E4">
        <w:t xml:space="preserve">– </w:t>
      </w:r>
      <w:r w:rsidR="00B946BC" w:rsidRPr="00F97842">
        <w:t>Nonda</w:t>
      </w:r>
      <w:r w:rsidR="00B946BC" w:rsidRPr="5B0B99E4">
        <w:t xml:space="preserve">: </w:t>
      </w:r>
      <w:r w:rsidR="008A0A2A" w:rsidRPr="00F97842">
        <w:t xml:space="preserve">Sketch do </w:t>
      </w:r>
      <w:proofErr w:type="spellStart"/>
      <w:r w:rsidR="00B946BC" w:rsidRPr="5B0B99E4">
        <w:rPr>
          <w:i w:val="0"/>
          <w:rPrChange w:id="1843" w:author="Convidado" w:date="2016-10-14T04:57:00Z">
            <w:rPr>
              <w:i/>
            </w:rPr>
          </w:rPrChange>
        </w:rPr>
        <w:t>Storyboard</w:t>
      </w:r>
      <w:proofErr w:type="spellEnd"/>
      <w:r w:rsidR="008A0A2A" w:rsidRPr="5B0B99E4">
        <w:rPr>
          <w:i w:val="0"/>
          <w:rPrChange w:id="1844" w:author="Convidado" w:date="2016-10-14T04:57:00Z">
            <w:rPr>
              <w:i/>
            </w:rPr>
          </w:rPrChange>
        </w:rPr>
        <w:t xml:space="preserve"> </w:t>
      </w:r>
      <w:r w:rsidR="008A0A2A" w:rsidRPr="00F97842">
        <w:t>representado através de telas</w:t>
      </w:r>
    </w:p>
    <w:p w14:paraId="6C46779D" w14:textId="11B01EB0" w:rsidR="007B0961" w:rsidRPr="00F97842" w:rsidRDefault="00B946BC">
      <w:pPr>
        <w:pStyle w:val="PargrafoparaIlustraes"/>
      </w:pPr>
      <w:del w:id="1845" w:author="Elias De Moraes Fernandes" w:date="2016-05-19T12:59:00Z">
        <w:r w:rsidRPr="00F97842" w:rsidDel="00BA3873">
          <w:delText>Fonte: Autoria Própria</w:delText>
        </w:r>
      </w:del>
    </w:p>
    <w:p w14:paraId="48A114CB" w14:textId="1F072AF5" w:rsidR="009F6F07" w:rsidRPr="00F97842" w:rsidRDefault="009F6F07">
      <w:pPr>
        <w:spacing w:after="200" w:line="276" w:lineRule="auto"/>
        <w:rPr>
          <w:rFonts w:eastAsia="Times New Roman"/>
          <w:color w:val="000000"/>
          <w:sz w:val="20"/>
        </w:rPr>
      </w:pPr>
      <w:r w:rsidRPr="00F97842">
        <w:br w:type="page"/>
      </w:r>
    </w:p>
    <w:p w14:paraId="027B2FBF" w14:textId="2B747C6E" w:rsidR="00A81F04" w:rsidRPr="00F97842" w:rsidRDefault="00030990" w:rsidP="00913F3D">
      <w:pPr>
        <w:pStyle w:val="StyleXX"/>
      </w:pPr>
      <w:r w:rsidRPr="00FA63E0">
        <w:lastRenderedPageBreak/>
        <w:fldChar w:fldCharType="begin"/>
      </w:r>
      <w:r w:rsidRPr="00F97842">
        <w:instrText xml:space="preserve"> REF _Ref445393518 \w \h </w:instrText>
      </w:r>
      <w:r w:rsidR="00BD49E4" w:rsidRPr="00F97842">
        <w:instrText xml:space="preserve"> \* MERGEFORMAT </w:instrText>
      </w:r>
      <w:r w:rsidRPr="00FA63E0">
        <w:fldChar w:fldCharType="separate"/>
      </w:r>
      <w:ins w:id="1846" w:author="Elias De Moraes Fernandes" w:date="2016-10-12T18:48:00Z">
        <w:r w:rsidR="00A23CA1">
          <w:t>4.8</w:t>
        </w:r>
      </w:ins>
      <w:del w:id="1847" w:author="Elias De Moraes Fernandes" w:date="2016-10-12T18:48:00Z">
        <w:r w:rsidR="003232DB" w:rsidRPr="00F97842" w:rsidDel="00A23CA1">
          <w:delText>5.7</w:delText>
        </w:r>
      </w:del>
      <w:r w:rsidRPr="00FA63E0">
        <w:fldChar w:fldCharType="end"/>
      </w:r>
      <w:r w:rsidR="00FB5B7C" w:rsidRPr="00F97842">
        <w:tab/>
      </w:r>
      <w:r w:rsidR="00B946BC" w:rsidRPr="00F97842">
        <w:t>Gameplay – Perspectiva centrada no jogador</w:t>
      </w:r>
    </w:p>
    <w:p w14:paraId="53C6C8ED" w14:textId="77777777" w:rsidR="0016122A" w:rsidRPr="00F97842" w:rsidRDefault="0016122A" w:rsidP="00913F3D">
      <w:pPr>
        <w:pStyle w:val="TextodoTrabalho"/>
      </w:pPr>
    </w:p>
    <w:p w14:paraId="613CF46B" w14:textId="1DC4D12B" w:rsidR="00B946BC" w:rsidRPr="00F97842" w:rsidRDefault="00B946BC" w:rsidP="00913F3D">
      <w:pPr>
        <w:pStyle w:val="TextodoTrabalho"/>
      </w:pPr>
      <w:r w:rsidRPr="5B0B99E4">
        <w:rPr>
          <w:i/>
          <w:iCs/>
        </w:rPr>
        <w:t>Gameplay</w:t>
      </w:r>
      <w:r w:rsidRPr="00F97842">
        <w:t xml:space="preserve"> é o </w:t>
      </w:r>
      <w:ins w:id="1848" w:author="Elias De Moraes Fernandes" w:date="2016-06-27T22:02:00Z">
        <w:r w:rsidR="00FB0834" w:rsidRPr="00F97842">
          <w:t>element</w:t>
        </w:r>
      </w:ins>
      <w:ins w:id="1849" w:author="Elias De Moraes Fernandes" w:date="2016-06-27T22:04:00Z">
        <w:r w:rsidR="00FB0834" w:rsidRPr="00F97842">
          <w:t>o</w:t>
        </w:r>
      </w:ins>
      <w:ins w:id="1850" w:author="Elias De Moraes Fernandes" w:date="2016-06-27T22:02:00Z">
        <w:r w:rsidR="00FB0834" w:rsidRPr="00F97842">
          <w:t xml:space="preserve"> central do jogo</w:t>
        </w:r>
      </w:ins>
      <w:ins w:id="1851" w:author="Elias De Moraes Fernandes" w:date="2016-06-27T22:04:00Z">
        <w:r w:rsidR="00FB0834" w:rsidRPr="00F97842">
          <w:t>, que</w:t>
        </w:r>
      </w:ins>
      <w:ins w:id="1852" w:author="Elias De Moraes Fernandes" w:date="2016-06-27T22:05:00Z">
        <w:r w:rsidR="00FB0834" w:rsidRPr="00F97842">
          <w:t xml:space="preserve"> para muitos jogadores</w:t>
        </w:r>
      </w:ins>
      <w:ins w:id="1853" w:author="Elias De Moraes Fernandes" w:date="2016-06-27T22:04:00Z">
        <w:r w:rsidR="00FB0834" w:rsidRPr="00F97842">
          <w:t xml:space="preserve"> determina a qualidade do jogo</w:t>
        </w:r>
      </w:ins>
      <w:ins w:id="1854" w:author="Elias De Moraes Fernandes" w:date="2016-06-27T22:06:00Z">
        <w:r w:rsidR="00FB0834" w:rsidRPr="00F97842">
          <w:t xml:space="preserve"> (DJAOUTI, D. et al)</w:t>
        </w:r>
      </w:ins>
      <w:ins w:id="1855" w:author="Elias De Moraes Fernandes" w:date="2016-06-27T22:04:00Z">
        <w:r w:rsidR="00FB0834" w:rsidRPr="00F97842">
          <w:t xml:space="preserve">. Em outras palavras </w:t>
        </w:r>
      </w:ins>
      <w:ins w:id="1856" w:author="Elias De Moraes Fernandes" w:date="2016-06-27T22:07:00Z">
        <w:r w:rsidR="00FB0834" w:rsidRPr="00F97842">
          <w:t>é</w:t>
        </w:r>
      </w:ins>
      <w:ins w:id="1857" w:author="Elias De Moraes Fernandes" w:date="2016-06-27T22:04:00Z">
        <w:r w:rsidR="00FB0834" w:rsidRPr="00F97842">
          <w:t xml:space="preserve"> a relação </w:t>
        </w:r>
      </w:ins>
      <w:ins w:id="1858" w:author="Elias De Moraes Fernandes" w:date="2016-06-27T22:05:00Z">
        <w:r w:rsidR="00FB0834" w:rsidRPr="00F97842">
          <w:t>de</w:t>
        </w:r>
      </w:ins>
      <w:ins w:id="1859" w:author="Elias De Moraes Fernandes" w:date="2016-06-27T22:02:00Z">
        <w:r w:rsidR="00FB0834" w:rsidRPr="5B0B99E4">
          <w:t xml:space="preserve"> </w:t>
        </w:r>
      </w:ins>
      <w:r w:rsidRPr="00F97842">
        <w:t>conjunto de atividades que o jogador pode fazer e como é a experiência do mesmo enquanto joga.</w:t>
      </w:r>
      <w:ins w:id="1860" w:author="Elias De Moraes Fernandes" w:date="2016-05-24T10:13:00Z">
        <w:r w:rsidR="00E70EBA" w:rsidRPr="5B0B99E4">
          <w:t xml:space="preserve"> </w:t>
        </w:r>
        <w:del w:id="1861" w:author="Elias De Moraes Fernandes" w:date="2016-06-27T21:53:00Z">
          <w:r w:rsidR="00E70EBA" w:rsidRPr="00F97842" w:rsidDel="0077134E">
            <w:delText>(REFERENCIA)</w:delText>
          </w:r>
        </w:del>
      </w:ins>
    </w:p>
    <w:p w14:paraId="7A7996D1" w14:textId="3945B3E0" w:rsidR="00B946BC" w:rsidRPr="00F97842" w:rsidRDefault="00B946BC" w:rsidP="00913F3D">
      <w:pPr>
        <w:pStyle w:val="TextodoTrabalho"/>
      </w:pPr>
      <w:del w:id="1862" w:author="Elias De Moraes Fernandes" w:date="2016-05-06T12:12:00Z">
        <w:r w:rsidRPr="00F97842" w:rsidDel="00E5614E">
          <w:delText>Para o jogo Nonda,</w:delText>
        </w:r>
      </w:del>
      <w:ins w:id="1863" w:author="Elias De Moraes Fernandes" w:date="2016-05-06T12:12:00Z">
        <w:r w:rsidR="00032A2E" w:rsidRPr="00F97842">
          <w:t xml:space="preserve">A </w:t>
        </w:r>
        <w:r w:rsidR="00E5614E" w:rsidRPr="00F97842">
          <w:t>Figura 6</w:t>
        </w:r>
        <w:r w:rsidR="00032A2E" w:rsidRPr="00F97842">
          <w:t xml:space="preserve"> ilustra</w:t>
        </w:r>
      </w:ins>
      <w:r w:rsidRPr="00F97842">
        <w:t xml:space="preserve"> o gameplay</w:t>
      </w:r>
      <w:ins w:id="1864" w:author="Elias De Moraes Fernandes" w:date="2016-05-06T12:13:00Z">
        <w:r w:rsidR="00032A2E" w:rsidRPr="00F97842">
          <w:t xml:space="preserve">, que </w:t>
        </w:r>
      </w:ins>
      <w:del w:id="1865" w:author="Elias De Moraes Fernandes" w:date="2016-05-06T12:13:00Z">
        <w:r w:rsidRPr="00F97842" w:rsidDel="00032A2E">
          <w:delText xml:space="preserve"> vai </w:delText>
        </w:r>
      </w:del>
      <w:r w:rsidRPr="00F97842">
        <w:t>induzir o jogador a responder com ações aos elementos que interagem na tela, partindo da necessidade do personagem se alimentar, depois defendendo o ambiente dos predadores</w:t>
      </w:r>
      <w:r w:rsidR="00DC7A2A" w:rsidRPr="00F97842">
        <w:t>, além de defecar em uma área específica</w:t>
      </w:r>
      <w:r w:rsidR="00026B7C" w:rsidRPr="00F97842">
        <w:t xml:space="preserve"> (para algumas fases)</w:t>
      </w:r>
      <w:r w:rsidR="00DC7A2A" w:rsidRPr="00F97842">
        <w:t>, como forma de adubar a terra</w:t>
      </w:r>
      <w:r w:rsidRPr="00F97842">
        <w:t>. Conta também com o elemento tempo, indicando a prioridade em determinadas ações para terminar determinadas fases</w:t>
      </w:r>
      <w:del w:id="1866" w:author="Elias De Moraes Fernandes" w:date="2016-05-06T12:12:00Z">
        <w:r w:rsidR="00570D0B" w:rsidRPr="00F97842" w:rsidDel="00E5614E">
          <w:delText xml:space="preserve">, conforme a </w:delText>
        </w:r>
        <w:r w:rsidR="00684708" w:rsidRPr="00F97842" w:rsidDel="00E5614E">
          <w:delText xml:space="preserve">Figura </w:delText>
        </w:r>
        <w:r w:rsidR="00F93AE9" w:rsidRPr="00F97842" w:rsidDel="00E5614E">
          <w:delText>6</w:delText>
        </w:r>
      </w:del>
      <w:r w:rsidR="00570D0B" w:rsidRPr="5B0B99E4">
        <w:t>.</w:t>
      </w:r>
    </w:p>
    <w:p w14:paraId="259BC9FC" w14:textId="211CCA85" w:rsidR="00B946BC" w:rsidRPr="00F97842" w:rsidRDefault="00BD337D" w:rsidP="000003C1">
      <w:ins w:id="1867" w:author="Elias De Moraes Fernandes" w:date="2016-10-11T00:58:00Z">
        <w:r>
          <w:rPr>
            <w:noProof/>
            <w:lang w:val="en-US"/>
          </w:rPr>
          <w:drawing>
            <wp:inline distT="0" distB="0" distL="0" distR="0" wp14:anchorId="5E3EE8E8" wp14:editId="2E79E932">
              <wp:extent cx="5753100" cy="3238500"/>
              <wp:effectExtent l="0" t="0" r="12700" b="12700"/>
              <wp:docPr id="26" name="Picture 26" descr="../../../../../../Downloads/Nonda_Screenshots/Screenshot_20160627-1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Nonda_Screenshots/Screenshot_20160627-150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ins>
      <w:del w:id="1868" w:author="Elias De Moraes Fernandes" w:date="2016-10-11T00:58:00Z">
        <w:r w:rsidR="00B946BC" w:rsidRPr="00FA63E0" w:rsidDel="00BD337D">
          <w:rPr>
            <w:noProof/>
            <w:lang w:val="en-US"/>
          </w:rPr>
          <w:drawing>
            <wp:inline distT="0" distB="0" distL="0" distR="0" wp14:anchorId="0A6458E5" wp14:editId="68922522">
              <wp:extent cx="5750560" cy="323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Mobile%20Documents/com~apple~CloudDocs/git-repos/Nonda/Ideias/FIgura2.1%20HUD.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50560" cy="3234690"/>
                      </a:xfrm>
                      <a:prstGeom prst="rect">
                        <a:avLst/>
                      </a:prstGeom>
                      <a:noFill/>
                      <a:ln>
                        <a:noFill/>
                      </a:ln>
                    </pic:spPr>
                  </pic:pic>
                </a:graphicData>
              </a:graphic>
            </wp:inline>
          </w:drawing>
        </w:r>
      </w:del>
    </w:p>
    <w:p w14:paraId="6DF0C402" w14:textId="0982C62C" w:rsidR="003721F7" w:rsidRDefault="003721F7">
      <w:pPr>
        <w:pStyle w:val="Caption"/>
        <w:jc w:val="center"/>
        <w:rPr>
          <w:ins w:id="1869" w:author="Elias De Moraes Fernandes" w:date="2016-10-14T00:12:00Z"/>
          <w:b/>
          <w:bCs/>
        </w:rPr>
        <w:pPrChange w:id="1870" w:author="Elias De Moraes Fernandes" w:date="2016-10-14T00:13:00Z">
          <w:pPr>
            <w:pStyle w:val="PargrafoparaIlustraes"/>
          </w:pPr>
        </w:pPrChange>
      </w:pPr>
      <w:ins w:id="1871" w:author="Elias De Moraes Fernandes" w:date="2016-10-14T00:13:00Z">
        <w:r w:rsidRPr="5B0B99E4">
          <w:rPr>
            <w:b/>
            <w:bCs/>
            <w:i w:val="0"/>
            <w:iCs w:val="0"/>
            <w:rPrChange w:id="1872" w:author="Convidado" w:date="2016-10-14T04:57:00Z">
              <w:rPr/>
            </w:rPrChange>
          </w:rPr>
          <w:t xml:space="preserve">Figura  </w:t>
        </w:r>
        <w:r w:rsidRPr="5B0B99E4">
          <w:fldChar w:fldCharType="begin"/>
        </w:r>
        <w:r w:rsidRPr="00652255">
          <w:rPr>
            <w:b/>
            <w:i w:val="0"/>
            <w:rPrChange w:id="1873" w:author="Elias De Moraes Fernandes" w:date="2016-10-14T00:13:00Z">
              <w:rPr/>
            </w:rPrChange>
          </w:rPr>
          <w:instrText xml:space="preserve"> SEQ Figura_ \* ARABIC </w:instrText>
        </w:r>
      </w:ins>
      <w:r w:rsidRPr="5B0B99E4">
        <w:rPr>
          <w:b/>
          <w:i w:val="0"/>
          <w:rPrChange w:id="1874" w:author="Elias De Moraes Fernandes" w:date="2016-10-14T00:13:00Z">
            <w:rPr/>
          </w:rPrChange>
        </w:rPr>
        <w:fldChar w:fldCharType="separate"/>
      </w:r>
      <w:ins w:id="1875" w:author="Elias De Moraes Fernandes" w:date="2016-10-14T00:13:00Z">
        <w:r w:rsidRPr="5B0B99E4">
          <w:rPr>
            <w:b/>
            <w:bCs/>
            <w:i w:val="0"/>
            <w:iCs w:val="0"/>
            <w:noProof/>
            <w:rPrChange w:id="1876" w:author="Convidado" w:date="2016-10-14T04:57:00Z">
              <w:rPr>
                <w:noProof/>
              </w:rPr>
            </w:rPrChange>
          </w:rPr>
          <w:t>6</w:t>
        </w:r>
        <w:r w:rsidRPr="00794355">
          <w:fldChar w:fldCharType="end"/>
        </w:r>
        <w:r>
          <w:t xml:space="preserve"> Tela de gameplay</w:t>
        </w:r>
      </w:ins>
    </w:p>
    <w:p w14:paraId="35A68C3F" w14:textId="77777777" w:rsidR="003721F7" w:rsidRDefault="003721F7">
      <w:pPr>
        <w:pStyle w:val="PargrafoparaIlustraes"/>
        <w:rPr>
          <w:ins w:id="1877" w:author="Elias De Moraes Fernandes" w:date="2016-10-14T00:12:00Z"/>
          <w:b/>
          <w:bCs/>
        </w:rPr>
      </w:pPr>
    </w:p>
    <w:p w14:paraId="64A09E56" w14:textId="3FA4F7D9" w:rsidR="00B946BC" w:rsidRPr="00F97842" w:rsidDel="003721F7" w:rsidRDefault="00F9193C">
      <w:pPr>
        <w:pStyle w:val="Caption"/>
        <w:rPr>
          <w:del w:id="1878" w:author="Elias De Moraes Fernandes" w:date="2016-10-14T00:12:00Z"/>
        </w:rPr>
        <w:pPrChange w:id="1879" w:author="Elias De Moraes Fernandes" w:date="2016-10-14T00:12:00Z">
          <w:pPr>
            <w:pStyle w:val="PargrafoparaIlustraes"/>
          </w:pPr>
        </w:pPrChange>
      </w:pPr>
      <w:del w:id="1880" w:author="Elias De Moraes Fernandes" w:date="2016-10-14T00:12:00Z">
        <w:r w:rsidRPr="00FA63E0" w:rsidDel="003721F7">
          <w:rPr>
            <w:b/>
            <w:bCs/>
          </w:rPr>
          <w:delText xml:space="preserve">Figura  </w:delText>
        </w:r>
        <w:r w:rsidRPr="38229447" w:rsidDel="003721F7">
          <w:rPr>
            <w:rPrChange w:id="1881" w:author="Elias Fernandes" w:date="2016-10-05T18:18:00Z">
              <w:rPr>
                <w:b/>
              </w:rPr>
            </w:rPrChange>
          </w:rPr>
          <w:fldChar w:fldCharType="begin"/>
        </w:r>
        <w:r w:rsidRPr="00F97842" w:rsidDel="003721F7">
          <w:rPr>
            <w:b/>
          </w:rPr>
          <w:delInstrText xml:space="preserve"> SEQ Figura_ \* ARABIC </w:delInstrText>
        </w:r>
        <w:r w:rsidRPr="38229447" w:rsidDel="003721F7">
          <w:rPr>
            <w:b/>
          </w:rPr>
          <w:fldChar w:fldCharType="separate"/>
        </w:r>
      </w:del>
      <w:ins w:id="1882" w:author="Elias De Moraes Fernandes" w:date="2016-10-12T18:48:00Z">
        <w:del w:id="1883" w:author="Elias De Moraes Fernandes" w:date="2016-10-14T00:12:00Z">
          <w:r w:rsidR="00A23CA1" w:rsidDel="003721F7">
            <w:rPr>
              <w:b/>
              <w:noProof/>
            </w:rPr>
            <w:delText>6</w:delText>
          </w:r>
        </w:del>
      </w:ins>
      <w:del w:id="1884" w:author="Elias De Moraes Fernandes" w:date="2016-10-14T00:12:00Z">
        <w:r w:rsidR="003232DB" w:rsidRPr="00D10623" w:rsidDel="003721F7">
          <w:rPr>
            <w:b/>
            <w:bCs/>
            <w:noProof/>
          </w:rPr>
          <w:delText>6</w:delText>
        </w:r>
        <w:r w:rsidRPr="38229447" w:rsidDel="003721F7">
          <w:rPr>
            <w:rPrChange w:id="1885" w:author="Elias Fernandes" w:date="2016-10-05T18:18:00Z">
              <w:rPr>
                <w:b/>
              </w:rPr>
            </w:rPrChange>
          </w:rPr>
          <w:fldChar w:fldCharType="end"/>
        </w:r>
        <w:r w:rsidRPr="00FA63E0" w:rsidDel="003721F7">
          <w:rPr>
            <w:b/>
            <w:bCs/>
          </w:rPr>
          <w:delText xml:space="preserve"> </w:delText>
        </w:r>
        <w:r w:rsidR="00B946BC" w:rsidRPr="00F97842" w:rsidDel="003721F7">
          <w:delText xml:space="preserve">– Nonda: </w:delText>
        </w:r>
        <w:r w:rsidR="00570024" w:rsidRPr="00F97842" w:rsidDel="003721F7">
          <w:delText xml:space="preserve">Instruções de jogo no </w:delText>
        </w:r>
        <w:r w:rsidR="00570024" w:rsidRPr="38229447" w:rsidDel="003721F7">
          <w:rPr>
            <w:rPrChange w:id="1886" w:author="Elias Fernandes" w:date="2016-10-05T18:18:00Z">
              <w:rPr/>
            </w:rPrChange>
          </w:rPr>
          <w:delText>Gameplay</w:delText>
        </w:r>
        <w:r w:rsidR="00570024" w:rsidRPr="00F97842" w:rsidDel="003721F7">
          <w:delText xml:space="preserve"> das </w:delText>
        </w:r>
      </w:del>
      <w:ins w:id="1887" w:author="Elias De Moraes Fernandes" w:date="2016-05-19T14:24:00Z">
        <w:del w:id="1888" w:author="Elias De Moraes Fernandes" w:date="2016-10-14T00:12:00Z">
          <w:r w:rsidR="00054EE9" w:rsidRPr="00F97842" w:rsidDel="003721F7">
            <w:delText xml:space="preserve">com as </w:delText>
          </w:r>
        </w:del>
      </w:ins>
      <w:del w:id="1889" w:author="Elias De Moraes Fernandes" w:date="2016-10-14T00:12:00Z">
        <w:r w:rsidR="00570024" w:rsidRPr="00F97842" w:rsidDel="003721F7">
          <w:delText>funcionalidades</w:delText>
        </w:r>
      </w:del>
    </w:p>
    <w:p w14:paraId="00E748A0" w14:textId="11B01EB0" w:rsidR="00B946BC" w:rsidRPr="00F97842" w:rsidRDefault="00B946BC">
      <w:pPr>
        <w:pStyle w:val="PargrafoparaIlustraes"/>
      </w:pPr>
      <w:del w:id="1890" w:author="Elias De Moraes Fernandes" w:date="2016-05-19T12:59:00Z">
        <w:r w:rsidRPr="00F97842" w:rsidDel="00BA3873">
          <w:delText>Fonte: Autoria Própria</w:delText>
        </w:r>
      </w:del>
    </w:p>
    <w:p w14:paraId="43D9CD82" w14:textId="77777777" w:rsidR="00B946BC" w:rsidRPr="00F97842" w:rsidRDefault="00B946BC" w:rsidP="00B946BC">
      <w:pPr>
        <w:ind w:left="851"/>
      </w:pPr>
    </w:p>
    <w:p w14:paraId="6CE44EDA" w14:textId="77777777" w:rsidR="00343C19" w:rsidRPr="00F97842" w:rsidRDefault="00343C19">
      <w:pPr>
        <w:rPr>
          <w:rFonts w:eastAsia="Times New Roman" w:cs="Arial"/>
          <w:color w:val="000000"/>
        </w:rPr>
      </w:pPr>
      <w:r w:rsidRPr="00F97842">
        <w:br w:type="page"/>
      </w:r>
    </w:p>
    <w:p w14:paraId="123FC05E" w14:textId="58BB0865" w:rsidR="0016122A" w:rsidRPr="00F97842" w:rsidRDefault="001F4994" w:rsidP="00913F3D">
      <w:pPr>
        <w:pStyle w:val="StyleXX"/>
      </w:pPr>
      <w:r w:rsidRPr="5B0B99E4">
        <w:rPr>
          <w:rPrChange w:id="1891" w:author="Convidado" w:date="2016-10-14T04:57:00Z">
            <w:rPr>
              <w:b w:val="0"/>
            </w:rPr>
          </w:rPrChange>
        </w:rPr>
        <w:lastRenderedPageBreak/>
        <w:fldChar w:fldCharType="begin"/>
      </w:r>
      <w:r w:rsidRPr="00F97842">
        <w:instrText xml:space="preserve"> REF _Ref445395434 \w \h </w:instrText>
      </w:r>
      <w:r w:rsidR="00FA5C82" w:rsidRPr="00F97842">
        <w:instrText xml:space="preserve"> \* MERGEFORMAT </w:instrText>
      </w:r>
      <w:r w:rsidRPr="5B0B99E4">
        <w:rPr>
          <w:b w:val="0"/>
        </w:rPr>
        <w:fldChar w:fldCharType="separate"/>
      </w:r>
      <w:ins w:id="1892" w:author="Elias De Moraes Fernandes" w:date="2016-10-12T18:48:00Z">
        <w:r w:rsidR="00A23CA1">
          <w:t>4.9</w:t>
        </w:r>
      </w:ins>
      <w:del w:id="1893" w:author="Elias De Moraes Fernandes" w:date="2016-10-12T18:48:00Z">
        <w:r w:rsidR="003232DB" w:rsidRPr="00F97842" w:rsidDel="00A23CA1">
          <w:delText>5.8</w:delText>
        </w:r>
      </w:del>
      <w:r w:rsidRPr="5B0B99E4">
        <w:rPr>
          <w:rPrChange w:id="1894" w:author="Convidado" w:date="2016-10-14T04:57:00Z">
            <w:rPr>
              <w:b w:val="0"/>
            </w:rPr>
          </w:rPrChange>
        </w:rPr>
        <w:fldChar w:fldCharType="end"/>
      </w:r>
      <w:r w:rsidR="00B039E3" w:rsidRPr="00F97842">
        <w:tab/>
      </w:r>
      <w:r w:rsidR="00B946BC" w:rsidRPr="00F97842">
        <w:t xml:space="preserve">Mecânica do Jogo </w:t>
      </w:r>
    </w:p>
    <w:p w14:paraId="78F31672" w14:textId="77777777" w:rsidR="00115823" w:rsidRPr="00F97842" w:rsidRDefault="00115823" w:rsidP="00913F3D">
      <w:pPr>
        <w:pStyle w:val="TextodoTrabalho"/>
      </w:pPr>
    </w:p>
    <w:p w14:paraId="3553581F" w14:textId="16CD9EF0" w:rsidR="0016122A" w:rsidRPr="00F97842" w:rsidRDefault="00B946BC" w:rsidP="00913F3D">
      <w:pPr>
        <w:pStyle w:val="TextodoTrabalho"/>
      </w:pPr>
      <w:r w:rsidRPr="00F97842">
        <w:t xml:space="preserve">Atividade e Interatividade são dois conceitos que fundamenta o tópico anterior. De acordo com </w:t>
      </w:r>
      <w:r w:rsidR="0068727F" w:rsidRPr="5B0B99E4">
        <w:t>(</w:t>
      </w:r>
      <w:del w:id="1895" w:author="Elias De Moraes Fernandes" w:date="2016-05-19T14:25:00Z">
        <w:r w:rsidRPr="00F97842" w:rsidDel="00925E7D">
          <w:delText>Bruner</w:delText>
        </w:r>
      </w:del>
      <w:ins w:id="1896" w:author="Elias De Moraes Fernandes" w:date="2016-05-19T14:25:00Z">
        <w:r w:rsidR="00925E7D" w:rsidRPr="00F97842">
          <w:t>BRUNER</w:t>
        </w:r>
      </w:ins>
      <w:r w:rsidRPr="00F97842">
        <w:t>, 1972</w:t>
      </w:r>
      <w:r w:rsidR="0068727F" w:rsidRPr="5B0B99E4">
        <w:t>)</w:t>
      </w:r>
      <w:r w:rsidRPr="00F97842">
        <w:t xml:space="preserve">, qualquer atividade lúdica envolve a interação com objetos concretos ou abstratos. </w:t>
      </w:r>
      <w:r w:rsidR="001544A0" w:rsidRPr="00F97842">
        <w:t xml:space="preserve">É cada parte do </w:t>
      </w:r>
      <w:r w:rsidR="001544A0" w:rsidRPr="5B0B99E4">
        <w:rPr>
          <w:i/>
          <w:iCs/>
        </w:rPr>
        <w:t>gameplay</w:t>
      </w:r>
      <w:r w:rsidR="001544A0" w:rsidRPr="00F97842">
        <w:t xml:space="preserve"> individualmente. A mecânica do jogo Nonda é </w:t>
      </w:r>
      <w:r w:rsidR="00704382" w:rsidRPr="00F97842">
        <w:t>a seguinte</w:t>
      </w:r>
      <w:r w:rsidR="001544A0" w:rsidRPr="00F97842">
        <w:t>: evitar que a comida se</w:t>
      </w:r>
      <w:r w:rsidR="00940C0D" w:rsidRPr="00F97842">
        <w:t>ja</w:t>
      </w:r>
      <w:r w:rsidR="001544A0" w:rsidRPr="00F97842">
        <w:t xml:space="preserve"> devorada pelos inimigos,</w:t>
      </w:r>
      <w:r w:rsidR="00704382" w:rsidRPr="00F97842">
        <w:t xml:space="preserve"> usar toques para </w:t>
      </w:r>
      <w:r w:rsidR="00DD4372" w:rsidRPr="00F97842">
        <w:t>escapar</w:t>
      </w:r>
      <w:r w:rsidR="00940C0D" w:rsidRPr="00F97842">
        <w:t xml:space="preserve"> de</w:t>
      </w:r>
      <w:r w:rsidR="00704382" w:rsidRPr="00F97842">
        <w:t xml:space="preserve"> ataques dos inimigos e atirar bomba ácida, quando disponível</w:t>
      </w:r>
      <w:r w:rsidR="001544A0" w:rsidRPr="00F97842">
        <w:t>. Uma outra que terá no jogo é a capacidade de chegar até uma comida antes que ela desapareça da tela.</w:t>
      </w:r>
    </w:p>
    <w:p w14:paraId="5030BDED" w14:textId="77777777" w:rsidR="00115823" w:rsidRPr="00F97842" w:rsidRDefault="00115823" w:rsidP="00913F3D">
      <w:pPr>
        <w:pStyle w:val="TextodoTrabalho"/>
      </w:pPr>
    </w:p>
    <w:p w14:paraId="36C57588" w14:textId="68E58B9E" w:rsidR="0016122A" w:rsidRPr="00F97842" w:rsidRDefault="001F4994" w:rsidP="00913F3D">
      <w:pPr>
        <w:pStyle w:val="StyleXX"/>
      </w:pPr>
      <w:r w:rsidRPr="4A03C906">
        <w:rPr>
          <w:rPrChange w:id="1897" w:author="Convidado" w:date="2016-10-14T04:54:00Z">
            <w:rPr>
              <w:b w:val="0"/>
            </w:rPr>
          </w:rPrChange>
        </w:rPr>
        <w:fldChar w:fldCharType="begin"/>
      </w:r>
      <w:r w:rsidRPr="00F97842">
        <w:instrText xml:space="preserve"> REF _Ref445395449 \w \h </w:instrText>
      </w:r>
      <w:r w:rsidR="00FA5C82" w:rsidRPr="00F97842">
        <w:instrText xml:space="preserve"> \* MERGEFORMAT </w:instrText>
      </w:r>
      <w:r w:rsidRPr="4A03C906">
        <w:rPr>
          <w:b w:val="0"/>
        </w:rPr>
        <w:fldChar w:fldCharType="separate"/>
      </w:r>
      <w:ins w:id="1898" w:author="Elias De Moraes Fernandes" w:date="2016-10-12T18:48:00Z">
        <w:r w:rsidR="00A23CA1">
          <w:t>4.10</w:t>
        </w:r>
      </w:ins>
      <w:del w:id="1899" w:author="Elias De Moraes Fernandes" w:date="2016-10-12T18:48:00Z">
        <w:r w:rsidR="003232DB" w:rsidRPr="00F97842" w:rsidDel="00A23CA1">
          <w:delText>5.9</w:delText>
        </w:r>
      </w:del>
      <w:r w:rsidRPr="4A03C906">
        <w:rPr>
          <w:rPrChange w:id="1900" w:author="Convidado" w:date="2016-10-14T04:54:00Z">
            <w:rPr>
              <w:b w:val="0"/>
            </w:rPr>
          </w:rPrChange>
        </w:rPr>
        <w:fldChar w:fldCharType="end"/>
      </w:r>
      <w:r w:rsidR="00B039E3" w:rsidRPr="00F97842">
        <w:tab/>
      </w:r>
      <w:r w:rsidR="00B946BC" w:rsidRPr="00F97842">
        <w:t>Game Design</w:t>
      </w:r>
    </w:p>
    <w:p w14:paraId="585BAE0B" w14:textId="77777777" w:rsidR="00115823" w:rsidRPr="00F97842" w:rsidRDefault="00115823" w:rsidP="00913F3D">
      <w:pPr>
        <w:pStyle w:val="TextodoTrabalho"/>
      </w:pPr>
    </w:p>
    <w:p w14:paraId="5D0781B3" w14:textId="19178E74" w:rsidR="00B946BC" w:rsidRPr="00F97842" w:rsidRDefault="00B946BC" w:rsidP="00913F3D">
      <w:pPr>
        <w:pStyle w:val="TextodoTrabalho"/>
      </w:pPr>
      <w:r w:rsidRPr="00F97842">
        <w:t xml:space="preserve">É o processo do jogo onde </w:t>
      </w:r>
      <w:del w:id="1901" w:author="Elias De Moraes Fernandes" w:date="2016-05-17T19:18:00Z">
        <w:r w:rsidRPr="00F97842" w:rsidDel="009C400B">
          <w:delText xml:space="preserve">fica </w:delText>
        </w:r>
      </w:del>
      <w:r w:rsidRPr="00F97842">
        <w:t xml:space="preserve">informa toda caraterística do jogo, incluindo controles, jogabilidade, interfaces, personagens, inimigos, fases e outros. </w:t>
      </w:r>
    </w:p>
    <w:p w14:paraId="0407AB10" w14:textId="77777777" w:rsidR="00B946BC" w:rsidRPr="00F97842" w:rsidRDefault="00B946BC" w:rsidP="00913F3D">
      <w:pPr>
        <w:pStyle w:val="TextodoTrabalho"/>
      </w:pPr>
    </w:p>
    <w:p w14:paraId="167060B5" w14:textId="17888560" w:rsidR="0016122A" w:rsidRPr="00F97842" w:rsidRDefault="001F4994" w:rsidP="00913F3D">
      <w:pPr>
        <w:pStyle w:val="StyleXX"/>
      </w:pPr>
      <w:r w:rsidRPr="00FA63E0">
        <w:fldChar w:fldCharType="begin"/>
      </w:r>
      <w:r w:rsidRPr="00F97842">
        <w:instrText xml:space="preserve"> REF _Ref445395461 \w \h </w:instrText>
      </w:r>
      <w:r w:rsidR="00FA5C82" w:rsidRPr="00F97842">
        <w:instrText xml:space="preserve"> \* MERGEFORMAT </w:instrText>
      </w:r>
      <w:r w:rsidRPr="00FA63E0">
        <w:fldChar w:fldCharType="separate"/>
      </w:r>
      <w:ins w:id="1902" w:author="Elias De Moraes Fernandes" w:date="2016-10-12T18:48:00Z">
        <w:r w:rsidR="00A23CA1">
          <w:t>4.11</w:t>
        </w:r>
      </w:ins>
      <w:del w:id="1903" w:author="Elias De Moraes Fernandes" w:date="2016-10-12T18:48:00Z">
        <w:r w:rsidR="003232DB" w:rsidRPr="00F97842" w:rsidDel="00A23CA1">
          <w:delText>5.10</w:delText>
        </w:r>
      </w:del>
      <w:r w:rsidRPr="00FA63E0">
        <w:fldChar w:fldCharType="end"/>
      </w:r>
      <w:r w:rsidR="00C50759" w:rsidRPr="00F97842">
        <w:tab/>
      </w:r>
      <w:r w:rsidR="00B946BC" w:rsidRPr="00F97842">
        <w:t>Personagem</w:t>
      </w:r>
    </w:p>
    <w:p w14:paraId="1579A6C5" w14:textId="77777777" w:rsidR="00601EB1" w:rsidRPr="00F97842" w:rsidRDefault="00601EB1" w:rsidP="00913F3D">
      <w:pPr>
        <w:pStyle w:val="TextodoTrabalho"/>
      </w:pPr>
    </w:p>
    <w:p w14:paraId="0D1126C4" w14:textId="7BE3D358" w:rsidR="00B946BC" w:rsidRPr="00F97842" w:rsidRDefault="00B946BC" w:rsidP="00913F3D">
      <w:pPr>
        <w:pStyle w:val="TextodoTrabalho"/>
      </w:pPr>
      <w:r w:rsidRPr="00F97842">
        <w:t>Nonda tem 1 ano de idade, é uma minhoca (anelídeo), tem um tamanho padrão para uma minhoca.</w:t>
      </w:r>
      <w:r w:rsidR="002A3217" w:rsidRPr="5B0B99E4">
        <w:t xml:space="preserve"> </w:t>
      </w:r>
      <w:r w:rsidRPr="00F97842">
        <w:t>Nonda sempre sofreu com a invasão dos inimigos dentro da sua casa. Muitas vezes o solo estava quase pronto quando algum inimigo chegava e destruía tudo o que ela tinha umidificado. Tem personalidade calma, trabalhadeira e protetora e não possui poderes especiais. As ações dela dentro do jogo limitam-se em: andar, correr, pular, comer e arremessar bombas ácidas. Nonda defeca para adubar a terra.</w:t>
      </w:r>
      <w:r w:rsidR="00D87488" w:rsidRPr="00F97842">
        <w:t xml:space="preserve"> Abaixo, na Figura </w:t>
      </w:r>
      <w:r w:rsidR="008D6450" w:rsidRPr="00F97842">
        <w:t>7</w:t>
      </w:r>
      <w:r w:rsidR="00D41BF6" w:rsidRPr="00F97842">
        <w:t xml:space="preserve"> mostra a personagem</w:t>
      </w:r>
      <w:r w:rsidR="008D6450" w:rsidRPr="5B0B99E4">
        <w:t>.</w:t>
      </w:r>
    </w:p>
    <w:p w14:paraId="75CADB04" w14:textId="0FC42D89" w:rsidR="00372B0E" w:rsidRPr="00F97842" w:rsidRDefault="00372B0E" w:rsidP="00515DE8">
      <w:pPr>
        <w:pStyle w:val="CapitulosXXX"/>
        <w:ind w:firstLine="0"/>
        <w:jc w:val="center"/>
      </w:pPr>
      <w:r w:rsidRPr="00FA63E0">
        <w:rPr>
          <w:noProof/>
          <w:lang w:val="en-US"/>
        </w:rPr>
        <w:lastRenderedPageBreak/>
        <w:drawing>
          <wp:inline distT="0" distB="0" distL="0" distR="0" wp14:anchorId="4847F88E" wp14:editId="0736D0E6">
            <wp:extent cx="2821108" cy="25806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Mobile%20Documents/com~apple~CloudDocs/git-repos/Nonda/_Game_Design/defender/worm/_worm_walk_cycle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51643" cy="2608572"/>
                    </a:xfrm>
                    <a:prstGeom prst="rect">
                      <a:avLst/>
                    </a:prstGeom>
                    <a:noFill/>
                    <a:ln>
                      <a:noFill/>
                    </a:ln>
                  </pic:spPr>
                </pic:pic>
              </a:graphicData>
            </a:graphic>
          </wp:inline>
        </w:drawing>
      </w:r>
    </w:p>
    <w:p w14:paraId="5AC1D088" w14:textId="68CE4213" w:rsidR="00372B0E" w:rsidRPr="00F97842" w:rsidDel="00BA3873" w:rsidRDefault="00E116E1">
      <w:pPr>
        <w:pStyle w:val="PargrafoparaIlustraes"/>
        <w:rPr>
          <w:del w:id="1904" w:author="Elias De Moraes Fernandes" w:date="2016-05-19T12:59:00Z"/>
        </w:rPr>
      </w:pPr>
      <w:bookmarkStart w:id="1905" w:name="_Toc464064236"/>
      <w:r w:rsidRPr="00FA63E0">
        <w:rPr>
          <w:b/>
          <w:bCs/>
        </w:rPr>
        <w:t xml:space="preserve">Figura  </w:t>
      </w:r>
      <w:r w:rsidRPr="5B0B99E4">
        <w:rPr>
          <w:rPrChange w:id="1906" w:author="Convidado" w:date="2016-10-14T04:57:00Z">
            <w:rPr>
              <w:b/>
            </w:rPr>
          </w:rPrChange>
        </w:rPr>
        <w:fldChar w:fldCharType="begin"/>
      </w:r>
      <w:r w:rsidRPr="00F97842">
        <w:rPr>
          <w:b/>
        </w:rPr>
        <w:instrText xml:space="preserve"> SEQ Figura_ \* ARABIC </w:instrText>
      </w:r>
      <w:r w:rsidRPr="5B0B99E4">
        <w:rPr>
          <w:b/>
        </w:rPr>
        <w:fldChar w:fldCharType="separate"/>
      </w:r>
      <w:ins w:id="1907" w:author="Elias De Moraes Fernandes" w:date="2016-10-12T18:48:00Z">
        <w:r w:rsidR="00A23CA1" w:rsidRPr="00FD3826">
          <w:rPr>
            <w:b/>
            <w:bCs/>
            <w:noProof/>
          </w:rPr>
          <w:t>7</w:t>
        </w:r>
      </w:ins>
      <w:del w:id="1908" w:author="Elias De Moraes Fernandes" w:date="2016-10-12T18:48:00Z">
        <w:r w:rsidR="003232DB" w:rsidRPr="00D10623" w:rsidDel="00A23CA1">
          <w:rPr>
            <w:b/>
            <w:bCs/>
            <w:noProof/>
          </w:rPr>
          <w:delText>7</w:delText>
        </w:r>
      </w:del>
      <w:r w:rsidRPr="5B0B99E4">
        <w:rPr>
          <w:rPrChange w:id="1909" w:author="Convidado" w:date="2016-10-14T04:57:00Z">
            <w:rPr>
              <w:b/>
            </w:rPr>
          </w:rPrChange>
        </w:rPr>
        <w:fldChar w:fldCharType="end"/>
      </w:r>
      <w:r w:rsidR="00B90351" w:rsidRPr="5B0B99E4">
        <w:t xml:space="preserve"> </w:t>
      </w:r>
      <w:r w:rsidR="00372B0E" w:rsidRPr="5B0B99E4">
        <w:t>–</w:t>
      </w:r>
      <w:del w:id="1910" w:author="Elias De Moraes Fernandes" w:date="2016-05-06T12:14:00Z">
        <w:r w:rsidR="00372B0E" w:rsidRPr="00F97842" w:rsidDel="00515DE8">
          <w:delText xml:space="preserve"> </w:delText>
        </w:r>
      </w:del>
      <w:r w:rsidR="00372B0E" w:rsidRPr="00F97842">
        <w:t>Personagem Nonda</w:t>
      </w:r>
      <w:ins w:id="1911" w:author="Elias De Moraes Fernandes" w:date="2016-05-06T12:14:00Z">
        <w:r w:rsidR="00515DE8" w:rsidRPr="5B0B99E4">
          <w:t xml:space="preserve">: </w:t>
        </w:r>
        <w:proofErr w:type="spellStart"/>
        <w:r w:rsidR="00515DE8" w:rsidRPr="00F97842">
          <w:t>Spritesheet</w:t>
        </w:r>
        <w:proofErr w:type="spellEnd"/>
        <w:r w:rsidR="00515DE8" w:rsidRPr="00F97842">
          <w:t xml:space="preserve"> com animação de Pular</w:t>
        </w:r>
      </w:ins>
      <w:bookmarkEnd w:id="1905"/>
    </w:p>
    <w:p w14:paraId="5869EA90" w14:textId="11B01EB0" w:rsidR="00372B0E" w:rsidRPr="00F97842" w:rsidRDefault="00372B0E">
      <w:pPr>
        <w:pStyle w:val="PargrafoparaIlustraes"/>
      </w:pPr>
      <w:del w:id="1912" w:author="Elias De Moraes Fernandes" w:date="2016-05-19T12:59:00Z">
        <w:r w:rsidRPr="00F97842" w:rsidDel="00BA3873">
          <w:delText>Fonte: Autoria Própria</w:delText>
        </w:r>
      </w:del>
    </w:p>
    <w:p w14:paraId="31140AD4" w14:textId="7E102CC0" w:rsidR="00115823" w:rsidRPr="00F97842" w:rsidRDefault="00115823" w:rsidP="00913F3D"/>
    <w:p w14:paraId="32DF9822" w14:textId="7491D938" w:rsidR="00115823" w:rsidRPr="00F97842" w:rsidRDefault="001F4994" w:rsidP="00913F3D">
      <w:pPr>
        <w:pStyle w:val="StyleXX"/>
      </w:pPr>
      <w:r w:rsidRPr="4A03C906">
        <w:rPr>
          <w:rPrChange w:id="1913" w:author="Convidado" w:date="2016-10-14T04:54:00Z">
            <w:rPr>
              <w:b w:val="0"/>
            </w:rPr>
          </w:rPrChange>
        </w:rPr>
        <w:fldChar w:fldCharType="begin"/>
      </w:r>
      <w:r w:rsidRPr="00F97842">
        <w:instrText xml:space="preserve"> REF _Ref445395481 \w \h </w:instrText>
      </w:r>
      <w:r w:rsidR="00D51153" w:rsidRPr="00F97842">
        <w:instrText xml:space="preserve"> \* MERGEFORMAT </w:instrText>
      </w:r>
      <w:r w:rsidRPr="4A03C906">
        <w:rPr>
          <w:b w:val="0"/>
        </w:rPr>
        <w:fldChar w:fldCharType="separate"/>
      </w:r>
      <w:ins w:id="1914" w:author="Elias De Moraes Fernandes" w:date="2016-10-12T18:48:00Z">
        <w:r w:rsidR="00A23CA1">
          <w:t>4.12</w:t>
        </w:r>
      </w:ins>
      <w:del w:id="1915" w:author="Elias De Moraes Fernandes" w:date="2016-10-12T18:48:00Z">
        <w:r w:rsidR="003232DB" w:rsidRPr="00F97842" w:rsidDel="00A23CA1">
          <w:delText>5.11</w:delText>
        </w:r>
      </w:del>
      <w:r w:rsidRPr="4A03C906">
        <w:rPr>
          <w:rPrChange w:id="1916" w:author="Convidado" w:date="2016-10-14T04:54:00Z">
            <w:rPr>
              <w:b w:val="0"/>
            </w:rPr>
          </w:rPrChange>
        </w:rPr>
        <w:fldChar w:fldCharType="end"/>
      </w:r>
      <w:r w:rsidR="00C50759" w:rsidRPr="00F97842">
        <w:tab/>
      </w:r>
      <w:commentRangeStart w:id="1917"/>
      <w:r w:rsidR="00B946BC" w:rsidRPr="00F97842">
        <w:t>Controle</w:t>
      </w:r>
      <w:commentRangeEnd w:id="1917"/>
      <w:r w:rsidR="004702E9" w:rsidRPr="00F97842">
        <w:rPr>
          <w:rStyle w:val="CommentReference"/>
          <w:rFonts w:eastAsiaTheme="minorHAnsi" w:cs="Times New Roman"/>
          <w:b w:val="0"/>
          <w:color w:val="auto"/>
        </w:rPr>
        <w:commentReference w:id="1917"/>
      </w:r>
    </w:p>
    <w:p w14:paraId="299D920F" w14:textId="5AB3E660" w:rsidR="00C70CC5" w:rsidRPr="00F97842" w:rsidRDefault="00C70CC5" w:rsidP="00913F3D">
      <w:pPr>
        <w:pStyle w:val="TextodoTrabalho"/>
      </w:pPr>
      <w:r w:rsidRPr="00F97842">
        <w:t xml:space="preserve">Do </w:t>
      </w:r>
      <w:ins w:id="1918" w:author="Elias De Moraes Fernandes" w:date="2016-05-19T14:26:00Z">
        <w:r w:rsidR="00E616B2" w:rsidRPr="00F97842">
          <w:t>p</w:t>
        </w:r>
      </w:ins>
      <w:del w:id="1919" w:author="Elias De Moraes Fernandes" w:date="2016-05-19T14:26:00Z">
        <w:r w:rsidRPr="00F97842" w:rsidDel="00E616B2">
          <w:delText>P</w:delText>
        </w:r>
      </w:del>
      <w:r w:rsidRPr="00F97842">
        <w:t>ersonagem:</w:t>
      </w:r>
    </w:p>
    <w:p w14:paraId="195C39DA" w14:textId="28CEC109" w:rsidR="00832303" w:rsidRPr="00F97842" w:rsidRDefault="00832303">
      <w:pPr>
        <w:pStyle w:val="TextodoTrabalho"/>
      </w:pPr>
      <w:r w:rsidRPr="00F97842">
        <w:t xml:space="preserve">O personagem estará sempre se movendo, nunca parado. Para controlar, é necessário </w:t>
      </w:r>
      <w:del w:id="1920" w:author="Elias De Moraes Fernandes" w:date="2016-05-19T14:26:00Z">
        <w:r w:rsidR="00D41BF6" w:rsidRPr="00F97842" w:rsidDel="009665F7">
          <w:delText>desligar</w:delText>
        </w:r>
        <w:r w:rsidRPr="00F97842" w:rsidDel="009665F7">
          <w:delText xml:space="preserve"> </w:delText>
        </w:r>
      </w:del>
      <w:ins w:id="1921" w:author="Elias De Moraes Fernandes" w:date="2016-05-19T14:26:00Z">
        <w:r w:rsidR="009665F7" w:rsidRPr="00F97842">
          <w:t xml:space="preserve">deslizar </w:t>
        </w:r>
      </w:ins>
      <w:r w:rsidR="00D41BF6" w:rsidRPr="00F97842">
        <w:t>o dedo sobre</w:t>
      </w:r>
      <w:r w:rsidRPr="00F97842">
        <w:t xml:space="preserve"> tela</w:t>
      </w:r>
      <w:r w:rsidR="00D41BF6" w:rsidRPr="38229447">
        <w:t xml:space="preserve"> (</w:t>
      </w:r>
      <w:del w:id="1922" w:author="Elias De Moraes Fernandes" w:date="2016-05-17T19:19:00Z">
        <w:r w:rsidR="00D41BF6" w:rsidRPr="00F97842" w:rsidDel="009C400B">
          <w:rPr>
            <w:i/>
          </w:rPr>
          <w:delText>swipe</w:delText>
        </w:r>
      </w:del>
      <w:ins w:id="1923" w:author="Elias De Moraes Fernandes" w:date="2016-05-17T19:19:00Z">
        <w:r w:rsidR="009C400B" w:rsidRPr="4A03C906">
          <w:rPr>
            <w:i/>
            <w:iCs/>
          </w:rPr>
          <w:t>slide</w:t>
        </w:r>
      </w:ins>
      <w:r w:rsidR="00D41BF6" w:rsidRPr="38229447">
        <w:t>)</w:t>
      </w:r>
      <w:r w:rsidRPr="00F97842">
        <w:t>. Os controles disponíveis são:</w:t>
      </w:r>
    </w:p>
    <w:p w14:paraId="02242DAD" w14:textId="77777777" w:rsidR="00832303" w:rsidRPr="00F97842" w:rsidRDefault="00832303">
      <w:pPr>
        <w:pStyle w:val="TextodoTrabalho"/>
      </w:pPr>
      <w:r w:rsidRPr="00F97842">
        <w:t>Direcionais</w:t>
      </w:r>
    </w:p>
    <w:p w14:paraId="297382FC" w14:textId="103AFAF3" w:rsidR="00832303" w:rsidRPr="00F97842" w:rsidRDefault="00832303">
      <w:pPr>
        <w:pStyle w:val="TextodoTrabalho"/>
      </w:pPr>
      <w:r w:rsidRPr="38229447">
        <w:t>•</w:t>
      </w:r>
      <w:r w:rsidRPr="00F97842">
        <w:tab/>
      </w:r>
      <w:ins w:id="1924" w:author="Elias De Moraes Fernandes" w:date="2016-05-17T19:21:00Z">
        <w:r w:rsidR="00080B58" w:rsidRPr="00F97842">
          <w:t>Desli</w:t>
        </w:r>
        <w:del w:id="1925" w:author="Elias De Moraes Fernandes" w:date="2016-05-19T14:26:00Z">
          <w:r w:rsidR="00080B58" w:rsidRPr="00F97842" w:rsidDel="008259DF">
            <w:delText>g</w:delText>
          </w:r>
        </w:del>
      </w:ins>
      <w:ins w:id="1926" w:author="Elias De Moraes Fernandes" w:date="2016-05-19T14:26:00Z">
        <w:r w:rsidR="008259DF" w:rsidRPr="00F97842">
          <w:t>z</w:t>
        </w:r>
      </w:ins>
      <w:ins w:id="1927" w:author="Elias De Moraes Fernandes" w:date="2016-05-17T19:21:00Z">
        <w:r w:rsidR="00080B58" w:rsidRPr="00F97842">
          <w:t xml:space="preserve">ar horizontalmente </w:t>
        </w:r>
      </w:ins>
      <w:del w:id="1928" w:author="Elias De Moraes Fernandes" w:date="2016-05-17T19:19:00Z">
        <w:r w:rsidRPr="00F97842" w:rsidDel="00080B58">
          <w:delText>Toque no lado oposto que o personagem está movendo para mudar direção.</w:delText>
        </w:r>
      </w:del>
      <w:ins w:id="1929" w:author="Elias De Moraes Fernandes" w:date="2016-05-17T19:21:00Z">
        <w:r w:rsidR="00080B58" w:rsidRPr="00F97842">
          <w:t>n</w:t>
        </w:r>
      </w:ins>
      <w:ins w:id="1930" w:author="Elias De Moraes Fernandes" w:date="2016-05-17T19:20:00Z">
        <w:r w:rsidR="00080B58" w:rsidRPr="00F97842">
          <w:t xml:space="preserve">o lado esquerdo da tela </w:t>
        </w:r>
      </w:ins>
      <w:ins w:id="1931" w:author="Elias De Moraes Fernandes" w:date="2016-05-17T19:21:00Z">
        <w:r w:rsidR="00080B58" w:rsidRPr="00F97842">
          <w:t>muda</w:t>
        </w:r>
      </w:ins>
      <w:ins w:id="1932" w:author="Elias De Moraes Fernandes" w:date="2016-05-17T19:19:00Z">
        <w:r w:rsidR="00080B58" w:rsidRPr="00F97842">
          <w:t xml:space="preserve"> a direç</w:t>
        </w:r>
      </w:ins>
      <w:ins w:id="1933" w:author="Elias De Moraes Fernandes" w:date="2016-05-17T19:20:00Z">
        <w:r w:rsidR="00080B58" w:rsidRPr="00F97842">
          <w:t xml:space="preserve">ão </w:t>
        </w:r>
      </w:ins>
      <w:ins w:id="1934" w:author="Elias De Moraes Fernandes" w:date="2016-05-17T19:21:00Z">
        <w:r w:rsidR="00080B58" w:rsidRPr="00F97842">
          <w:t>d</w:t>
        </w:r>
      </w:ins>
      <w:ins w:id="1935" w:author="Elias De Moraes Fernandes" w:date="2016-05-17T19:19:00Z">
        <w:r w:rsidR="00080B58" w:rsidRPr="00F97842">
          <w:t>o personagem</w:t>
        </w:r>
      </w:ins>
    </w:p>
    <w:p w14:paraId="4F74CB52" w14:textId="564F2390" w:rsidR="00832303" w:rsidRPr="00F97842" w:rsidRDefault="00832303">
      <w:pPr>
        <w:pStyle w:val="TextodoTrabalho"/>
      </w:pPr>
      <w:r w:rsidRPr="5B0B99E4">
        <w:t>•</w:t>
      </w:r>
      <w:r w:rsidRPr="00F97842">
        <w:tab/>
      </w:r>
      <w:ins w:id="1936" w:author="Elias De Moraes Fernandes" w:date="2016-05-17T19:21:00Z">
        <w:r w:rsidR="00080B58" w:rsidRPr="00F97842">
          <w:t xml:space="preserve">Deslizar  </w:t>
        </w:r>
        <w:proofErr w:type="spellStart"/>
        <w:r w:rsidR="00080B58" w:rsidRPr="00F97842">
          <w:t>verticamente</w:t>
        </w:r>
        <w:proofErr w:type="spellEnd"/>
        <w:r w:rsidR="00080B58" w:rsidRPr="00F97842">
          <w:t xml:space="preserve"> (de baixo para cima) o lado direito da tela, ativa o </w:t>
        </w:r>
      </w:ins>
      <w:proofErr w:type="spellStart"/>
      <w:ins w:id="1937" w:author="Elias De Moraes Fernandes" w:date="2016-05-17T19:22:00Z">
        <w:r w:rsidR="00080B58" w:rsidRPr="00F97842">
          <w:t>commando</w:t>
        </w:r>
      </w:ins>
      <w:proofErr w:type="spellEnd"/>
      <w:ins w:id="1938" w:author="Elias De Moraes Fernandes" w:date="2016-05-17T19:21:00Z">
        <w:r w:rsidR="00080B58" w:rsidRPr="5B0B99E4">
          <w:t xml:space="preserve"> </w:t>
        </w:r>
      </w:ins>
      <w:ins w:id="1939" w:author="Elias De Moraes Fernandes" w:date="2016-05-17T19:22:00Z">
        <w:r w:rsidR="00080B58" w:rsidRPr="00F97842">
          <w:t>pular</w:t>
        </w:r>
      </w:ins>
      <w:del w:id="1940" w:author="Elias De Moraes Fernandes" w:date="2016-05-17T19:21:00Z">
        <w:r w:rsidRPr="00F97842" w:rsidDel="00080B58">
          <w:delText xml:space="preserve">Cima (Tocar </w:delText>
        </w:r>
      </w:del>
      <w:ins w:id="1941" w:author="Elias De Moraes Fernandes" w:date="2016-05-17T19:21:00Z">
        <w:r w:rsidR="00080B58" w:rsidRPr="00F97842">
          <w:t xml:space="preserve">. Se deslizar 2x seguidas, o personagem </w:t>
        </w:r>
        <w:del w:id="1942" w:author="Elias De Moraes Fernandes" w:date="2016-05-19T14:26:00Z">
          <w:r w:rsidR="00080B58" w:rsidRPr="00F97842" w:rsidDel="009A7D6D">
            <w:delText>ser</w:delText>
          </w:r>
        </w:del>
      </w:ins>
      <w:ins w:id="1943" w:author="Elias De Moraes Fernandes" w:date="2016-05-17T19:22:00Z">
        <w:del w:id="1944" w:author="Elias De Moraes Fernandes" w:date="2016-05-19T14:26:00Z">
          <w:r w:rsidR="00080B58" w:rsidRPr="00F97842" w:rsidDel="009A7D6D">
            <w:delText>á capaz de dar</w:delText>
          </w:r>
        </w:del>
      </w:ins>
      <w:ins w:id="1945" w:author="Elias De Moraes Fernandes" w:date="2016-05-19T14:26:00Z">
        <w:r w:rsidR="009A7D6D" w:rsidRPr="00F97842">
          <w:t>ativará a ação de</w:t>
        </w:r>
      </w:ins>
      <w:ins w:id="1946" w:author="Elias De Moraes Fernandes" w:date="2016-05-17T19:22:00Z">
        <w:r w:rsidR="00080B58" w:rsidRPr="00F97842">
          <w:t xml:space="preserve"> pulo duplo.</w:t>
        </w:r>
      </w:ins>
      <w:del w:id="1947" w:author="Elias De Moraes Fernandes" w:date="2016-05-17T19:22:00Z">
        <w:r w:rsidRPr="00F97842" w:rsidDel="00080B58">
          <w:delText>acima do personagem para pular – quando tiver inimigo próximo ou pular de uma plataforma para outra)</w:delText>
        </w:r>
      </w:del>
    </w:p>
    <w:p w14:paraId="4EA8F775" w14:textId="2FDC195A" w:rsidR="00832303" w:rsidRPr="00F97842" w:rsidRDefault="00832303">
      <w:pPr>
        <w:pStyle w:val="TextodoTrabalho"/>
      </w:pPr>
      <w:r w:rsidRPr="00F97842">
        <w:t>•</w:t>
      </w:r>
      <w:r w:rsidRPr="00F97842">
        <w:tab/>
        <w:t>Toque (várias vezes) em cima do inimigo para dar dano</w:t>
      </w:r>
      <w:ins w:id="1948" w:author="Elias De Moraes Fernandes" w:date="2016-10-12T11:30:00Z">
        <w:r w:rsidR="005C1FAE">
          <w:t>.</w:t>
        </w:r>
      </w:ins>
      <w:del w:id="1949" w:author="Elias De Moraes Fernandes" w:date="2016-10-12T11:30:00Z">
        <w:r w:rsidRPr="00F97842" w:rsidDel="005C1FAE">
          <w:delText xml:space="preserve"> (Se Nonda tiver com bomba ácida, será lançada logo em seguida)</w:delText>
        </w:r>
      </w:del>
    </w:p>
    <w:p w14:paraId="1E32D679" w14:textId="10EF2E4D" w:rsidR="00B946BC" w:rsidRPr="00F97842" w:rsidRDefault="00DE0405" w:rsidP="00913F3D">
      <w:pPr>
        <w:pStyle w:val="TextodoTrabalho"/>
      </w:pPr>
      <w:del w:id="1950" w:author="Elias De Moraes Fernandes" w:date="2016-05-19T15:02:00Z">
        <w:r w:rsidRPr="00F97842" w:rsidDel="00835E43">
          <w:tab/>
        </w:r>
      </w:del>
      <w:r w:rsidR="00B946BC" w:rsidRPr="00F97842">
        <w:t>Do inimigo:</w:t>
      </w:r>
    </w:p>
    <w:p w14:paraId="282E8A13" w14:textId="42CFFED6" w:rsidR="00B946BC" w:rsidRPr="00F97842" w:rsidRDefault="00DE0405" w:rsidP="00913F3D">
      <w:pPr>
        <w:pStyle w:val="TextodoTrabalho"/>
      </w:pPr>
      <w:proofErr w:type="gramStart"/>
      <w:r w:rsidRPr="00F97842">
        <w:t>•</w:t>
      </w:r>
      <w:r w:rsidRPr="00F97842">
        <w:tab/>
      </w:r>
      <w:r w:rsidR="00B946BC" w:rsidRPr="00F97842">
        <w:t>Serão</w:t>
      </w:r>
      <w:proofErr w:type="gramEnd"/>
      <w:r w:rsidR="00B946BC" w:rsidRPr="00F97842">
        <w:t xml:space="preserve"> randômicos conforme a especialidade de cada um.</w:t>
      </w:r>
    </w:p>
    <w:p w14:paraId="235A8447" w14:textId="77777777" w:rsidR="00A90616" w:rsidRPr="00F97842" w:rsidRDefault="00A90616" w:rsidP="007D161D"/>
    <w:p w14:paraId="3BDEC7D4" w14:textId="36EE4F27" w:rsidR="003D2A3E" w:rsidRPr="00F97842" w:rsidRDefault="001F4994" w:rsidP="00913F3D">
      <w:pPr>
        <w:pStyle w:val="StyleXX"/>
      </w:pPr>
      <w:r w:rsidRPr="00FA63E0">
        <w:fldChar w:fldCharType="begin"/>
      </w:r>
      <w:r w:rsidRPr="00F97842">
        <w:instrText xml:space="preserve"> REF _Ref445395492 \w \h </w:instrText>
      </w:r>
      <w:r w:rsidR="00D51153" w:rsidRPr="00F97842">
        <w:instrText xml:space="preserve"> \* MERGEFORMAT </w:instrText>
      </w:r>
      <w:r w:rsidRPr="00FA63E0">
        <w:fldChar w:fldCharType="separate"/>
      </w:r>
      <w:ins w:id="1951" w:author="Elias De Moraes Fernandes" w:date="2016-10-12T18:48:00Z">
        <w:r w:rsidR="00A23CA1">
          <w:t>4.13</w:t>
        </w:r>
      </w:ins>
      <w:del w:id="1952" w:author="Elias De Moraes Fernandes" w:date="2016-10-12T18:48:00Z">
        <w:r w:rsidR="003232DB" w:rsidRPr="00F97842" w:rsidDel="00A23CA1">
          <w:delText>5.12</w:delText>
        </w:r>
      </w:del>
      <w:r w:rsidRPr="00FA63E0">
        <w:fldChar w:fldCharType="end"/>
      </w:r>
      <w:r w:rsidR="00A33C57" w:rsidRPr="00F97842">
        <w:tab/>
      </w:r>
      <w:r w:rsidR="00B946BC" w:rsidRPr="00F97842">
        <w:t>Interface</w:t>
      </w:r>
    </w:p>
    <w:p w14:paraId="22DB51D2" w14:textId="77777777" w:rsidR="0016122A" w:rsidRPr="00F97842" w:rsidRDefault="0016122A" w:rsidP="00913F3D">
      <w:pPr>
        <w:pStyle w:val="TextodoTrabalho"/>
      </w:pPr>
    </w:p>
    <w:p w14:paraId="208D6787" w14:textId="26F2D610" w:rsidR="00B946BC" w:rsidRPr="00F97842" w:rsidRDefault="00B946BC" w:rsidP="00FB7D73">
      <w:pPr>
        <w:pStyle w:val="TextodoTrabalho"/>
      </w:pPr>
      <w:r w:rsidRPr="00F97842">
        <w:t xml:space="preserve">Na interface, o foco é no HUD – </w:t>
      </w:r>
      <w:proofErr w:type="spellStart"/>
      <w:r w:rsidRPr="5B0B99E4">
        <w:rPr>
          <w:i/>
          <w:iCs/>
        </w:rPr>
        <w:t>head-up</w:t>
      </w:r>
      <w:proofErr w:type="spellEnd"/>
      <w:r w:rsidRPr="5B0B99E4">
        <w:rPr>
          <w:i/>
          <w:iCs/>
        </w:rPr>
        <w:t xml:space="preserve"> display</w:t>
      </w:r>
      <w:r w:rsidRPr="00F97842">
        <w:t>, termo utilizado para visualizar todos os elementos de interesse do jogador, tais como barra de progresso, tempo restante, quantidade de vidas</w:t>
      </w:r>
      <w:r w:rsidRPr="000A0A51">
        <w:t xml:space="preserve">, pontuações, indicações de localidade para atacar </w:t>
      </w:r>
      <w:proofErr w:type="spellStart"/>
      <w:r w:rsidRPr="000A0A51">
        <w:t>etc</w:t>
      </w:r>
      <w:proofErr w:type="spellEnd"/>
      <w:r w:rsidRPr="000A0A51">
        <w:t xml:space="preserve"> – do jogo</w:t>
      </w:r>
      <w:r w:rsidR="007D40F3" w:rsidRPr="000A0A51">
        <w:t xml:space="preserve">, conforme ilustra a </w:t>
      </w:r>
      <w:ins w:id="1953" w:author="Elias De Moraes Fernandes" w:date="2016-10-13T23:40:00Z">
        <w:r w:rsidR="006D4303" w:rsidRPr="5B0B99E4">
          <w:fldChar w:fldCharType="begin"/>
        </w:r>
        <w:r w:rsidR="006D4303" w:rsidRPr="000A0A51">
          <w:instrText xml:space="preserve"> REF _Ref464165348 \h </w:instrText>
        </w:r>
      </w:ins>
      <w:r w:rsidR="000A0A51" w:rsidRPr="000A0A51">
        <w:rPr>
          <w:rPrChange w:id="1954" w:author="Elias De Moraes Fernandes" w:date="2016-10-14T00:05:00Z">
            <w:rPr>
              <w:b/>
            </w:rPr>
          </w:rPrChange>
        </w:rPr>
        <w:instrText xml:space="preserve"> \* MERGEFORMAT </w:instrText>
      </w:r>
      <w:r w:rsidR="006D4303" w:rsidRPr="00FD3826">
        <w:fldChar w:fldCharType="separate"/>
      </w:r>
      <w:ins w:id="1955" w:author="Elias De Moraes Fernandes" w:date="2016-10-13T23:40:00Z">
        <w:r w:rsidR="000A0A51" w:rsidRPr="4A03C906">
          <w:rPr>
            <w:rPrChange w:id="1956" w:author="Convidado" w:date="2016-10-14T04:54:00Z">
              <w:rPr>
                <w:b/>
                <w:bCs/>
              </w:rPr>
            </w:rPrChange>
          </w:rPr>
          <w:t xml:space="preserve">Figura </w:t>
        </w:r>
        <w:r w:rsidR="006D4303" w:rsidRPr="000A0A51">
          <w:rPr>
            <w:noProof/>
            <w:rPrChange w:id="1957" w:author="Elias De Moraes Fernandes" w:date="2016-10-14T00:05:00Z">
              <w:rPr>
                <w:b/>
                <w:noProof/>
              </w:rPr>
            </w:rPrChange>
          </w:rPr>
          <w:t>8</w:t>
        </w:r>
        <w:r w:rsidR="006D4303" w:rsidRPr="00794355">
          <w:fldChar w:fldCharType="end"/>
        </w:r>
      </w:ins>
      <w:ins w:id="1958" w:author="Elias De Moraes Fernandes" w:date="2016-10-14T00:05:00Z">
        <w:r w:rsidR="000A0A51" w:rsidRPr="5B0B99E4">
          <w:t xml:space="preserve"> </w:t>
        </w:r>
      </w:ins>
      <w:del w:id="1959" w:author="Elias De Moraes Fernandes" w:date="2016-10-13T23:40:00Z">
        <w:r w:rsidR="00FB7D73" w:rsidRPr="00F97842" w:rsidDel="006D4303">
          <w:delText>Figura 8</w:delText>
        </w:r>
        <w:r w:rsidR="007D40F3" w:rsidRPr="00F97842" w:rsidDel="006D4303">
          <w:delText xml:space="preserve"> </w:delText>
        </w:r>
      </w:del>
      <w:r w:rsidR="007D40F3" w:rsidRPr="00F97842">
        <w:t>abaixo</w:t>
      </w:r>
      <w:r w:rsidRPr="5B0B99E4">
        <w:t xml:space="preserve">. </w:t>
      </w:r>
    </w:p>
    <w:p w14:paraId="6BC9710B" w14:textId="180AEBD5" w:rsidR="00B946BC" w:rsidRPr="00F97842" w:rsidRDefault="00EC43B4" w:rsidP="00913F3D">
      <w:pPr>
        <w:pStyle w:val="CapitulosXXX"/>
        <w:ind w:firstLine="142"/>
        <w:jc w:val="both"/>
      </w:pPr>
      <w:del w:id="1960" w:author="Elias De Moraes Fernandes" w:date="2016-10-11T00:58:00Z">
        <w:r w:rsidRPr="00FA63E0" w:rsidDel="00BD337D">
          <w:rPr>
            <w:noProof/>
            <w:lang w:val="en-US"/>
          </w:rPr>
          <w:lastRenderedPageBreak/>
          <w:drawing>
            <wp:anchor distT="0" distB="0" distL="114300" distR="114300" simplePos="0" relativeHeight="251670528" behindDoc="0" locked="0" layoutInCell="1" allowOverlap="1" wp14:anchorId="3CFEF260" wp14:editId="760610E2">
              <wp:simplePos x="0" y="0"/>
              <wp:positionH relativeFrom="column">
                <wp:posOffset>83647</wp:posOffset>
              </wp:positionH>
              <wp:positionV relativeFrom="paragraph">
                <wp:posOffset>520</wp:posOffset>
              </wp:positionV>
              <wp:extent cx="862283" cy="73533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Mobile%20Documents/com~apple~CloudDocs/git-repos/Nonda/_Game_Design/enemies/images/enemy_bird_red@2x.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62283" cy="73533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961" w:author="Elias De Moraes Fernandes" w:date="2016-10-11T00:58:00Z">
        <w:r w:rsidR="00BD337D" w:rsidRPr="00FA63E0">
          <w:rPr>
            <w:noProof/>
            <w:lang w:val="en-US"/>
          </w:rPr>
          <w:drawing>
            <wp:inline distT="0" distB="0" distL="0" distR="0" wp14:anchorId="34B35BCE" wp14:editId="7D514D56">
              <wp:extent cx="5760085" cy="396568"/>
              <wp:effectExtent l="0" t="0" r="571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Game_Design/Level_1_game_HU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 t="629" r="245" b="16539"/>
                      <a:stretch/>
                    </pic:blipFill>
                    <pic:spPr bwMode="auto">
                      <a:xfrm>
                        <a:off x="0" y="0"/>
                        <a:ext cx="5760085" cy="396568"/>
                      </a:xfrm>
                      <a:prstGeom prst="rect">
                        <a:avLst/>
                      </a:prstGeom>
                      <a:noFill/>
                      <a:ln>
                        <a:noFill/>
                      </a:ln>
                      <a:extLst>
                        <a:ext uri="{53640926-AAD7-44D8-BBD7-CCE9431645EC}">
                          <a14:shadowObscured xmlns:a14="http://schemas.microsoft.com/office/drawing/2010/main"/>
                        </a:ext>
                      </a:extLst>
                    </pic:spPr>
                  </pic:pic>
                </a:graphicData>
              </a:graphic>
            </wp:inline>
          </w:drawing>
        </w:r>
      </w:ins>
      <w:del w:id="1962" w:author="Elias De Moraes Fernandes" w:date="2016-10-11T00:58:00Z">
        <w:r w:rsidR="00B946BC" w:rsidRPr="00D10623" w:rsidDel="00BD337D">
          <w:rPr>
            <w:noProof/>
            <w:lang w:val="en-US"/>
          </w:rPr>
          <w:drawing>
            <wp:inline distT="0" distB="0" distL="0" distR="0" wp14:anchorId="5C9C71E5" wp14:editId="278442FF">
              <wp:extent cx="5760000" cy="3221047"/>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Mobile%20Documents/com~apple~CloudDocs/git-repos/Nonda/_Level_Design/assets/02Level_01_updated2.0.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699" t="572" r="446" b="1017"/>
                      <a:stretch/>
                    </pic:blipFill>
                    <pic:spPr bwMode="auto">
                      <a:xfrm>
                        <a:off x="0" y="0"/>
                        <a:ext cx="5765217" cy="322396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A02AC62" w14:textId="665E3788" w:rsidR="00B946BC" w:rsidRPr="00F97842" w:rsidDel="00BA3873" w:rsidRDefault="00022A11">
      <w:pPr>
        <w:pStyle w:val="PargrafoparaIlustraes"/>
        <w:rPr>
          <w:del w:id="1963" w:author="Elias De Moraes Fernandes" w:date="2016-05-19T12:59:00Z"/>
        </w:rPr>
      </w:pPr>
      <w:bookmarkStart w:id="1964" w:name="_Ref464165348"/>
      <w:r w:rsidRPr="00FA63E0">
        <w:rPr>
          <w:b/>
          <w:bCs/>
        </w:rPr>
        <w:t xml:space="preserve">Figura  </w:t>
      </w:r>
      <w:r w:rsidRPr="5B0B99E4">
        <w:rPr>
          <w:rPrChange w:id="1965" w:author="Convidado" w:date="2016-10-14T04:57:00Z">
            <w:rPr>
              <w:b/>
            </w:rPr>
          </w:rPrChange>
        </w:rPr>
        <w:fldChar w:fldCharType="begin"/>
      </w:r>
      <w:r w:rsidRPr="00F97842">
        <w:rPr>
          <w:b/>
        </w:rPr>
        <w:instrText xml:space="preserve"> SEQ Figura_ \* ARABIC </w:instrText>
      </w:r>
      <w:r w:rsidRPr="5B0B99E4">
        <w:rPr>
          <w:b/>
        </w:rPr>
        <w:fldChar w:fldCharType="separate"/>
      </w:r>
      <w:ins w:id="1966" w:author="Elias De Moraes Fernandes" w:date="2016-10-13T23:40:00Z">
        <w:r w:rsidR="006D4303" w:rsidRPr="00FD3826">
          <w:rPr>
            <w:b/>
            <w:bCs/>
            <w:noProof/>
          </w:rPr>
          <w:t>8</w:t>
        </w:r>
      </w:ins>
      <w:ins w:id="1967" w:author="Elias De Moraes Fernandes" w:date="2016-10-12T18:48:00Z">
        <w:del w:id="1968" w:author="Elias De Moraes Fernandes" w:date="2016-10-13T23:40:00Z">
          <w:r w:rsidR="00A23CA1" w:rsidDel="006D4303">
            <w:rPr>
              <w:b/>
              <w:noProof/>
            </w:rPr>
            <w:delText>8</w:delText>
          </w:r>
        </w:del>
      </w:ins>
      <w:del w:id="1969" w:author="Elias De Moraes Fernandes" w:date="2016-10-13T23:40:00Z">
        <w:r w:rsidR="003232DB" w:rsidRPr="00D10623" w:rsidDel="006D4303">
          <w:rPr>
            <w:b/>
            <w:bCs/>
            <w:noProof/>
          </w:rPr>
          <w:delText>8</w:delText>
        </w:r>
      </w:del>
      <w:r w:rsidRPr="5B0B99E4">
        <w:rPr>
          <w:rPrChange w:id="1970" w:author="Convidado" w:date="2016-10-14T04:57:00Z">
            <w:rPr>
              <w:b/>
            </w:rPr>
          </w:rPrChange>
        </w:rPr>
        <w:fldChar w:fldCharType="end"/>
      </w:r>
      <w:bookmarkEnd w:id="1964"/>
      <w:r w:rsidR="008B0379" w:rsidRPr="5B0B99E4">
        <w:t xml:space="preserve"> </w:t>
      </w:r>
      <w:r w:rsidR="00B946BC" w:rsidRPr="5B0B99E4">
        <w:t xml:space="preserve">– </w:t>
      </w:r>
      <w:r w:rsidR="00B946BC" w:rsidRPr="00F97842">
        <w:t>Nonda: HUD – Posicionamento do UI</w:t>
      </w:r>
    </w:p>
    <w:p w14:paraId="2F231125" w14:textId="11B01EB0" w:rsidR="00B946BC" w:rsidRPr="00F97842" w:rsidRDefault="00B946BC">
      <w:pPr>
        <w:pStyle w:val="PargrafoparaIlustraes"/>
      </w:pPr>
      <w:del w:id="1971" w:author="Elias De Moraes Fernandes" w:date="2016-05-19T12:59:00Z">
        <w:r w:rsidRPr="00F97842" w:rsidDel="00BA3873">
          <w:delText>Fonte: Autoria Própria</w:delText>
        </w:r>
      </w:del>
    </w:p>
    <w:p w14:paraId="3CABD938" w14:textId="66EF86C2" w:rsidR="00CF6EA2" w:rsidRPr="00F97842" w:rsidRDefault="00CF6EA2">
      <w:pPr>
        <w:rPr>
          <w:rFonts w:eastAsia="Times New Roman" w:cs="Arial"/>
          <w:b/>
          <w:color w:val="000000"/>
        </w:rPr>
      </w:pPr>
    </w:p>
    <w:p w14:paraId="6F5591C1" w14:textId="2D20E27D" w:rsidR="00B946BC" w:rsidRPr="00F97842" w:rsidRDefault="001F4994" w:rsidP="00913F3D">
      <w:pPr>
        <w:pStyle w:val="StyleXX"/>
      </w:pPr>
      <w:r w:rsidRPr="00FA63E0">
        <w:fldChar w:fldCharType="begin"/>
      </w:r>
      <w:r w:rsidRPr="00F97842">
        <w:instrText xml:space="preserve"> REF _Ref445395514 \w \h </w:instrText>
      </w:r>
      <w:r w:rsidR="00D51153" w:rsidRPr="00F97842">
        <w:instrText xml:space="preserve"> \* MERGEFORMAT </w:instrText>
      </w:r>
      <w:r w:rsidRPr="00FA63E0">
        <w:fldChar w:fldCharType="separate"/>
      </w:r>
      <w:ins w:id="1972" w:author="Elias De Moraes Fernandes" w:date="2016-10-12T18:48:00Z">
        <w:r w:rsidR="00A23CA1">
          <w:t>4.14</w:t>
        </w:r>
      </w:ins>
      <w:del w:id="1973" w:author="Elias De Moraes Fernandes" w:date="2016-10-12T18:48:00Z">
        <w:r w:rsidR="003232DB" w:rsidRPr="00F97842" w:rsidDel="00A23CA1">
          <w:delText>5.13</w:delText>
        </w:r>
      </w:del>
      <w:r w:rsidRPr="00FA63E0">
        <w:fldChar w:fldCharType="end"/>
      </w:r>
      <w:r w:rsidR="00A33C57" w:rsidRPr="00F97842">
        <w:tab/>
      </w:r>
      <w:del w:id="1974" w:author="Elias De Moraes Fernandes" w:date="2016-10-11T00:49:00Z">
        <w:r w:rsidR="00B946BC" w:rsidRPr="00F97842" w:rsidDel="00681122">
          <w:delText>Inimigos</w:delText>
        </w:r>
      </w:del>
      <w:ins w:id="1975" w:author="Elias De Moraes Fernandes" w:date="2016-10-11T00:49:00Z">
        <w:r w:rsidR="00681122">
          <w:t>Predadores</w:t>
        </w:r>
      </w:ins>
    </w:p>
    <w:p w14:paraId="1DD49FBE" w14:textId="77777777" w:rsidR="00DD6BEC" w:rsidRPr="00F97842" w:rsidRDefault="00DD6BEC" w:rsidP="00913F3D">
      <w:pPr>
        <w:pStyle w:val="TextodoTrabalho"/>
      </w:pPr>
    </w:p>
    <w:p w14:paraId="40C586BC" w14:textId="4431520C" w:rsidR="00B946BC" w:rsidRPr="00F97842" w:rsidRDefault="00B946BC" w:rsidP="00913F3D">
      <w:pPr>
        <w:pStyle w:val="TextodoTrabalho"/>
      </w:pPr>
      <w:r w:rsidRPr="00F97842">
        <w:t xml:space="preserve">O </w:t>
      </w:r>
      <w:del w:id="1976" w:author="Elias De Moraes Fernandes" w:date="2016-10-11T00:49:00Z">
        <w:r w:rsidRPr="00F97842" w:rsidDel="00681122">
          <w:delText xml:space="preserve">inimigo </w:delText>
        </w:r>
      </w:del>
      <w:ins w:id="1977" w:author="Elias De Moraes Fernandes" w:date="2016-10-11T00:49:00Z">
        <w:r w:rsidR="00681122">
          <w:t>predador</w:t>
        </w:r>
        <w:r w:rsidR="00681122" w:rsidRPr="5B0B99E4">
          <w:t xml:space="preserve"> </w:t>
        </w:r>
      </w:ins>
      <w:r w:rsidRPr="00F97842">
        <w:t>no contexto do jogo são espécies</w:t>
      </w:r>
      <w:r w:rsidR="00155FBC" w:rsidRPr="00F97842">
        <w:t xml:space="preserve"> distintas</w:t>
      </w:r>
      <w:r w:rsidRPr="00F97842">
        <w:t xml:space="preserve"> que </w:t>
      </w:r>
      <w:r w:rsidR="00155FBC" w:rsidRPr="00F97842">
        <w:t>aparecem para atrapalhar</w:t>
      </w:r>
      <w:r w:rsidRPr="00F97842">
        <w:t xml:space="preserve"> o trabalho de Nonda</w:t>
      </w:r>
      <w:r w:rsidR="00155FBC" w:rsidRPr="00F97842">
        <w:t xml:space="preserve"> no decorrer do jogo</w:t>
      </w:r>
      <w:r w:rsidRPr="5B0B99E4">
        <w:t>.</w:t>
      </w:r>
    </w:p>
    <w:p w14:paraId="74CEAA3E" w14:textId="013F2A03" w:rsidR="00B946BC" w:rsidRPr="00F97842" w:rsidRDefault="001F4994" w:rsidP="00913F3D">
      <w:pPr>
        <w:pStyle w:val="StyleXXX"/>
      </w:pPr>
      <w:r w:rsidRPr="00FA63E0">
        <w:fldChar w:fldCharType="begin"/>
      </w:r>
      <w:r w:rsidRPr="00F97842">
        <w:instrText xml:space="preserve"> REF _Ref445395524 \w \h </w:instrText>
      </w:r>
      <w:r w:rsidR="00D51153" w:rsidRPr="00F97842">
        <w:instrText xml:space="preserve"> \* MERGEFORMAT </w:instrText>
      </w:r>
      <w:r w:rsidRPr="00FA63E0">
        <w:fldChar w:fldCharType="separate"/>
      </w:r>
      <w:ins w:id="1978" w:author="Elias De Moraes Fernandes" w:date="2016-10-12T18:48:00Z">
        <w:r w:rsidR="00A23CA1">
          <w:t>4.14.1</w:t>
        </w:r>
      </w:ins>
      <w:del w:id="1979" w:author="Elias De Moraes Fernandes" w:date="2016-10-12T18:48:00Z">
        <w:r w:rsidR="003232DB" w:rsidRPr="00F97842" w:rsidDel="00A23CA1">
          <w:delText>5.13.1</w:delText>
        </w:r>
      </w:del>
      <w:r w:rsidRPr="00FA63E0">
        <w:fldChar w:fldCharType="end"/>
      </w:r>
      <w:r w:rsidR="00A33C57" w:rsidRPr="00F97842">
        <w:tab/>
      </w:r>
      <w:r w:rsidR="00B946BC" w:rsidRPr="00F97842">
        <w:t>Pássaro</w:t>
      </w:r>
      <w:r w:rsidR="000E3DCF" w:rsidRPr="00F97842">
        <w:t>s</w:t>
      </w:r>
    </w:p>
    <w:p w14:paraId="37660575" w14:textId="77777777" w:rsidR="00B946BC" w:rsidRPr="00F97842" w:rsidRDefault="00B946BC" w:rsidP="00913F3D"/>
    <w:p w14:paraId="5FEC39EF" w14:textId="3DFEDFC0" w:rsidR="00B946BC" w:rsidRPr="00F97842" w:rsidRDefault="00B946BC" w:rsidP="00B946BC">
      <w:pPr>
        <w:ind w:left="1701" w:hanging="850"/>
        <w:jc w:val="center"/>
      </w:pPr>
      <w:r w:rsidRPr="00FA63E0">
        <w:rPr>
          <w:noProof/>
          <w:lang w:val="en-US"/>
        </w:rPr>
        <w:drawing>
          <wp:inline distT="0" distB="0" distL="0" distR="0" wp14:anchorId="016F9599" wp14:editId="20D1D58F">
            <wp:extent cx="1522819" cy="131826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Mobile%20Documents/com~apple~CloudDocs/git-repos/Nonda/_Game_Design/enemies/images/enemy_bird_blue@2x.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522819" cy="1318261"/>
                    </a:xfrm>
                    <a:prstGeom prst="rect">
                      <a:avLst/>
                    </a:prstGeom>
                    <a:noFill/>
                    <a:ln>
                      <a:noFill/>
                    </a:ln>
                  </pic:spPr>
                </pic:pic>
              </a:graphicData>
            </a:graphic>
          </wp:inline>
        </w:drawing>
      </w:r>
      <w:ins w:id="1980" w:author="Elias De Moraes Fernandes" w:date="2016-05-06T12:39:00Z">
        <w:r w:rsidR="00EC43B4" w:rsidRPr="00FA63E0">
          <w:rPr>
            <w:noProof/>
            <w:lang w:val="en-US"/>
          </w:rPr>
          <w:drawing>
            <wp:inline distT="0" distB="0" distL="0" distR="0" wp14:anchorId="1AFFB006" wp14:editId="5D0A0A24">
              <wp:extent cx="1535855" cy="1309518"/>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Mobile%20Documents/com~apple~CloudDocs/git-repos/Nonda/_Game_Design/enemies/images/enemy_bird_red@2x.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35855" cy="1309518"/>
                      </a:xfrm>
                      <a:prstGeom prst="rect">
                        <a:avLst/>
                      </a:prstGeom>
                      <a:noFill/>
                      <a:ln>
                        <a:noFill/>
                      </a:ln>
                    </pic:spPr>
                  </pic:pic>
                </a:graphicData>
              </a:graphic>
            </wp:inline>
          </w:drawing>
        </w:r>
      </w:ins>
    </w:p>
    <w:p w14:paraId="668A6920" w14:textId="6BB28A14" w:rsidR="006B6749" w:rsidRPr="00F97842" w:rsidRDefault="006B6749" w:rsidP="00913F3D">
      <w:pPr>
        <w:pStyle w:val="Caption"/>
        <w:keepNext/>
      </w:pPr>
    </w:p>
    <w:p w14:paraId="04777D44" w14:textId="1D3956F1" w:rsidR="00B946BC" w:rsidRPr="00F97842" w:rsidDel="00BA3873" w:rsidRDefault="006B6749">
      <w:pPr>
        <w:pStyle w:val="PargrafoparaIlustraes"/>
        <w:rPr>
          <w:del w:id="1981" w:author="Elias De Moraes Fernandes" w:date="2016-05-19T12:59:00Z"/>
        </w:rPr>
      </w:pPr>
      <w:bookmarkStart w:id="1982" w:name="_Toc464064237"/>
      <w:r w:rsidRPr="00FA63E0">
        <w:rPr>
          <w:b/>
          <w:bCs/>
        </w:rPr>
        <w:t xml:space="preserve">Figura  </w:t>
      </w:r>
      <w:r w:rsidRPr="5B0B99E4">
        <w:rPr>
          <w:rPrChange w:id="1983" w:author="Convidado" w:date="2016-10-14T04:57:00Z">
            <w:rPr>
              <w:b/>
            </w:rPr>
          </w:rPrChange>
        </w:rPr>
        <w:fldChar w:fldCharType="begin"/>
      </w:r>
      <w:r w:rsidRPr="00F97842">
        <w:rPr>
          <w:b/>
        </w:rPr>
        <w:instrText xml:space="preserve"> SEQ Figura_ \* ARABIC </w:instrText>
      </w:r>
      <w:r w:rsidRPr="5B0B99E4">
        <w:rPr>
          <w:b/>
        </w:rPr>
        <w:fldChar w:fldCharType="separate"/>
      </w:r>
      <w:ins w:id="1984" w:author="Elias De Moraes Fernandes" w:date="2016-10-12T18:48:00Z">
        <w:r w:rsidR="00A23CA1" w:rsidRPr="00FD3826">
          <w:rPr>
            <w:b/>
            <w:bCs/>
            <w:noProof/>
          </w:rPr>
          <w:t>9</w:t>
        </w:r>
      </w:ins>
      <w:del w:id="1985" w:author="Elias De Moraes Fernandes" w:date="2016-10-12T18:48:00Z">
        <w:r w:rsidR="003232DB" w:rsidRPr="00D10623" w:rsidDel="00A23CA1">
          <w:rPr>
            <w:b/>
            <w:bCs/>
            <w:noProof/>
          </w:rPr>
          <w:delText>9</w:delText>
        </w:r>
      </w:del>
      <w:r w:rsidRPr="5B0B99E4">
        <w:rPr>
          <w:rPrChange w:id="1986" w:author="Convidado" w:date="2016-10-14T04:57:00Z">
            <w:rPr>
              <w:b/>
            </w:rPr>
          </w:rPrChange>
        </w:rPr>
        <w:fldChar w:fldCharType="end"/>
      </w:r>
      <w:r w:rsidR="00DD168D" w:rsidRPr="5B0B99E4">
        <w:t xml:space="preserve"> </w:t>
      </w:r>
      <w:r w:rsidR="00B946BC" w:rsidRPr="5B0B99E4">
        <w:t xml:space="preserve">– </w:t>
      </w:r>
      <w:r w:rsidR="002D3EB6" w:rsidRPr="00F97842">
        <w:t>Jogo Nonda</w:t>
      </w:r>
      <w:r w:rsidR="00B946BC" w:rsidRPr="00F97842">
        <w:t>: Inimigo Pássaros</w:t>
      </w:r>
      <w:bookmarkEnd w:id="1982"/>
    </w:p>
    <w:p w14:paraId="770D3B58" w14:textId="11B01EB0" w:rsidR="00B946BC" w:rsidRPr="00F97842" w:rsidRDefault="00B946BC">
      <w:pPr>
        <w:pStyle w:val="PargrafoparaIlustraes"/>
      </w:pPr>
      <w:del w:id="1987" w:author="Elias De Moraes Fernandes" w:date="2016-05-19T12:59:00Z">
        <w:r w:rsidRPr="00F97842" w:rsidDel="00BA3873">
          <w:delText>Fonte: Autoria Própria</w:delText>
        </w:r>
      </w:del>
    </w:p>
    <w:p w14:paraId="171CAA04" w14:textId="233847D4" w:rsidR="00EA19DA" w:rsidRPr="00F97842" w:rsidDel="00953F3D" w:rsidRDefault="00EA19DA">
      <w:pPr>
        <w:rPr>
          <w:del w:id="1988" w:author="Elias De Moraes Fernandes" w:date="2016-10-12T10:36:00Z"/>
          <w:rFonts w:eastAsia="Times New Roman" w:cs="Arial"/>
          <w:b/>
          <w:color w:val="000000"/>
        </w:rPr>
      </w:pPr>
    </w:p>
    <w:p w14:paraId="7CCFA10E" w14:textId="6831990E" w:rsidR="00292D9A" w:rsidRPr="00F97842" w:rsidDel="00953F3D" w:rsidRDefault="00953F3D">
      <w:pPr>
        <w:spacing w:after="200" w:line="276" w:lineRule="auto"/>
        <w:rPr>
          <w:del w:id="1989" w:author="Elias De Moraes Fernandes" w:date="2016-10-12T10:36:00Z"/>
          <w:rFonts w:eastAsia="Times New Roman" w:cs="Arial"/>
          <w:color w:val="000000"/>
        </w:rPr>
      </w:pPr>
      <w:ins w:id="1990" w:author="Elias De Moraes Fernandes" w:date="2016-10-12T10:36:00Z">
        <w:r>
          <w:tab/>
        </w:r>
      </w:ins>
      <w:del w:id="1991" w:author="Elias De Moraes Fernandes" w:date="2016-10-12T10:36:00Z">
        <w:r w:rsidR="00292D9A" w:rsidRPr="00F97842" w:rsidDel="00953F3D">
          <w:br w:type="page"/>
        </w:r>
      </w:del>
    </w:p>
    <w:p w14:paraId="0F75996F" w14:textId="0C9C74BB" w:rsidR="00B946BC" w:rsidRPr="00F97842" w:rsidRDefault="001F4994">
      <w:pPr>
        <w:spacing w:after="200" w:line="276" w:lineRule="auto"/>
        <w:pPrChange w:id="1992" w:author="Elias De Moraes Fernandes" w:date="2016-10-12T10:36:00Z">
          <w:pPr>
            <w:pStyle w:val="StyleXXX"/>
          </w:pPr>
        </w:pPrChange>
      </w:pPr>
      <w:r w:rsidRPr="00FA63E0">
        <w:fldChar w:fldCharType="begin"/>
      </w:r>
      <w:r w:rsidRPr="00F97842">
        <w:instrText xml:space="preserve"> REF _Ref445395546 \w \h </w:instrText>
      </w:r>
      <w:r w:rsidR="00D51153" w:rsidRPr="00F97842">
        <w:instrText xml:space="preserve"> \* MERGEFORMAT </w:instrText>
      </w:r>
      <w:r w:rsidRPr="00FA63E0">
        <w:fldChar w:fldCharType="separate"/>
      </w:r>
      <w:ins w:id="1993" w:author="Elias De Moraes Fernandes" w:date="2016-10-12T18:48:00Z">
        <w:r w:rsidR="00A23CA1">
          <w:t>4.14.2</w:t>
        </w:r>
      </w:ins>
      <w:del w:id="1994" w:author="Elias De Moraes Fernandes" w:date="2016-10-12T18:48:00Z">
        <w:r w:rsidR="003232DB" w:rsidRPr="00F97842" w:rsidDel="00A23CA1">
          <w:delText>5.13.2</w:delText>
        </w:r>
      </w:del>
      <w:r w:rsidRPr="00FA63E0">
        <w:fldChar w:fldCharType="end"/>
      </w:r>
      <w:r w:rsidR="00A33C57" w:rsidRPr="00F97842">
        <w:rPr>
          <w:b/>
        </w:rPr>
        <w:tab/>
      </w:r>
      <w:r w:rsidR="00B946BC" w:rsidRPr="00F97842">
        <w:t>Sanguessuga</w:t>
      </w:r>
    </w:p>
    <w:p w14:paraId="2D8BFCDC" w14:textId="1D8F7C5A" w:rsidR="00B946BC" w:rsidRPr="00F97842" w:rsidRDefault="00B946BC" w:rsidP="00B946BC">
      <w:pPr>
        <w:ind w:left="1416" w:hanging="565"/>
        <w:jc w:val="center"/>
      </w:pPr>
      <w:r w:rsidRPr="00FA63E0">
        <w:rPr>
          <w:noProof/>
          <w:lang w:val="en-US"/>
        </w:rPr>
        <w:drawing>
          <wp:inline distT="0" distB="0" distL="0" distR="0" wp14:anchorId="16730D9F" wp14:editId="488F8F61">
            <wp:extent cx="2530480" cy="749369"/>
            <wp:effectExtent l="0" t="0" r="952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o%20Compostagem/Drawing/vc_enemy_leech_sanguessuga.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30480" cy="7493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E704CF9" w14:textId="2AA158AD" w:rsidR="00B946BC" w:rsidRPr="00F97842" w:rsidRDefault="00924D8B" w:rsidP="00913F3D">
      <w:pPr>
        <w:pStyle w:val="PargrafoparaIlustraes"/>
      </w:pPr>
      <w:r w:rsidRPr="00FA63E0">
        <w:rPr>
          <w:b/>
          <w:bCs/>
        </w:rPr>
        <w:t xml:space="preserve">Figura  </w:t>
      </w:r>
      <w:r w:rsidRPr="5B0B99E4">
        <w:rPr>
          <w:rPrChange w:id="1995" w:author="Convidado" w:date="2016-10-14T04:57:00Z">
            <w:rPr>
              <w:b/>
            </w:rPr>
          </w:rPrChange>
        </w:rPr>
        <w:fldChar w:fldCharType="begin"/>
      </w:r>
      <w:r w:rsidRPr="00F97842">
        <w:rPr>
          <w:b/>
        </w:rPr>
        <w:instrText xml:space="preserve"> SEQ Figura_ \* ARABIC </w:instrText>
      </w:r>
      <w:r w:rsidRPr="5B0B99E4">
        <w:rPr>
          <w:b/>
        </w:rPr>
        <w:fldChar w:fldCharType="separate"/>
      </w:r>
      <w:ins w:id="1996" w:author="Elias De Moraes Fernandes" w:date="2016-10-12T19:35:00Z">
        <w:r w:rsidR="00681F79" w:rsidRPr="00FD3826">
          <w:rPr>
            <w:b/>
            <w:bCs/>
            <w:noProof/>
          </w:rPr>
          <w:t>10</w:t>
        </w:r>
      </w:ins>
      <w:del w:id="1997" w:author="Elias De Moraes Fernandes" w:date="2016-10-12T18:48:00Z">
        <w:r w:rsidR="003232DB" w:rsidRPr="00D10623" w:rsidDel="00A23CA1">
          <w:rPr>
            <w:b/>
            <w:bCs/>
            <w:noProof/>
          </w:rPr>
          <w:delText>10</w:delText>
        </w:r>
      </w:del>
      <w:r w:rsidRPr="5B0B99E4">
        <w:rPr>
          <w:rPrChange w:id="1998" w:author="Convidado" w:date="2016-10-14T04:57:00Z">
            <w:rPr>
              <w:b/>
            </w:rPr>
          </w:rPrChange>
        </w:rPr>
        <w:fldChar w:fldCharType="end"/>
      </w:r>
      <w:r w:rsidR="0073283B" w:rsidRPr="5B0B99E4">
        <w:t xml:space="preserve"> </w:t>
      </w:r>
      <w:r w:rsidR="00B946BC" w:rsidRPr="5B0B99E4">
        <w:t xml:space="preserve">– </w:t>
      </w:r>
      <w:r w:rsidR="002D3EB6" w:rsidRPr="00F97842">
        <w:t xml:space="preserve">Jogo </w:t>
      </w:r>
      <w:r w:rsidR="00B946BC" w:rsidRPr="00F97842">
        <w:t>Nonda: Inimigo Sanguessuga</w:t>
      </w:r>
    </w:p>
    <w:p w14:paraId="6545F07B" w14:textId="77777777" w:rsidR="00B946BC" w:rsidRPr="00F97842" w:rsidRDefault="00B946BC" w:rsidP="00913F3D">
      <w:pPr>
        <w:pStyle w:val="PargrafoparaIlustraes"/>
      </w:pPr>
      <w:r w:rsidRPr="00F97842">
        <w:t>Fonte: Autoria Própria</w:t>
      </w:r>
    </w:p>
    <w:p w14:paraId="5097FABB" w14:textId="10D78CE8" w:rsidR="00B946BC" w:rsidRPr="00F97842" w:rsidRDefault="001F4994" w:rsidP="00913F3D">
      <w:pPr>
        <w:pStyle w:val="StyleXXX"/>
      </w:pPr>
      <w:r w:rsidRPr="00FA63E0">
        <w:fldChar w:fldCharType="begin"/>
      </w:r>
      <w:r w:rsidRPr="00F97842">
        <w:instrText xml:space="preserve"> REF _Ref445395554 \w \h </w:instrText>
      </w:r>
      <w:r w:rsidR="00D51153" w:rsidRPr="00F97842">
        <w:instrText xml:space="preserve"> \* MERGEFORMAT </w:instrText>
      </w:r>
      <w:r w:rsidRPr="00FA63E0">
        <w:fldChar w:fldCharType="separate"/>
      </w:r>
      <w:ins w:id="1999" w:author="Elias De Moraes Fernandes" w:date="2016-10-12T18:48:00Z">
        <w:r w:rsidR="00A23CA1">
          <w:t>4.14.3</w:t>
        </w:r>
      </w:ins>
      <w:del w:id="2000" w:author="Elias De Moraes Fernandes" w:date="2016-10-12T18:48:00Z">
        <w:r w:rsidR="003232DB" w:rsidRPr="00F97842" w:rsidDel="00A23CA1">
          <w:delText>5.13.3</w:delText>
        </w:r>
      </w:del>
      <w:r w:rsidRPr="00FA63E0">
        <w:fldChar w:fldCharType="end"/>
      </w:r>
      <w:r w:rsidR="00B5742F" w:rsidRPr="00F97842">
        <w:rPr>
          <w:b/>
        </w:rPr>
        <w:tab/>
      </w:r>
      <w:r w:rsidR="00B946BC" w:rsidRPr="00F97842">
        <w:t>Formiga</w:t>
      </w:r>
    </w:p>
    <w:p w14:paraId="717AB105" w14:textId="38455DB9" w:rsidR="00B946BC" w:rsidRPr="00F97842" w:rsidRDefault="00B946BC" w:rsidP="00B946BC">
      <w:pPr>
        <w:ind w:left="1701" w:hanging="850"/>
        <w:jc w:val="center"/>
      </w:pPr>
      <w:r w:rsidRPr="00FA63E0">
        <w:rPr>
          <w:noProof/>
          <w:lang w:val="en-US"/>
        </w:rPr>
        <w:drawing>
          <wp:inline distT="0" distB="0" distL="0" distR="0" wp14:anchorId="2ACB6DDF" wp14:editId="76AF887E">
            <wp:extent cx="1768475" cy="149070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Mobile%20Documents/com~apple~CloudDocs/git-repos/Nonda/_Game_Design/enemies/images/enemy_ant@2x.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788546" cy="1507623"/>
                    </a:xfrm>
                    <a:prstGeom prst="rect">
                      <a:avLst/>
                    </a:prstGeom>
                    <a:noFill/>
                    <a:ln>
                      <a:noFill/>
                    </a:ln>
                  </pic:spPr>
                </pic:pic>
              </a:graphicData>
            </a:graphic>
          </wp:inline>
        </w:drawing>
      </w:r>
    </w:p>
    <w:p w14:paraId="78EC3254" w14:textId="77777777" w:rsidR="00292D9A" w:rsidRPr="00F97842" w:rsidRDefault="00292D9A" w:rsidP="00913F3D">
      <w:pPr>
        <w:pStyle w:val="Caption"/>
      </w:pPr>
    </w:p>
    <w:p w14:paraId="1853AF90" w14:textId="77777777" w:rsidR="00292D9A" w:rsidRPr="00F97842" w:rsidRDefault="00292D9A" w:rsidP="00913F3D">
      <w:pPr>
        <w:pStyle w:val="Caption"/>
      </w:pPr>
    </w:p>
    <w:p w14:paraId="0AE60BE6" w14:textId="0D11E099" w:rsidR="00B946BC" w:rsidRPr="00F97842" w:rsidDel="00BA3873" w:rsidRDefault="00F054DC" w:rsidP="00913F3D">
      <w:pPr>
        <w:pStyle w:val="PargrafoparaIlustraes"/>
        <w:rPr>
          <w:del w:id="2001" w:author="Elias De Moraes Fernandes" w:date="2016-05-19T12:59:00Z"/>
        </w:rPr>
      </w:pPr>
      <w:r w:rsidRPr="00FA63E0">
        <w:rPr>
          <w:b/>
          <w:bCs/>
        </w:rPr>
        <w:t xml:space="preserve"> </w:t>
      </w:r>
      <w:bookmarkStart w:id="2002" w:name="_Toc464064238"/>
      <w:r w:rsidRPr="00FA63E0">
        <w:rPr>
          <w:b/>
          <w:bCs/>
        </w:rPr>
        <w:t xml:space="preserve">Figura  </w:t>
      </w:r>
      <w:r w:rsidRPr="5B0B99E4">
        <w:rPr>
          <w:rPrChange w:id="2003" w:author="Convidado" w:date="2016-10-14T04:57:00Z">
            <w:rPr>
              <w:b/>
            </w:rPr>
          </w:rPrChange>
        </w:rPr>
        <w:fldChar w:fldCharType="begin"/>
      </w:r>
      <w:r w:rsidRPr="00F97842">
        <w:rPr>
          <w:b/>
        </w:rPr>
        <w:instrText xml:space="preserve"> SEQ Figura_ \* ARABIC </w:instrText>
      </w:r>
      <w:r w:rsidRPr="5B0B99E4">
        <w:rPr>
          <w:b/>
        </w:rPr>
        <w:fldChar w:fldCharType="separate"/>
      </w:r>
      <w:ins w:id="2004" w:author="Elias De Moraes Fernandes" w:date="2016-10-12T18:48:00Z">
        <w:r w:rsidR="00A23CA1" w:rsidRPr="00FD3826">
          <w:rPr>
            <w:b/>
            <w:bCs/>
            <w:noProof/>
          </w:rPr>
          <w:t>11</w:t>
        </w:r>
      </w:ins>
      <w:del w:id="2005" w:author="Elias De Moraes Fernandes" w:date="2016-10-12T18:48:00Z">
        <w:r w:rsidR="003232DB" w:rsidRPr="00D10623" w:rsidDel="00A23CA1">
          <w:rPr>
            <w:b/>
            <w:bCs/>
            <w:noProof/>
          </w:rPr>
          <w:delText>11</w:delText>
        </w:r>
      </w:del>
      <w:r w:rsidRPr="5B0B99E4">
        <w:rPr>
          <w:rPrChange w:id="2006" w:author="Convidado" w:date="2016-10-14T04:57:00Z">
            <w:rPr>
              <w:b/>
            </w:rPr>
          </w:rPrChange>
        </w:rPr>
        <w:fldChar w:fldCharType="end"/>
      </w:r>
      <w:r w:rsidRPr="5B0B99E4">
        <w:t xml:space="preserve"> </w:t>
      </w:r>
      <w:r w:rsidR="00B946BC" w:rsidRPr="5B0B99E4">
        <w:t xml:space="preserve">– </w:t>
      </w:r>
      <w:r w:rsidR="002D3EB6" w:rsidRPr="00F97842">
        <w:t>Jogo Nonda</w:t>
      </w:r>
      <w:r w:rsidR="00B946BC" w:rsidRPr="00F97842">
        <w:t>: Inimigo Formiga</w:t>
      </w:r>
      <w:bookmarkEnd w:id="2002"/>
    </w:p>
    <w:p w14:paraId="36632C6E" w14:textId="11B01EB0" w:rsidR="00B946BC" w:rsidRPr="00F97842" w:rsidRDefault="00B946BC">
      <w:pPr>
        <w:pStyle w:val="PargrafoparaIlustraes"/>
      </w:pPr>
      <w:del w:id="2007" w:author="Elias De Moraes Fernandes" w:date="2016-05-19T12:59:00Z">
        <w:r w:rsidRPr="00F97842" w:rsidDel="00BA3873">
          <w:delText>Fonte: Autoria Própria</w:delText>
        </w:r>
      </w:del>
    </w:p>
    <w:p w14:paraId="0377144E" w14:textId="77777777" w:rsidR="00AD241F" w:rsidRPr="00F97842" w:rsidDel="00003E2A" w:rsidRDefault="00AD241F" w:rsidP="00913F3D">
      <w:pPr>
        <w:rPr>
          <w:del w:id="2008" w:author="Elias De Moraes Fernandes" w:date="2016-10-12T10:36:00Z"/>
        </w:rPr>
      </w:pPr>
    </w:p>
    <w:p w14:paraId="7C2D8B6C" w14:textId="18D356CF" w:rsidR="00DD6BEC" w:rsidRPr="00F97842" w:rsidDel="00003E2A" w:rsidRDefault="001F4994">
      <w:pPr>
        <w:pStyle w:val="StyleXX"/>
        <w:ind w:left="0"/>
        <w:rPr>
          <w:del w:id="2009" w:author="Elias De Moraes Fernandes" w:date="2016-10-12T10:36:00Z"/>
        </w:rPr>
        <w:pPrChange w:id="2010" w:author="Elias De Moraes Fernandes" w:date="2016-10-12T10:36:00Z">
          <w:pPr>
            <w:pStyle w:val="StyleXX"/>
          </w:pPr>
        </w:pPrChange>
      </w:pPr>
      <w:del w:id="2011" w:author="Elias De Moraes Fernandes" w:date="2016-10-12T10:36:00Z">
        <w:r w:rsidRPr="00FA63E0" w:rsidDel="00003E2A">
          <w:fldChar w:fldCharType="begin"/>
        </w:r>
        <w:r w:rsidRPr="00F97842" w:rsidDel="00003E2A">
          <w:delInstrText xml:space="preserve"> REF _Ref445395566 \w \h </w:delInstrText>
        </w:r>
        <w:r w:rsidR="00D51153" w:rsidRPr="00F97842" w:rsidDel="00003E2A">
          <w:delInstrText xml:space="preserve"> \* MERGEFORMAT </w:delInstrText>
        </w:r>
        <w:r w:rsidRPr="00FA63E0" w:rsidDel="00003E2A">
          <w:fldChar w:fldCharType="separate"/>
        </w:r>
        <w:r w:rsidR="003232DB" w:rsidRPr="00F97842" w:rsidDel="00003E2A">
          <w:delText>5.14</w:delText>
        </w:r>
        <w:r w:rsidRPr="00FA63E0" w:rsidDel="00003E2A">
          <w:fldChar w:fldCharType="end"/>
        </w:r>
        <w:r w:rsidR="0029155F" w:rsidRPr="00F97842" w:rsidDel="00003E2A">
          <w:tab/>
        </w:r>
        <w:r w:rsidR="00B946BC" w:rsidRPr="00F97842" w:rsidDel="00003E2A">
          <w:delText>Fases</w:delText>
        </w:r>
      </w:del>
    </w:p>
    <w:p w14:paraId="4C0AE9EB" w14:textId="7EB6000A" w:rsidR="00637FF2" w:rsidRPr="00F97842" w:rsidDel="00003E2A" w:rsidRDefault="00637FF2">
      <w:pPr>
        <w:pStyle w:val="StyleXX"/>
        <w:ind w:left="0"/>
        <w:rPr>
          <w:del w:id="2012" w:author="Elias De Moraes Fernandes" w:date="2016-10-12T10:36:00Z"/>
        </w:rPr>
        <w:pPrChange w:id="2013" w:author="Elias De Moraes Fernandes" w:date="2016-10-12T10:36:00Z">
          <w:pPr>
            <w:pStyle w:val="StyleXX"/>
          </w:pPr>
        </w:pPrChange>
      </w:pPr>
    </w:p>
    <w:p w14:paraId="4D15543F" w14:textId="3B3E9905" w:rsidR="00B946BC" w:rsidRPr="00F97842" w:rsidDel="00003E2A" w:rsidRDefault="00B946BC">
      <w:pPr>
        <w:pStyle w:val="TextodoTrabalho"/>
        <w:ind w:firstLine="0"/>
        <w:rPr>
          <w:del w:id="2014" w:author="Elias De Moraes Fernandes" w:date="2016-10-12T10:36:00Z"/>
        </w:rPr>
        <w:pPrChange w:id="2015" w:author="Elias De Moraes Fernandes" w:date="2016-10-12T10:36:00Z">
          <w:pPr>
            <w:pStyle w:val="TextodoTrabalho"/>
          </w:pPr>
        </w:pPrChange>
      </w:pPr>
      <w:del w:id="2016" w:author="Elias De Moraes Fernandes" w:date="2016-10-12T10:36:00Z">
        <w:r w:rsidRPr="00F97842" w:rsidDel="00003E2A">
          <w:delText>As fases terão a mesm</w:delText>
        </w:r>
        <w:r w:rsidR="00F87F40" w:rsidRPr="00F97842" w:rsidDel="00003E2A">
          <w:delText>a estrutura citada no Tópico</w:delText>
        </w:r>
        <w:r w:rsidR="007126AC" w:rsidRPr="00F97842" w:rsidDel="00003E2A">
          <w:delText xml:space="preserve"> </w:delText>
        </w:r>
        <w:r w:rsidR="007126AC" w:rsidRPr="00FA63E0" w:rsidDel="00003E2A">
          <w:fldChar w:fldCharType="begin"/>
        </w:r>
        <w:r w:rsidR="007126AC" w:rsidRPr="00F97842" w:rsidDel="00003E2A">
          <w:delInstrText xml:space="preserve"> REF _Ref449458771 \r \h </w:delInstrText>
        </w:r>
        <w:r w:rsidR="007126AC" w:rsidRPr="00FA63E0" w:rsidDel="00003E2A">
          <w:fldChar w:fldCharType="separate"/>
        </w:r>
        <w:r w:rsidR="003232DB" w:rsidRPr="00F97842" w:rsidDel="00003E2A">
          <w:delText>5.6</w:delText>
        </w:r>
        <w:r w:rsidR="007126AC" w:rsidRPr="00FA63E0" w:rsidDel="00003E2A">
          <w:fldChar w:fldCharType="end"/>
        </w:r>
        <w:r w:rsidRPr="00F97842" w:rsidDel="00003E2A">
          <w:delText>.</w:delText>
        </w:r>
      </w:del>
    </w:p>
    <w:p w14:paraId="62083A4F" w14:textId="77777777" w:rsidR="002005D0" w:rsidRPr="00F97842" w:rsidRDefault="002005D0">
      <w:pPr>
        <w:pStyle w:val="TextodoTrabalho"/>
        <w:ind w:firstLine="0"/>
        <w:pPrChange w:id="2017" w:author="Elias De Moraes Fernandes" w:date="2016-10-12T10:36:00Z">
          <w:pPr>
            <w:pStyle w:val="TextodoTrabalho"/>
          </w:pPr>
        </w:pPrChange>
      </w:pPr>
    </w:p>
    <w:p w14:paraId="56C873EB" w14:textId="77777777" w:rsidR="00AA4BFF" w:rsidRDefault="00AA4BFF">
      <w:pPr>
        <w:spacing w:after="200" w:line="276" w:lineRule="auto"/>
        <w:rPr>
          <w:ins w:id="2018" w:author="Elias De Moraes Fernandes" w:date="2016-10-12T11:54:00Z"/>
          <w:rFonts w:eastAsia="Times New Roman" w:cs="Arial"/>
          <w:b/>
          <w:color w:val="000000"/>
        </w:rPr>
      </w:pPr>
      <w:ins w:id="2019" w:author="Elias De Moraes Fernandes" w:date="2016-10-12T11:54:00Z">
        <w:r>
          <w:br w:type="page"/>
        </w:r>
      </w:ins>
    </w:p>
    <w:p w14:paraId="3E978C5E" w14:textId="3CD1C6E8" w:rsidR="00637FF2" w:rsidRPr="00F97842" w:rsidRDefault="001F4994" w:rsidP="00913F3D">
      <w:pPr>
        <w:pStyle w:val="StyleXX"/>
      </w:pPr>
      <w:r w:rsidRPr="00FA63E0">
        <w:lastRenderedPageBreak/>
        <w:fldChar w:fldCharType="begin"/>
      </w:r>
      <w:r w:rsidRPr="00F97842">
        <w:instrText xml:space="preserve"> REF _Ref445395576 \w \h </w:instrText>
      </w:r>
      <w:r w:rsidR="00D51153" w:rsidRPr="00F97842">
        <w:instrText xml:space="preserve"> \* MERGEFORMAT </w:instrText>
      </w:r>
      <w:r w:rsidRPr="00FA63E0">
        <w:fldChar w:fldCharType="separate"/>
      </w:r>
      <w:ins w:id="2020" w:author="Elias De Moraes Fernandes" w:date="2016-10-12T18:48:00Z">
        <w:r w:rsidR="00A23CA1">
          <w:t>4.15</w:t>
        </w:r>
      </w:ins>
      <w:del w:id="2021" w:author="Elias De Moraes Fernandes" w:date="2016-10-12T18:48:00Z">
        <w:r w:rsidR="003232DB" w:rsidRPr="00F97842" w:rsidDel="00A23CA1">
          <w:delText>5.15</w:delText>
        </w:r>
      </w:del>
      <w:r w:rsidRPr="00FA63E0">
        <w:fldChar w:fldCharType="end"/>
      </w:r>
      <w:r w:rsidR="00231BFC" w:rsidRPr="00F97842">
        <w:tab/>
      </w:r>
      <w:proofErr w:type="spellStart"/>
      <w:r w:rsidR="00B946BC" w:rsidRPr="00F97842">
        <w:t>Level</w:t>
      </w:r>
      <w:proofErr w:type="spellEnd"/>
      <w:r w:rsidR="00B946BC" w:rsidRPr="00F97842">
        <w:t xml:space="preserve"> Design</w:t>
      </w:r>
    </w:p>
    <w:p w14:paraId="23916925" w14:textId="77777777" w:rsidR="003830DF" w:rsidRPr="00F97842" w:rsidRDefault="003830DF" w:rsidP="00913F3D">
      <w:pPr>
        <w:pStyle w:val="TextodoTrabalho"/>
      </w:pPr>
    </w:p>
    <w:p w14:paraId="38A37A84" w14:textId="77E2A67A" w:rsidR="000D2503" w:rsidRPr="00F97842" w:rsidRDefault="00B946BC" w:rsidP="00913F3D">
      <w:pPr>
        <w:pStyle w:val="TextodoTrabalho"/>
      </w:pPr>
      <w:r w:rsidRPr="00F97842">
        <w:t>O jogo vai se passar somente em um cenário, pois se trata de um ambiente de cativeiro da minhoca, que é característica básica da vermicompostagem. Tem a possibilidade desse cativeiro mudar de cor, conforme a qualidade do adubo.</w:t>
      </w:r>
    </w:p>
    <w:p w14:paraId="1800B59B" w14:textId="77777777" w:rsidR="00B946BC" w:rsidRPr="00F97842" w:rsidRDefault="00B946BC" w:rsidP="00913F3D">
      <w:pPr>
        <w:pStyle w:val="CapitulosXX"/>
      </w:pPr>
    </w:p>
    <w:p w14:paraId="59BCCBCA" w14:textId="55D73845" w:rsidR="00637FF2" w:rsidRPr="00F97842" w:rsidRDefault="001F4994" w:rsidP="00913F3D">
      <w:pPr>
        <w:pStyle w:val="StyleXX"/>
      </w:pPr>
      <w:r w:rsidRPr="00FA63E0">
        <w:fldChar w:fldCharType="begin"/>
      </w:r>
      <w:r w:rsidRPr="00F97842">
        <w:instrText xml:space="preserve"> REF _Ref445395587 \w \h </w:instrText>
      </w:r>
      <w:r w:rsidR="00C76F78" w:rsidRPr="00F97842">
        <w:instrText xml:space="preserve"> \* MERGEFORMAT </w:instrText>
      </w:r>
      <w:r w:rsidRPr="00FA63E0">
        <w:fldChar w:fldCharType="separate"/>
      </w:r>
      <w:ins w:id="2022" w:author="Elias De Moraes Fernandes" w:date="2016-10-12T18:48:00Z">
        <w:r w:rsidR="00A23CA1">
          <w:t>4.16</w:t>
        </w:r>
      </w:ins>
      <w:del w:id="2023" w:author="Elias De Moraes Fernandes" w:date="2016-10-12T18:48:00Z">
        <w:r w:rsidR="003232DB" w:rsidRPr="00F97842" w:rsidDel="00A23CA1">
          <w:delText>5.16</w:delText>
        </w:r>
      </w:del>
      <w:r w:rsidRPr="00FA63E0">
        <w:fldChar w:fldCharType="end"/>
      </w:r>
      <w:r w:rsidR="009067D8" w:rsidRPr="00F97842">
        <w:tab/>
      </w:r>
      <w:r w:rsidR="00B946BC" w:rsidRPr="00F97842">
        <w:t xml:space="preserve">Arte </w:t>
      </w:r>
    </w:p>
    <w:p w14:paraId="60A2715C" w14:textId="77777777" w:rsidR="003830DF" w:rsidRPr="00F97842" w:rsidRDefault="003830DF" w:rsidP="00913F3D">
      <w:pPr>
        <w:pStyle w:val="TextodoTrabalho"/>
      </w:pPr>
    </w:p>
    <w:p w14:paraId="13E15B5D" w14:textId="5B5E3187" w:rsidR="000E5204" w:rsidDel="009E3165" w:rsidRDefault="00B946BC" w:rsidP="00913F3D">
      <w:pPr>
        <w:pStyle w:val="TextodoTrabalho"/>
        <w:rPr>
          <w:del w:id="2024" w:author="Elias De Moraes Fernandes" w:date="2016-10-12T10:40:00Z"/>
        </w:rPr>
      </w:pPr>
      <w:r w:rsidRPr="00F97842">
        <w:t xml:space="preserve">A arte é baseada no minhocário da UTFPR, tendo apenas como </w:t>
      </w:r>
      <w:del w:id="2025" w:author="Elias De Moraes Fernandes" w:date="2016-05-24T10:13:00Z">
        <w:r w:rsidRPr="00F97842" w:rsidDel="00E70EBA">
          <w:rPr>
            <w:rPrChange w:id="2026" w:author="Elias De Moraes Fernandes" w:date="2016-10-04T23:07:00Z">
              <w:rPr>
                <w:i/>
              </w:rPr>
            </w:rPrChange>
          </w:rPr>
          <w:delText>background</w:delText>
        </w:r>
        <w:r w:rsidR="001D4067" w:rsidRPr="00F97842" w:rsidDel="00E70EBA">
          <w:delText xml:space="preserve"> </w:delText>
        </w:r>
      </w:del>
      <w:ins w:id="2027" w:author="Elias De Moraes Fernandes" w:date="2016-05-24T10:13:00Z">
        <w:r w:rsidR="00E70EBA" w:rsidRPr="00F97842">
          <w:rPr>
            <w:rPrChange w:id="2028" w:author="Elias De Moraes Fernandes" w:date="2016-10-04T23:07:00Z">
              <w:rPr>
                <w:i/>
              </w:rPr>
            </w:rPrChange>
          </w:rPr>
          <w:t xml:space="preserve">plano de fundo </w:t>
        </w:r>
      </w:ins>
      <w:del w:id="2029" w:author="Elias De Moraes Fernandes" w:date="2016-05-24T10:14:00Z">
        <w:r w:rsidR="001D4067" w:rsidRPr="00F97842" w:rsidDel="00E70EBA">
          <w:delText xml:space="preserve">essa </w:delText>
        </w:r>
      </w:del>
      <w:ins w:id="2030" w:author="Elias De Moraes Fernandes" w:date="2016-05-24T10:14:00Z">
        <w:r w:rsidR="00E70EBA" w:rsidRPr="00F97842">
          <w:t xml:space="preserve">a </w:t>
        </w:r>
      </w:ins>
      <w:r w:rsidR="001D4067" w:rsidRPr="00F97842">
        <w:t>mudança d</w:t>
      </w:r>
      <w:del w:id="2031" w:author="Elias De Moraes Fernandes" w:date="2016-05-24T10:14:00Z">
        <w:r w:rsidR="001D4067" w:rsidRPr="00F97842" w:rsidDel="00E70EBA">
          <w:delText>e local</w:delText>
        </w:r>
      </w:del>
      <w:ins w:id="2032" w:author="Elias De Moraes Fernandes" w:date="2016-05-24T10:14:00Z">
        <w:r w:rsidR="00E70EBA" w:rsidRPr="00F97842">
          <w:t>e plataformas</w:t>
        </w:r>
      </w:ins>
      <w:r w:rsidR="001D4067" w:rsidRPr="00F97842">
        <w:t>, conforme</w:t>
      </w:r>
      <w:r w:rsidRPr="00F97842">
        <w:t xml:space="preserve"> a fase.</w:t>
      </w:r>
      <w:r w:rsidR="00F87F40" w:rsidRPr="00F97842">
        <w:t xml:space="preserve"> Foi escolhida o estilo </w:t>
      </w:r>
      <w:proofErr w:type="spellStart"/>
      <w:r w:rsidR="00F87F40" w:rsidRPr="5B0B99E4">
        <w:rPr>
          <w:i/>
          <w:iCs/>
        </w:rPr>
        <w:t>cartoon</w:t>
      </w:r>
      <w:proofErr w:type="spellEnd"/>
      <w:r w:rsidR="00F87F40" w:rsidRPr="00F97842">
        <w:t xml:space="preserve"> para </w:t>
      </w:r>
      <w:r w:rsidR="001D4067" w:rsidRPr="00F97842">
        <w:t>dar</w:t>
      </w:r>
      <w:r w:rsidR="00F87F40" w:rsidRPr="00F97842">
        <w:t xml:space="preserve"> maior diversão </w:t>
      </w:r>
      <w:r w:rsidR="001D4067" w:rsidRPr="00F97842">
        <w:t>a</w:t>
      </w:r>
      <w:r w:rsidR="00F87F40" w:rsidRPr="00F97842">
        <w:t>o jogado</w:t>
      </w:r>
      <w:r w:rsidR="00D65D22" w:rsidRPr="00F97842">
        <w:t>r</w:t>
      </w:r>
      <w:r w:rsidR="001D4067" w:rsidRPr="00F97842">
        <w:t>, pois não se sente na obrigação de estar em um simulador ou um jogo de primeira pessoa, por exemplo. Outro fator para escolha é pela</w:t>
      </w:r>
      <w:r w:rsidR="00D65D22" w:rsidRPr="00F97842">
        <w:t xml:space="preserve"> habilidade</w:t>
      </w:r>
      <w:r w:rsidR="001D4067" w:rsidRPr="00F97842">
        <w:t xml:space="preserve"> artística adquirida com </w:t>
      </w:r>
      <w:proofErr w:type="spellStart"/>
      <w:r w:rsidR="001D4067" w:rsidRPr="5B0B99E4">
        <w:rPr>
          <w:i/>
          <w:iCs/>
        </w:rPr>
        <w:t>cartoons</w:t>
      </w:r>
      <w:proofErr w:type="spellEnd"/>
      <w:r w:rsidR="001D4067" w:rsidRPr="00F97842">
        <w:t xml:space="preserve"> ao longo dos anos</w:t>
      </w:r>
      <w:r w:rsidR="00D65D22" w:rsidRPr="5B0B99E4">
        <w:t>.</w:t>
      </w:r>
    </w:p>
    <w:p w14:paraId="1F27EE7E" w14:textId="2D5BC7E3" w:rsidR="009E3165" w:rsidRDefault="009E3165">
      <w:pPr>
        <w:pStyle w:val="TextodoTrabalho"/>
        <w:rPr>
          <w:ins w:id="2033" w:author="Elias De Moraes Fernandes" w:date="2016-10-13T22:47:00Z"/>
        </w:rPr>
      </w:pPr>
    </w:p>
    <w:p w14:paraId="1F87873C" w14:textId="130F5C26" w:rsidR="009E3165" w:rsidRDefault="009E3165">
      <w:pPr>
        <w:pStyle w:val="TextodoTrabalho"/>
        <w:rPr>
          <w:ins w:id="2034" w:author="Elias De Moraes Fernandes" w:date="2016-10-13T22:47:00Z"/>
        </w:rPr>
      </w:pPr>
      <w:ins w:id="2035" w:author="Elias De Moraes Fernandes" w:date="2016-10-13T22:47:00Z">
        <w:r>
          <w:t>Com esse estilo de arte, foi possí</w:t>
        </w:r>
        <w:r w:rsidR="00231416">
          <w:t xml:space="preserve">vel expandir </w:t>
        </w:r>
      </w:ins>
      <w:ins w:id="2036" w:author="Elias De Moraes Fernandes" w:date="2016-10-13T23:35:00Z">
        <w:r w:rsidR="00231416">
          <w:t>o design do</w:t>
        </w:r>
      </w:ins>
      <w:ins w:id="2037" w:author="Elias De Moraes Fernandes" w:date="2016-10-13T22:47:00Z">
        <w:r>
          <w:t xml:space="preserve"> jogo</w:t>
        </w:r>
      </w:ins>
      <w:ins w:id="2038" w:author="Elias De Moraes Fernandes" w:date="2016-10-13T23:35:00Z">
        <w:r w:rsidR="00231416">
          <w:t>, transferindo para o papel, no formato de colorir</w:t>
        </w:r>
      </w:ins>
      <w:ins w:id="2039" w:author="Elias De Moraes Fernandes" w:date="2016-10-13T23:36:00Z">
        <w:r w:rsidR="00231416">
          <w:t xml:space="preserve"> como mostra a </w:t>
        </w:r>
      </w:ins>
      <w:ins w:id="2040" w:author="Elias De Moraes Fernandes" w:date="2016-10-13T23:40:00Z">
        <w:r w:rsidR="006D4303">
          <w:fldChar w:fldCharType="begin"/>
        </w:r>
        <w:r w:rsidR="006D4303">
          <w:instrText xml:space="preserve"> REF _Ref464165359 \h </w:instrText>
        </w:r>
      </w:ins>
      <w:r w:rsidR="006D4303">
        <w:fldChar w:fldCharType="separate"/>
      </w:r>
      <w:ins w:id="2041" w:author="Elias De Moraes Fernandes" w:date="2016-10-13T23:40:00Z">
        <w:r w:rsidR="006D4303">
          <w:t xml:space="preserve">Figura </w:t>
        </w:r>
        <w:r w:rsidR="006D4303">
          <w:rPr>
            <w:noProof/>
          </w:rPr>
          <w:t>12</w:t>
        </w:r>
        <w:r w:rsidR="006D4303">
          <w:fldChar w:fldCharType="end"/>
        </w:r>
      </w:ins>
      <w:ins w:id="2042" w:author="Elias De Moraes Fernandes" w:date="2016-10-13T23:35:00Z">
        <w:r w:rsidR="00231416">
          <w:t xml:space="preserve">. Essa </w:t>
        </w:r>
      </w:ins>
      <w:ins w:id="2043" w:author="Elias De Moraes Fernandes" w:date="2016-10-13T23:58:00Z">
        <w:r w:rsidR="00D545CF">
          <w:t>expansão</w:t>
        </w:r>
      </w:ins>
      <w:ins w:id="2044" w:author="Elias De Moraes Fernandes" w:date="2016-10-13T23:35:00Z">
        <w:r w:rsidR="00231416">
          <w:t xml:space="preserve"> foi fundamental para ensinar as crianças do ensino fundamental</w:t>
        </w:r>
      </w:ins>
      <w:ins w:id="2045" w:author="Elias De Moraes Fernandes" w:date="2016-10-14T00:18:00Z">
        <w:r w:rsidR="007B0650">
          <w:t xml:space="preserve"> durante as atividades sobre o tema</w:t>
        </w:r>
      </w:ins>
      <w:ins w:id="2046" w:author="Elias De Moraes Fernandes" w:date="2016-10-13T23:59:00Z">
        <w:r w:rsidR="00D545CF">
          <w:t xml:space="preserve">. </w:t>
        </w:r>
      </w:ins>
    </w:p>
    <w:p w14:paraId="48AE8A31" w14:textId="77777777" w:rsidR="001F523E" w:rsidRPr="00F97842" w:rsidRDefault="001F523E" w:rsidP="00913F3D">
      <w:pPr>
        <w:pStyle w:val="TextodoTrabalho"/>
        <w:rPr>
          <w:ins w:id="2047" w:author="Elias De Moraes Fernandes" w:date="2016-10-13T22:38:00Z"/>
        </w:rPr>
      </w:pPr>
    </w:p>
    <w:p w14:paraId="611D9694" w14:textId="4AEE368E" w:rsidR="000D2503" w:rsidRPr="00F97842" w:rsidDel="007012E2" w:rsidRDefault="00D0173A">
      <w:pPr>
        <w:pStyle w:val="CapitulosXX"/>
        <w:ind w:firstLine="0"/>
        <w:rPr>
          <w:del w:id="2048" w:author="Elias De Moraes Fernandes" w:date="2016-10-12T10:40:00Z"/>
        </w:rPr>
        <w:pPrChange w:id="2049" w:author="Elias De Moraes Fernandes" w:date="2016-10-12T10:40:00Z">
          <w:pPr>
            <w:pStyle w:val="CapitulosXX"/>
          </w:pPr>
        </w:pPrChange>
      </w:pPr>
      <w:ins w:id="2050" w:author="Elias De Moraes Fernandes" w:date="2016-10-13T23:58:00Z">
        <w:r>
          <w:rPr>
            <w:noProof/>
            <w:lang w:val="en-US"/>
          </w:rPr>
          <w:drawing>
            <wp:inline distT="0" distB="0" distL="0" distR="0" wp14:anchorId="2D346BC4" wp14:editId="213016F5">
              <wp:extent cx="5784677" cy="2729560"/>
              <wp:effectExtent l="0" t="0" r="0" b="0"/>
              <wp:docPr id="23" name="Picture 23" descr="/Users/Elias/Library/Mobile Documents/com~apple~CloudDocs/git-repos/Nonda_pin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Elias/Library/Mobile Documents/com~apple~CloudDocs/git-repos/Nonda_pint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3327" cy="2733641"/>
                      </a:xfrm>
                      <a:prstGeom prst="rect">
                        <a:avLst/>
                      </a:prstGeom>
                      <a:noFill/>
                      <a:ln>
                        <a:noFill/>
                      </a:ln>
                    </pic:spPr>
                  </pic:pic>
                </a:graphicData>
              </a:graphic>
            </wp:inline>
          </w:drawing>
        </w:r>
      </w:ins>
    </w:p>
    <w:p w14:paraId="38373C70" w14:textId="03A4A3E4" w:rsidR="00392114" w:rsidRPr="00F97842" w:rsidDel="007012E2" w:rsidRDefault="00392114">
      <w:pPr>
        <w:pStyle w:val="StyleXX"/>
        <w:ind w:left="0"/>
        <w:rPr>
          <w:del w:id="2051" w:author="Elias De Moraes Fernandes" w:date="2016-10-12T10:40:00Z"/>
        </w:rPr>
        <w:pPrChange w:id="2052" w:author="Elias De Moraes Fernandes" w:date="2016-10-12T10:40:00Z">
          <w:pPr>
            <w:pStyle w:val="StyleXX"/>
          </w:pPr>
        </w:pPrChange>
      </w:pPr>
    </w:p>
    <w:p w14:paraId="340182B9" w14:textId="6BE6C9C2" w:rsidR="00B946BC" w:rsidRPr="00F97842" w:rsidDel="007012E2" w:rsidRDefault="001F4994">
      <w:pPr>
        <w:pStyle w:val="StyleXX"/>
        <w:ind w:left="0"/>
        <w:rPr>
          <w:del w:id="2053" w:author="Elias De Moraes Fernandes" w:date="2016-10-12T10:40:00Z"/>
        </w:rPr>
        <w:pPrChange w:id="2054" w:author="Elias De Moraes Fernandes" w:date="2016-10-12T10:40:00Z">
          <w:pPr>
            <w:pStyle w:val="StyleXX"/>
          </w:pPr>
        </w:pPrChange>
      </w:pPr>
      <w:del w:id="2055" w:author="Elias De Moraes Fernandes" w:date="2016-10-12T10:40:00Z">
        <w:r w:rsidRPr="00FA63E0" w:rsidDel="007012E2">
          <w:fldChar w:fldCharType="begin"/>
        </w:r>
        <w:r w:rsidRPr="00F97842" w:rsidDel="007012E2">
          <w:delInstrText xml:space="preserve"> REF _Ref445395601 \w \h </w:delInstrText>
        </w:r>
        <w:r w:rsidR="00C76F78" w:rsidRPr="00F97842" w:rsidDel="007012E2">
          <w:delInstrText xml:space="preserve"> \* MERGEFORMAT </w:delInstrText>
        </w:r>
        <w:r w:rsidRPr="00FA63E0" w:rsidDel="007012E2">
          <w:fldChar w:fldCharType="separate"/>
        </w:r>
        <w:r w:rsidR="003232DB" w:rsidRPr="00F97842" w:rsidDel="007012E2">
          <w:delText>5.17</w:delText>
        </w:r>
        <w:r w:rsidRPr="00FA63E0" w:rsidDel="007012E2">
          <w:fldChar w:fldCharType="end"/>
        </w:r>
        <w:r w:rsidR="00DC551A" w:rsidRPr="00F97842" w:rsidDel="007012E2">
          <w:tab/>
        </w:r>
        <w:r w:rsidR="00B946BC" w:rsidRPr="00F97842" w:rsidDel="007012E2">
          <w:delText xml:space="preserve">Monetização </w:delText>
        </w:r>
      </w:del>
    </w:p>
    <w:p w14:paraId="7E2B458E" w14:textId="0FD6F6B7" w:rsidR="00F535E6" w:rsidRPr="00F97842" w:rsidDel="007012E2" w:rsidRDefault="00F535E6">
      <w:pPr>
        <w:pStyle w:val="TextodoTrabalho"/>
        <w:ind w:firstLine="0"/>
        <w:rPr>
          <w:del w:id="2056" w:author="Elias De Moraes Fernandes" w:date="2016-10-12T10:40:00Z"/>
        </w:rPr>
        <w:pPrChange w:id="2057" w:author="Elias De Moraes Fernandes" w:date="2016-10-12T10:40:00Z">
          <w:pPr>
            <w:pStyle w:val="TextodoTrabalho"/>
          </w:pPr>
        </w:pPrChange>
      </w:pPr>
    </w:p>
    <w:p w14:paraId="3900BBBD" w14:textId="4DDAF8FC" w:rsidR="00B946BC" w:rsidRPr="00F97842" w:rsidDel="007012E2" w:rsidRDefault="00B946BC">
      <w:pPr>
        <w:pStyle w:val="TextodoTrabalho"/>
        <w:ind w:firstLine="0"/>
        <w:rPr>
          <w:del w:id="2058" w:author="Elias De Moraes Fernandes" w:date="2016-10-12T10:40:00Z"/>
        </w:rPr>
        <w:pPrChange w:id="2059" w:author="Elias De Moraes Fernandes" w:date="2016-10-12T10:40:00Z">
          <w:pPr>
            <w:pStyle w:val="TextodoTrabalho"/>
          </w:pPr>
        </w:pPrChange>
      </w:pPr>
      <w:del w:id="2060" w:author="Elias De Moraes Fernandes" w:date="2016-10-12T10:40:00Z">
        <w:r w:rsidRPr="00F97842" w:rsidDel="007012E2">
          <w:delText>A monetização desse game pode ser feita através de investimento por parte de entidades correlatas ao tema</w:delText>
        </w:r>
      </w:del>
      <w:ins w:id="2061" w:author="Elias De Moraes Fernandes" w:date="2016-05-19T14:32:00Z">
        <w:del w:id="2062" w:author="Elias De Moraes Fernandes" w:date="2016-10-12T10:40:00Z">
          <w:r w:rsidR="00F567D0" w:rsidRPr="38229447" w:rsidDel="007012E2">
            <w:delText>,</w:delText>
          </w:r>
        </w:del>
      </w:ins>
      <w:del w:id="2063" w:author="Elias De Moraes Fernandes" w:date="2016-10-12T10:40:00Z">
        <w:r w:rsidRPr="00F97842" w:rsidDel="007012E2">
          <w:delText xml:space="preserve"> ou por financiamento do governo</w:delText>
        </w:r>
      </w:del>
      <w:ins w:id="2064" w:author="Elias De Moraes Fernandes" w:date="2016-05-19T14:32:00Z">
        <w:del w:id="2065" w:author="Elias De Moraes Fernandes" w:date="2016-10-12T10:40:00Z">
          <w:r w:rsidR="00F567D0" w:rsidRPr="00F97842" w:rsidDel="007012E2">
            <w:delText xml:space="preserve"> ou publicidade dentro do jogo</w:delText>
          </w:r>
        </w:del>
      </w:ins>
      <w:del w:id="2066" w:author="Elias De Moraes Fernandes" w:date="2016-10-12T10:40:00Z">
        <w:r w:rsidRPr="00F97842" w:rsidDel="007012E2">
          <w:delText xml:space="preserve">, por exemplo. </w:delText>
        </w:r>
      </w:del>
      <w:ins w:id="2067" w:author="Elias De Moraes Fernandes" w:date="2016-05-19T14:33:00Z">
        <w:del w:id="2068" w:author="Elias De Moraes Fernandes" w:date="2016-10-12T10:40:00Z">
          <w:r w:rsidR="00347A6F" w:rsidRPr="00F97842" w:rsidDel="007012E2">
            <w:delText>A finalidade da captaç</w:delText>
          </w:r>
        </w:del>
      </w:ins>
      <w:ins w:id="2069" w:author="Elias De Moraes Fernandes" w:date="2016-05-19T14:34:00Z">
        <w:del w:id="2070" w:author="Elias De Moraes Fernandes" w:date="2016-10-12T10:40:00Z">
          <w:r w:rsidR="00347A6F" w:rsidRPr="00F97842" w:rsidDel="007012E2">
            <w:delText xml:space="preserve">ão desses recursos financeiros </w:delText>
          </w:r>
        </w:del>
      </w:ins>
      <w:ins w:id="2071" w:author="Elias De Moraes Fernandes" w:date="2016-05-19T14:35:00Z">
        <w:del w:id="2072" w:author="Elias De Moraes Fernandes" w:date="2016-10-12T10:40:00Z">
          <w:r w:rsidR="00347A6F" w:rsidRPr="00F97842" w:rsidDel="007012E2">
            <w:delText>é necessário</w:delText>
          </w:r>
        </w:del>
      </w:ins>
      <w:ins w:id="2073" w:author="Elias De Moraes Fernandes" w:date="2016-10-06T23:12:00Z">
        <w:del w:id="2074" w:author="Elias De Moraes Fernandes" w:date="2016-10-12T10:40:00Z">
          <w:r w:rsidR="00646F6F" w:rsidRPr="00F97842" w:rsidDel="007012E2">
            <w:delText>necessária</w:delText>
          </w:r>
        </w:del>
      </w:ins>
      <w:ins w:id="2075" w:author="Elias De Moraes Fernandes" w:date="2016-05-19T14:35:00Z">
        <w:del w:id="2076" w:author="Elias De Moraes Fernandes" w:date="2016-10-12T10:40:00Z">
          <w:r w:rsidR="00347A6F" w:rsidRPr="00F97842" w:rsidDel="007012E2">
            <w:delText xml:space="preserve"> para </w:delText>
          </w:r>
        </w:del>
      </w:ins>
      <w:ins w:id="2077" w:author="Elias De Moraes Fernandes" w:date="2016-05-19T14:34:00Z">
        <w:del w:id="2078" w:author="Elias De Moraes Fernandes" w:date="2016-10-12T10:40:00Z">
          <w:r w:rsidR="00347A6F" w:rsidRPr="00F97842" w:rsidDel="007012E2">
            <w:delText>pagar licença de uso do software.</w:delText>
          </w:r>
        </w:del>
      </w:ins>
    </w:p>
    <w:p w14:paraId="0024EB10" w14:textId="77777777" w:rsidR="00A90616" w:rsidRPr="00F97842" w:rsidRDefault="00A90616" w:rsidP="00D0173A">
      <w:pPr>
        <w:pStyle w:val="TextodoTrabalho"/>
        <w:ind w:firstLine="0"/>
      </w:pPr>
    </w:p>
    <w:p w14:paraId="1EA1CFF2" w14:textId="3F81B9C8" w:rsidR="007012E2" w:rsidRPr="009624AF" w:rsidRDefault="00231416">
      <w:pPr>
        <w:pStyle w:val="Caption"/>
        <w:jc w:val="center"/>
        <w:rPr>
          <w:ins w:id="2079" w:author="Elias De Moraes Fernandes" w:date="2016-10-12T10:40:00Z"/>
        </w:rPr>
        <w:pPrChange w:id="2080" w:author="Elias De Moraes Fernandes" w:date="2016-10-13T23:40:00Z">
          <w:pPr>
            <w:pStyle w:val="StyleX"/>
            <w:numPr>
              <w:numId w:val="6"/>
            </w:numPr>
            <w:ind w:left="400" w:hanging="400"/>
          </w:pPr>
        </w:pPrChange>
      </w:pPr>
      <w:bookmarkStart w:id="2081" w:name="_Ref464165359"/>
      <w:ins w:id="2082" w:author="Elias De Moraes Fernandes" w:date="2016-10-13T23:36:00Z">
        <w:r w:rsidRPr="4A03C906">
          <w:rPr>
            <w:rFonts w:ascii="Times New Roman" w:eastAsia="Times New Roman" w:hAnsi="Times New Roman"/>
            <w:b/>
            <w:bCs/>
            <w:i w:val="0"/>
            <w:iCs w:val="0"/>
            <w:color w:val="000000"/>
            <w:sz w:val="24"/>
            <w:szCs w:val="24"/>
            <w:rPrChange w:id="2083" w:author="Convidado" w:date="2016-10-14T04:54:00Z">
              <w:rPr/>
            </w:rPrChange>
          </w:rPr>
          <w:t xml:space="preserve">Figura  </w:t>
        </w:r>
        <w:r w:rsidRPr="4A03C906">
          <w:fldChar w:fldCharType="begin"/>
        </w:r>
        <w:r w:rsidRPr="00625848">
          <w:rPr>
            <w:rFonts w:eastAsia="Times New Roman"/>
            <w:b/>
            <w:i w:val="0"/>
            <w:iCs w:val="0"/>
            <w:color w:val="000000"/>
            <w:sz w:val="24"/>
            <w:szCs w:val="24"/>
            <w:rPrChange w:id="2084" w:author="Elias De Moraes Fernandes" w:date="2016-10-13T23:41:00Z">
              <w:rPr/>
            </w:rPrChange>
          </w:rPr>
          <w:instrText xml:space="preserve"> SEQ Figura_ \* ARABIC </w:instrText>
        </w:r>
      </w:ins>
      <w:r w:rsidRPr="4A03C906">
        <w:rPr>
          <w:rFonts w:eastAsia="Times New Roman"/>
          <w:b/>
          <w:i w:val="0"/>
          <w:iCs w:val="0"/>
          <w:color w:val="000000"/>
          <w:sz w:val="24"/>
          <w:szCs w:val="24"/>
          <w:rPrChange w:id="2085" w:author="Elias De Moraes Fernandes" w:date="2016-10-13T23:41:00Z">
            <w:rPr/>
          </w:rPrChange>
        </w:rPr>
        <w:fldChar w:fldCharType="separate"/>
      </w:r>
      <w:ins w:id="2086" w:author="Elias De Moraes Fernandes" w:date="2016-10-13T23:36:00Z">
        <w:r w:rsidRPr="4A03C906">
          <w:rPr>
            <w:rFonts w:ascii="Times New Roman" w:eastAsia="Times New Roman" w:hAnsi="Times New Roman"/>
            <w:b/>
            <w:bCs/>
            <w:i w:val="0"/>
            <w:iCs w:val="0"/>
            <w:color w:val="000000"/>
            <w:sz w:val="24"/>
            <w:szCs w:val="24"/>
            <w:rPrChange w:id="2087" w:author="Convidado" w:date="2016-10-14T04:54:00Z">
              <w:rPr>
                <w:noProof/>
              </w:rPr>
            </w:rPrChange>
          </w:rPr>
          <w:t>12</w:t>
        </w:r>
        <w:r w:rsidRPr="00794355">
          <w:fldChar w:fldCharType="end"/>
        </w:r>
        <w:bookmarkEnd w:id="2081"/>
        <w:r w:rsidRPr="4A03C906">
          <w:rPr>
            <w:rFonts w:ascii="Times New Roman" w:eastAsia="Times New Roman" w:hAnsi="Times New Roman"/>
            <w:i w:val="0"/>
            <w:iCs w:val="0"/>
            <w:color w:val="000000"/>
            <w:sz w:val="24"/>
            <w:szCs w:val="24"/>
            <w:rPrChange w:id="2088" w:author="Convidado" w:date="2016-10-14T04:54:00Z">
              <w:rPr/>
            </w:rPrChange>
          </w:rPr>
          <w:t xml:space="preserve"> - Desenho para Colorir</w:t>
        </w:r>
      </w:ins>
    </w:p>
    <w:p w14:paraId="6E6BD048" w14:textId="77777777" w:rsidR="007012E2" w:rsidRDefault="007012E2">
      <w:pPr>
        <w:spacing w:after="200" w:line="276" w:lineRule="auto"/>
        <w:rPr>
          <w:ins w:id="2089" w:author="Elias De Moraes Fernandes" w:date="2016-10-12T10:40:00Z"/>
          <w:rFonts w:eastAsia="Times New Roman" w:cs="Arial"/>
          <w:b/>
          <w:color w:val="000000"/>
        </w:rPr>
      </w:pPr>
      <w:ins w:id="2090" w:author="Elias De Moraes Fernandes" w:date="2016-10-12T10:40:00Z">
        <w:r>
          <w:br w:type="page"/>
        </w:r>
      </w:ins>
    </w:p>
    <w:p w14:paraId="4CE9E46B" w14:textId="77777777" w:rsidR="00FD1349" w:rsidRPr="00F97842" w:rsidDel="007012E2" w:rsidRDefault="00FD1349" w:rsidP="00913F3D">
      <w:pPr>
        <w:pStyle w:val="TextodoTrabalho"/>
        <w:rPr>
          <w:del w:id="2091" w:author="Elias De Moraes Fernandes" w:date="2016-10-12T10:40:00Z"/>
        </w:rPr>
      </w:pPr>
    </w:p>
    <w:p w14:paraId="6C2F14E7" w14:textId="1CEA369E" w:rsidR="00B946BC" w:rsidRPr="00F97842" w:rsidDel="007012E2" w:rsidRDefault="001F4994" w:rsidP="00913F3D">
      <w:pPr>
        <w:pStyle w:val="StyleXX"/>
        <w:rPr>
          <w:del w:id="2092" w:author="Elias De Moraes Fernandes" w:date="2016-10-12T10:40:00Z"/>
        </w:rPr>
      </w:pPr>
      <w:del w:id="2093" w:author="Elias De Moraes Fernandes" w:date="2016-10-12T10:40:00Z">
        <w:r w:rsidRPr="38229447" w:rsidDel="007012E2">
          <w:fldChar w:fldCharType="begin"/>
        </w:r>
        <w:r w:rsidRPr="00F97842" w:rsidDel="007012E2">
          <w:delInstrText xml:space="preserve"> REF _Ref445395611 \w \h </w:delInstrText>
        </w:r>
        <w:r w:rsidR="00C76F78" w:rsidRPr="00F97842" w:rsidDel="007012E2">
          <w:delInstrText xml:space="preserve"> \* MERGEFORMAT </w:delInstrText>
        </w:r>
        <w:r w:rsidRPr="00794355" w:rsidDel="007012E2">
          <w:fldChar w:fldCharType="separate"/>
        </w:r>
        <w:r w:rsidR="003232DB" w:rsidRPr="00F97842" w:rsidDel="007012E2">
          <w:delText>5.18</w:delText>
        </w:r>
        <w:r w:rsidRPr="00794355" w:rsidDel="007012E2">
          <w:fldChar w:fldCharType="end"/>
        </w:r>
        <w:r w:rsidR="001667A9" w:rsidRPr="00F97842" w:rsidDel="007012E2">
          <w:tab/>
        </w:r>
        <w:r w:rsidR="00B946BC" w:rsidRPr="00F97842" w:rsidDel="007012E2">
          <w:delText>Plataforma de distribuição</w:delText>
        </w:r>
      </w:del>
    </w:p>
    <w:p w14:paraId="40B33495" w14:textId="603E0B50" w:rsidR="00FD1349" w:rsidRPr="00F97842" w:rsidDel="007012E2" w:rsidRDefault="00FD1349" w:rsidP="00913F3D">
      <w:pPr>
        <w:pStyle w:val="TextodoTrabalho"/>
        <w:rPr>
          <w:del w:id="2094" w:author="Elias De Moraes Fernandes" w:date="2016-10-12T10:40:00Z"/>
        </w:rPr>
      </w:pPr>
    </w:p>
    <w:p w14:paraId="6541DA8D" w14:textId="2DFF660B" w:rsidR="009A5956" w:rsidRPr="00F97842" w:rsidDel="007012E2" w:rsidRDefault="00B946BC" w:rsidP="00F47853">
      <w:pPr>
        <w:pStyle w:val="TextodoTrabalho"/>
        <w:rPr>
          <w:del w:id="2095" w:author="Elias De Moraes Fernandes" w:date="2016-10-12T10:40:00Z"/>
        </w:rPr>
      </w:pPr>
      <w:del w:id="2096" w:author="Elias De Moraes Fernandes" w:date="2016-10-12T10:40:00Z">
        <w:r w:rsidRPr="00F97842" w:rsidDel="007012E2">
          <w:delText xml:space="preserve">A priori, o game </w:delText>
        </w:r>
      </w:del>
      <w:ins w:id="2097" w:author="Elias De Moraes Fernandes" w:date="2016-05-19T14:38:00Z">
        <w:del w:id="2098" w:author="Elias De Moraes Fernandes" w:date="2016-10-12T10:40:00Z">
          <w:r w:rsidR="00CC1928" w:rsidRPr="00F97842" w:rsidDel="007012E2">
            <w:delText xml:space="preserve">jogo </w:delText>
          </w:r>
        </w:del>
      </w:ins>
      <w:del w:id="2099" w:author="Elias De Moraes Fernandes" w:date="2016-10-12T10:40:00Z">
        <w:r w:rsidRPr="00F97842" w:rsidDel="007012E2">
          <w:delText>será distribuído para plataforma Androi</w:delText>
        </w:r>
      </w:del>
      <w:ins w:id="2100" w:author="Elias De Moraes Fernandes" w:date="2016-05-19T14:29:00Z">
        <w:del w:id="2101" w:author="Elias De Moraes Fernandes" w:date="2016-10-12T10:40:00Z">
          <w:r w:rsidR="00F567D0" w:rsidRPr="00F97842" w:rsidDel="007012E2">
            <w:delText>d</w:delText>
          </w:r>
        </w:del>
      </w:ins>
      <w:del w:id="2102" w:author="Elias De Moraes Fernandes" w:date="2016-10-12T10:40:00Z">
        <w:r w:rsidRPr="00F97842" w:rsidDel="007012E2">
          <w:delText>d por possuir mais dispositivos disponíveis a preços acessíveis</w:delText>
        </w:r>
      </w:del>
      <w:ins w:id="2103" w:author="Elias De Moraes Fernandes" w:date="2016-05-19T14:27:00Z">
        <w:del w:id="2104" w:author="Elias De Moraes Fernandes" w:date="2016-10-12T10:40:00Z">
          <w:r w:rsidR="00F567D0" w:rsidRPr="00F97842" w:rsidDel="007012E2">
            <w:delText xml:space="preserve"> devido ao custo do </w:delText>
          </w:r>
        </w:del>
      </w:ins>
      <w:ins w:id="2105" w:author="Elias De Moraes Fernandes" w:date="2016-05-19T14:28:00Z">
        <w:del w:id="2106" w:author="Elias De Moraes Fernandes" w:date="2016-10-12T10:40:00Z">
          <w:r w:rsidR="00F567D0" w:rsidRPr="00F97842" w:rsidDel="007012E2">
            <w:delText>modulo de exportação</w:delText>
          </w:r>
        </w:del>
      </w:ins>
      <w:ins w:id="2107" w:author="Elias De Moraes Fernandes" w:date="2016-05-19T14:29:00Z">
        <w:del w:id="2108" w:author="Elias De Moraes Fernandes" w:date="2016-10-12T10:40:00Z">
          <w:r w:rsidR="00F567D0" w:rsidRPr="00F97842" w:rsidDel="007012E2">
            <w:delText xml:space="preserve"> (licença)</w:delText>
          </w:r>
        </w:del>
      </w:ins>
      <w:ins w:id="2109" w:author="Elias De Moraes Fernandes" w:date="2016-05-19T14:36:00Z">
        <w:del w:id="2110" w:author="Elias De Moraes Fernandes" w:date="2016-10-12T10:40:00Z">
          <w:r w:rsidR="00EC1C73" w:rsidRPr="00F97842" w:rsidDel="007012E2">
            <w:delText xml:space="preserve"> e a quantidade de pessoas que utilizam essa plataform</w:delText>
          </w:r>
          <w:r w:rsidR="00444EB9" w:rsidRPr="00F97842" w:rsidDel="007012E2">
            <w:delText>a</w:delText>
          </w:r>
        </w:del>
      </w:ins>
      <w:del w:id="2111" w:author="Elias De Moraes Fernandes" w:date="2016-10-12T10:40:00Z">
        <w:r w:rsidRPr="00F97842" w:rsidDel="007012E2">
          <w:delText>. Como a o Unity é um sistema multiplataformas, a posterior distribuição no iOS e versão Web</w:delText>
        </w:r>
      </w:del>
      <w:ins w:id="2112" w:author="Elias De Moraes Fernandes" w:date="2016-05-19T14:36:00Z">
        <w:del w:id="2113" w:author="Elias De Moraes Fernandes" w:date="2016-10-12T10:40:00Z">
          <w:r w:rsidR="00F733CE" w:rsidRPr="00F97842" w:rsidDel="007012E2">
            <w:delText xml:space="preserve"> poderá</w:delText>
          </w:r>
        </w:del>
      </w:ins>
      <w:del w:id="2114" w:author="Elias De Moraes Fernandes" w:date="2016-10-12T10:40:00Z">
        <w:r w:rsidRPr="00F97842" w:rsidDel="007012E2">
          <w:delText xml:space="preserve"> será utilizada também</w:delText>
        </w:r>
        <w:r w:rsidR="00F87F40" w:rsidRPr="00F97842" w:rsidDel="007012E2">
          <w:delText>, conforme a</w:delText>
        </w:r>
      </w:del>
      <w:ins w:id="2115" w:author="Elias De Moraes Fernandes" w:date="2016-05-19T14:37:00Z">
        <w:del w:id="2116" w:author="Elias De Moraes Fernandes" w:date="2016-10-12T10:40:00Z">
          <w:r w:rsidR="00A50093" w:rsidRPr="00F97842" w:rsidDel="007012E2">
            <w:delText xml:space="preserve"> captaç</w:delText>
          </w:r>
        </w:del>
      </w:ins>
      <w:ins w:id="2117" w:author="Elias De Moraes Fernandes" w:date="2016-05-19T14:38:00Z">
        <w:del w:id="2118" w:author="Elias De Moraes Fernandes" w:date="2016-10-12T10:40:00Z">
          <w:r w:rsidR="00A50093" w:rsidRPr="00F97842" w:rsidDel="007012E2">
            <w:delText>ão de recursos e</w:delText>
          </w:r>
        </w:del>
      </w:ins>
      <w:del w:id="2119" w:author="Elias De Moraes Fernandes" w:date="2016-10-12T10:40:00Z">
        <w:r w:rsidR="00F87F40" w:rsidRPr="00F97842" w:rsidDel="007012E2">
          <w:delText xml:space="preserve"> demanda requerida pela DAQBI da UTFPR-CT</w:delText>
        </w:r>
        <w:r w:rsidRPr="00F97842" w:rsidDel="007012E2">
          <w:delText>.</w:delText>
        </w:r>
      </w:del>
    </w:p>
    <w:p w14:paraId="27B17B61" w14:textId="5B540598" w:rsidR="00B946BC" w:rsidRPr="00F97842" w:rsidDel="007012E2" w:rsidRDefault="009A5956" w:rsidP="00913F3D">
      <w:pPr>
        <w:spacing w:after="200" w:line="276" w:lineRule="auto"/>
        <w:rPr>
          <w:del w:id="2120" w:author="Elias De Moraes Fernandes" w:date="2016-10-12T10:40:00Z"/>
        </w:rPr>
      </w:pPr>
      <w:del w:id="2121" w:author="Elias De Moraes Fernandes" w:date="2016-10-12T10:40:00Z">
        <w:r w:rsidRPr="00F97842" w:rsidDel="007012E2">
          <w:br w:type="page"/>
        </w:r>
      </w:del>
    </w:p>
    <w:p w14:paraId="05F52AF7" w14:textId="77777777" w:rsidR="00C53A51" w:rsidRDefault="00545016">
      <w:pPr>
        <w:pStyle w:val="StyleX"/>
        <w:numPr>
          <w:ilvl w:val="0"/>
          <w:numId w:val="6"/>
        </w:numPr>
        <w:rPr>
          <w:ins w:id="2122" w:author="Elias De Moraes Fernandes" w:date="2016-10-07T23:03:00Z"/>
        </w:rPr>
        <w:pPrChange w:id="2123" w:author="Elias De Moraes Fernandes" w:date="2016-10-07T22:13:00Z">
          <w:pPr>
            <w:spacing w:after="200" w:line="276" w:lineRule="auto"/>
          </w:pPr>
        </w:pPrChange>
      </w:pPr>
      <w:ins w:id="2124" w:author="Elias De Moraes Fernandes" w:date="2016-10-07T22:08:00Z">
        <w:r>
          <w:t>D</w:t>
        </w:r>
      </w:ins>
      <w:ins w:id="2125" w:author="Elias De Moraes Fernandes" w:date="2016-05-05T22:01:00Z">
        <w:del w:id="2126" w:author="Elias De Moraes Fernandes" w:date="2016-10-07T22:08:00Z">
          <w:r w:rsidR="009B45EE" w:rsidRPr="00FA63E0" w:rsidDel="00545016">
            <w:fldChar w:fldCharType="begin"/>
          </w:r>
          <w:r w:rsidR="009B45EE" w:rsidRPr="00FA63E0" w:rsidDel="00545016">
            <w:delInstrText xml:space="preserve"> REF _Ref450249027 \r \h </w:delInstrText>
          </w:r>
        </w:del>
      </w:ins>
      <w:del w:id="2127" w:author="Elias De Moraes Fernandes" w:date="2016-10-07T22:08:00Z">
        <w:r w:rsidR="009B45EE" w:rsidRPr="00F97842" w:rsidDel="00545016">
          <w:delInstrText xml:space="preserve"> \* MERGEFORMAT </w:delInstrText>
        </w:r>
        <w:r w:rsidR="009B45EE" w:rsidRPr="00FA63E0" w:rsidDel="00545016">
          <w:fldChar w:fldCharType="separate"/>
        </w:r>
      </w:del>
      <w:ins w:id="2128" w:author="Elias De Moraes Fernandes" w:date="2016-05-06T11:57:00Z">
        <w:del w:id="2129" w:author="Elias De Moraes Fernandes" w:date="2016-10-07T22:08:00Z">
          <w:r w:rsidR="003232DB" w:rsidRPr="00F97842" w:rsidDel="00545016">
            <w:delText>6</w:delText>
          </w:r>
        </w:del>
      </w:ins>
      <w:ins w:id="2130" w:author="Elias De Moraes Fernandes" w:date="2016-05-05T22:01:00Z">
        <w:del w:id="2131" w:author="Elias De Moraes Fernandes" w:date="2016-10-07T22:08:00Z">
          <w:r w:rsidR="009B45EE" w:rsidRPr="00FA63E0" w:rsidDel="00545016">
            <w:delText>6</w:delText>
          </w:r>
          <w:r w:rsidR="009B45EE" w:rsidRPr="00FA63E0" w:rsidDel="00545016">
            <w:fldChar w:fldCharType="end"/>
          </w:r>
        </w:del>
      </w:ins>
      <w:del w:id="2132" w:author="Elias De Moraes Fernandes" w:date="2016-10-07T22:08:00Z">
        <w:r w:rsidR="00CC5CC6" w:rsidRPr="00F97842" w:rsidDel="00545016">
          <w:rPr>
            <w:b w:val="0"/>
            <w:rPrChange w:id="2133" w:author="Elias De Moraes Fernandes" w:date="2016-10-04T23:07:00Z">
              <w:rPr/>
            </w:rPrChange>
          </w:rPr>
          <w:fldChar w:fldCharType="begin"/>
        </w:r>
        <w:r w:rsidR="00CC5CC6" w:rsidRPr="00F97842" w:rsidDel="00545016">
          <w:rPr>
            <w:b w:val="0"/>
          </w:rPr>
          <w:delInstrText xml:space="preserve"> REF _Ref449389398 \r \h  \* MERGEFORMAT </w:delInstrText>
        </w:r>
        <w:r w:rsidR="00CC5CC6" w:rsidRPr="00FD3826" w:rsidDel="00545016">
          <w:rPr>
            <w:b w:val="0"/>
          </w:rPr>
        </w:r>
        <w:r w:rsidR="00CC5CC6" w:rsidRPr="00F97842" w:rsidDel="00545016">
          <w:rPr>
            <w:b w:val="0"/>
            <w:rPrChange w:id="2134" w:author="Elias De Moraes Fernandes" w:date="2016-10-04T23:07:00Z">
              <w:rPr/>
            </w:rPrChange>
          </w:rPr>
          <w:fldChar w:fldCharType="separate"/>
        </w:r>
      </w:del>
      <w:ins w:id="2135" w:author="Elias De Moraes Fernandes" w:date="2016-05-05T20:28:00Z">
        <w:del w:id="2136" w:author="Elias De Moraes Fernandes" w:date="2016-10-07T22:08:00Z">
          <w:r w:rsidR="007157B3" w:rsidRPr="00F97842" w:rsidDel="00545016">
            <w:rPr>
              <w:bCs/>
            </w:rPr>
            <w:delText>Error! Reference source not found.</w:delText>
          </w:r>
        </w:del>
      </w:ins>
      <w:del w:id="2137" w:author="Elias De Moraes Fernandes" w:date="2016-10-07T22:08:00Z">
        <w:r w:rsidR="00E60052" w:rsidRPr="00F97842" w:rsidDel="00545016">
          <w:delText>6</w:delText>
        </w:r>
        <w:r w:rsidR="00CC5CC6" w:rsidRPr="00F97842" w:rsidDel="00545016">
          <w:rPr>
            <w:b w:val="0"/>
            <w:rPrChange w:id="2138" w:author="Elias De Moraes Fernandes" w:date="2016-10-04T23:07:00Z">
              <w:rPr/>
            </w:rPrChange>
          </w:rPr>
          <w:fldChar w:fldCharType="end"/>
        </w:r>
        <w:r w:rsidR="00282376" w:rsidRPr="00F97842" w:rsidDel="00545016">
          <w:tab/>
        </w:r>
      </w:del>
      <w:ins w:id="2139" w:author="Elias De Moraes Fernandes" w:date="2016-10-07T21:51:00Z">
        <w:r w:rsidR="0069412B">
          <w:t>ESENVOLVIMENTO</w:t>
        </w:r>
      </w:ins>
    </w:p>
    <w:p w14:paraId="5BED5037" w14:textId="77777777" w:rsidR="00C53A51" w:rsidRDefault="00C53A51">
      <w:pPr>
        <w:pStyle w:val="StyleX"/>
        <w:rPr>
          <w:ins w:id="2140" w:author="Elias De Moraes Fernandes" w:date="2016-10-07T23:03:00Z"/>
        </w:rPr>
        <w:pPrChange w:id="2141" w:author="Elias De Moraes Fernandes" w:date="2016-10-07T23:03:00Z">
          <w:pPr>
            <w:spacing w:after="200" w:line="276" w:lineRule="auto"/>
          </w:pPr>
        </w:pPrChange>
      </w:pPr>
    </w:p>
    <w:p w14:paraId="73B0B312" w14:textId="37BDBF3E" w:rsidR="00503BC2" w:rsidRDefault="001710C3">
      <w:pPr>
        <w:pStyle w:val="TextodoTrabalho"/>
        <w:rPr>
          <w:ins w:id="2142" w:author="Elias De Moraes Fernandes" w:date="2016-10-07T23:18:00Z"/>
        </w:rPr>
        <w:pPrChange w:id="2143" w:author="Elias De Moraes Fernandes" w:date="2016-10-07T23:16:00Z">
          <w:pPr>
            <w:spacing w:after="200" w:line="276" w:lineRule="auto"/>
          </w:pPr>
        </w:pPrChange>
      </w:pPr>
      <w:ins w:id="2144" w:author="Elias De Moraes Fernandes" w:date="2016-10-07T23:13:00Z">
        <w:r w:rsidRPr="00E6217D">
          <w:rPr>
            <w:rPrChange w:id="2145" w:author="Elias De Moraes Fernandes" w:date="2016-10-07T23:16:00Z">
              <w:rPr>
                <w:b/>
              </w:rPr>
            </w:rPrChange>
          </w:rPr>
          <w:t xml:space="preserve">Até </w:t>
        </w:r>
        <w:del w:id="2146" w:author="Elias De Moraes Fernandes" w:date="2016-10-12T11:31:00Z">
          <w:r w:rsidRPr="00E6217D" w:rsidDel="00E95B83">
            <w:rPr>
              <w:rPrChange w:id="2147" w:author="Elias De Moraes Fernandes" w:date="2016-10-07T23:16:00Z">
                <w:rPr>
                  <w:b/>
                </w:rPr>
              </w:rPrChange>
            </w:rPr>
            <w:delText>esse</w:delText>
          </w:r>
        </w:del>
      </w:ins>
      <w:ins w:id="2148" w:author="Elias De Moraes Fernandes" w:date="2016-10-12T11:31:00Z">
        <w:r w:rsidR="00E95B83">
          <w:t>o tópico 5</w:t>
        </w:r>
      </w:ins>
      <w:ins w:id="2149" w:author="Elias De Moraes Fernandes" w:date="2016-10-07T23:13:00Z">
        <w:del w:id="2150" w:author="Elias De Moraes Fernandes" w:date="2016-10-12T11:31:00Z">
          <w:r w:rsidRPr="00E6217D" w:rsidDel="00E95B83">
            <w:rPr>
              <w:rPrChange w:id="2151" w:author="Elias De Moraes Fernandes" w:date="2016-10-07T23:16:00Z">
                <w:rPr>
                  <w:b/>
                </w:rPr>
              </w:rPrChange>
            </w:rPr>
            <w:delText xml:space="preserve"> ponto</w:delText>
          </w:r>
        </w:del>
        <w:r w:rsidRPr="00E6217D">
          <w:rPr>
            <w:rPrChange w:id="2152" w:author="Elias De Moraes Fernandes" w:date="2016-10-07T23:16:00Z">
              <w:rPr>
                <w:b/>
              </w:rPr>
            </w:rPrChange>
          </w:rPr>
          <w:t>, este trabalho concentrou-se em mostrar a</w:t>
        </w:r>
      </w:ins>
      <w:ins w:id="2153" w:author="Elias De Moraes Fernandes" w:date="2016-10-07T23:16:00Z">
        <w:r w:rsidR="00E6217D">
          <w:t xml:space="preserve"> fundamentação teórica seguida</w:t>
        </w:r>
      </w:ins>
      <w:ins w:id="2154" w:author="Elias De Moraes Fernandes" w:date="2016-10-07T23:13:00Z">
        <w:r w:rsidRPr="5B0B99E4">
          <w:rPr>
            <w:rPrChange w:id="2155" w:author="Convidado" w:date="2016-10-14T04:57:00Z">
              <w:rPr>
                <w:b/>
              </w:rPr>
            </w:rPrChange>
          </w:rPr>
          <w:t xml:space="preserve"> </w:t>
        </w:r>
      </w:ins>
      <w:ins w:id="2156" w:author="Elias De Moraes Fernandes" w:date="2016-10-07T23:16:00Z">
        <w:del w:id="2157" w:author="Elias De Moraes Fernandes" w:date="2016-10-09T20:37:00Z">
          <w:r w:rsidR="00E6217D" w:rsidDel="004D7E56">
            <w:delText>d</w:delText>
          </w:r>
        </w:del>
      </w:ins>
      <w:ins w:id="2158" w:author="Elias De Moraes Fernandes" w:date="2016-10-08T02:00:00Z">
        <w:del w:id="2159" w:author="Elias De Moraes Fernandes" w:date="2016-10-09T20:37:00Z">
          <w:r w:rsidR="005C5928" w:rsidDel="004D7E56">
            <w:delText xml:space="preserve">os </w:delText>
          </w:r>
        </w:del>
      </w:ins>
      <w:ins w:id="2160" w:author="Elias De Moraes Fernandes" w:date="2016-10-07T23:16:00Z">
        <w:del w:id="2161" w:author="Elias De Moraes Fernandes" w:date="2016-10-09T20:37:00Z">
          <w:r w:rsidR="00E6217D" w:rsidDel="004D7E56">
            <w:delText xml:space="preserve">elementos </w:delText>
          </w:r>
        </w:del>
      </w:ins>
      <w:ins w:id="2162" w:author="Elias De Moraes Fernandes" w:date="2016-10-08T02:00:00Z">
        <w:del w:id="2163" w:author="Elias De Moraes Fernandes" w:date="2016-10-09T20:37:00Z">
          <w:r w:rsidR="005C5928" w:rsidDel="004D7E56">
            <w:delText>que consta no</w:delText>
          </w:r>
        </w:del>
      </w:ins>
      <w:ins w:id="2164" w:author="Elias De Moraes Fernandes" w:date="2016-10-09T20:37:00Z">
        <w:r w:rsidR="004D7E56">
          <w:t>do</w:t>
        </w:r>
      </w:ins>
      <w:ins w:id="2165" w:author="Elias De Moraes Fernandes" w:date="2016-10-12T11:31:00Z">
        <w:r w:rsidR="00E95B83">
          <w:t xml:space="preserve"> anexo</w:t>
        </w:r>
      </w:ins>
      <w:ins w:id="2166" w:author="Elias De Moraes Fernandes" w:date="2016-10-08T02:00:00Z">
        <w:r w:rsidR="005C5928" w:rsidRPr="5B0B99E4">
          <w:t xml:space="preserve"> </w:t>
        </w:r>
      </w:ins>
      <w:ins w:id="2167" w:author="Elias De Moraes Fernandes" w:date="2016-10-07T23:16:00Z">
        <w:r w:rsidR="00E6217D" w:rsidRPr="5B0B99E4">
          <w:rPr>
            <w:i/>
            <w:iCs/>
            <w:rPrChange w:id="2168" w:author="Convidado" w:date="2016-10-14T04:57:00Z">
              <w:rPr/>
            </w:rPrChange>
          </w:rPr>
          <w:t>Game Design Document</w:t>
        </w:r>
        <w:r w:rsidR="00E6217D" w:rsidRPr="5B0B99E4">
          <w:t xml:space="preserve"> </w:t>
        </w:r>
      </w:ins>
      <w:ins w:id="2169" w:author="Elias De Moraes Fernandes" w:date="2016-10-07T23:17:00Z">
        <w:r w:rsidR="00E6217D">
          <w:t>para e</w:t>
        </w:r>
      </w:ins>
      <w:ins w:id="2170" w:author="Elias De Moraes Fernandes" w:date="2016-10-07T23:18:00Z">
        <w:r w:rsidR="00E6217D">
          <w:t>n</w:t>
        </w:r>
      </w:ins>
      <w:ins w:id="2171" w:author="Elias De Moraes Fernandes" w:date="2016-10-07T23:13:00Z">
        <w:r w:rsidRPr="00E6217D">
          <w:rPr>
            <w:rPrChange w:id="2172" w:author="Elias De Moraes Fernandes" w:date="2016-10-07T23:16:00Z">
              <w:rPr>
                <w:b/>
              </w:rPr>
            </w:rPrChange>
          </w:rPr>
          <w:t xml:space="preserve">tender </w:t>
        </w:r>
        <w:del w:id="2173" w:author="Elias De Moraes Fernandes" w:date="2016-10-12T11:31:00Z">
          <w:r w:rsidRPr="00E6217D" w:rsidDel="002D3751">
            <w:rPr>
              <w:rPrChange w:id="2174" w:author="Elias De Moraes Fernandes" w:date="2016-10-07T23:16:00Z">
                <w:rPr>
                  <w:b/>
                </w:rPr>
              </w:rPrChange>
            </w:rPr>
            <w:delText>como</w:delText>
          </w:r>
        </w:del>
      </w:ins>
      <w:ins w:id="2175" w:author="Elias De Moraes Fernandes" w:date="2016-10-12T11:31:00Z">
        <w:r w:rsidR="002D3751">
          <w:t>aspectos de criaç</w:t>
        </w:r>
      </w:ins>
      <w:ins w:id="2176" w:author="Elias De Moraes Fernandes" w:date="2016-10-12T11:32:00Z">
        <w:r w:rsidR="002D3751">
          <w:t>ão</w:t>
        </w:r>
      </w:ins>
      <w:ins w:id="2177" w:author="Elias De Moraes Fernandes" w:date="2016-10-07T23:13:00Z">
        <w:r w:rsidRPr="5B0B99E4">
          <w:rPr>
            <w:rPrChange w:id="2178" w:author="Convidado" w:date="2016-10-14T04:57:00Z">
              <w:rPr>
                <w:b/>
              </w:rPr>
            </w:rPrChange>
          </w:rPr>
          <w:t xml:space="preserve"> </w:t>
        </w:r>
      </w:ins>
      <w:ins w:id="2179" w:author="Elias De Moraes Fernandes" w:date="2016-10-07T23:14:00Z">
        <w:del w:id="2180" w:author="Elias De Moraes Fernandes" w:date="2016-10-12T11:32:00Z">
          <w:r w:rsidRPr="00E6217D" w:rsidDel="002D3751">
            <w:rPr>
              <w:rPrChange w:id="2181" w:author="Elias De Moraes Fernandes" w:date="2016-10-07T23:16:00Z">
                <w:rPr>
                  <w:b/>
                </w:rPr>
              </w:rPrChange>
            </w:rPr>
            <w:delText>é o</w:delText>
          </w:r>
        </w:del>
      </w:ins>
      <w:ins w:id="2182" w:author="Elias De Moraes Fernandes" w:date="2016-10-12T11:32:00Z">
        <w:r w:rsidR="002D3751">
          <w:t>do</w:t>
        </w:r>
      </w:ins>
      <w:ins w:id="2183" w:author="Elias De Moraes Fernandes" w:date="2016-10-07T23:14:00Z">
        <w:r w:rsidRPr="00E6217D">
          <w:rPr>
            <w:rPrChange w:id="2184" w:author="Elias De Moraes Fernandes" w:date="2016-10-07T23:16:00Z">
              <w:rPr>
                <w:b/>
              </w:rPr>
            </w:rPrChange>
          </w:rPr>
          <w:t xml:space="preserve"> jogo</w:t>
        </w:r>
      </w:ins>
      <w:ins w:id="2185" w:author="Elias De Moraes Fernandes" w:date="2016-10-07T23:18:00Z">
        <w:r w:rsidR="00E6217D" w:rsidRPr="5B0B99E4">
          <w:t xml:space="preserve"> </w:t>
        </w:r>
        <w:r w:rsidR="00E6217D">
          <w:t>Nonda</w:t>
        </w:r>
      </w:ins>
      <w:ins w:id="2186" w:author="Elias De Moraes Fernandes" w:date="2016-10-07T23:14:00Z">
        <w:r w:rsidRPr="00E6217D">
          <w:rPr>
            <w:rPrChange w:id="2187" w:author="Elias De Moraes Fernandes" w:date="2016-10-07T23:16:00Z">
              <w:rPr>
                <w:b/>
              </w:rPr>
            </w:rPrChange>
          </w:rPr>
          <w:t xml:space="preserve"> e as ferramentas que faz parte do processo de desenvolvimento.</w:t>
        </w:r>
      </w:ins>
      <w:ins w:id="2188" w:author="Elias De Moraes Fernandes" w:date="2016-10-07T23:03:00Z">
        <w:r w:rsidR="00C53A51" w:rsidRPr="5B0B99E4">
          <w:rPr>
            <w:rPrChange w:id="2189" w:author="Convidado" w:date="2016-10-14T04:57:00Z">
              <w:rPr>
                <w:b/>
              </w:rPr>
            </w:rPrChange>
          </w:rPr>
          <w:t xml:space="preserve"> </w:t>
        </w:r>
      </w:ins>
      <w:ins w:id="2190" w:author="Elias De Moraes Fernandes" w:date="2016-10-07T23:14:00Z">
        <w:r w:rsidRPr="00E6217D">
          <w:rPr>
            <w:rPrChange w:id="2191" w:author="Elias De Moraes Fernandes" w:date="2016-10-07T23:16:00Z">
              <w:rPr>
                <w:b/>
              </w:rPr>
            </w:rPrChange>
          </w:rPr>
          <w:t xml:space="preserve">Nesse </w:t>
        </w:r>
      </w:ins>
      <w:ins w:id="2192" w:author="Elias De Moraes Fernandes" w:date="2016-10-07T23:03:00Z">
        <w:r w:rsidR="00C53A51" w:rsidRPr="00E6217D">
          <w:rPr>
            <w:rPrChange w:id="2193" w:author="Elias De Moraes Fernandes" w:date="2016-10-07T23:16:00Z">
              <w:rPr>
                <w:b/>
              </w:rPr>
            </w:rPrChange>
          </w:rPr>
          <w:t xml:space="preserve">capítulo será abordado </w:t>
        </w:r>
      </w:ins>
      <w:ins w:id="2194" w:author="Elias De Moraes Fernandes" w:date="2016-10-07T23:06:00Z">
        <w:r w:rsidR="00503BC2" w:rsidRPr="00E6217D">
          <w:rPr>
            <w:rPrChange w:id="2195" w:author="Elias De Moraes Fernandes" w:date="2016-10-07T23:16:00Z">
              <w:rPr>
                <w:b/>
              </w:rPr>
            </w:rPrChange>
          </w:rPr>
          <w:t>o processo de construçã</w:t>
        </w:r>
      </w:ins>
      <w:ins w:id="2196" w:author="Elias De Moraes Fernandes" w:date="2016-10-07T23:18:00Z">
        <w:r w:rsidR="00E6217D">
          <w:t>o</w:t>
        </w:r>
      </w:ins>
      <w:ins w:id="2197" w:author="Elias De Moraes Fernandes" w:date="2016-10-07T23:06:00Z">
        <w:r w:rsidR="00503BC2" w:rsidRPr="5B0B99E4">
          <w:rPr>
            <w:rPrChange w:id="2198" w:author="Convidado" w:date="2016-10-14T04:57:00Z">
              <w:rPr>
                <w:b/>
              </w:rPr>
            </w:rPrChange>
          </w:rPr>
          <w:t xml:space="preserve">, </w:t>
        </w:r>
      </w:ins>
      <w:ins w:id="2199" w:author="Elias De Moraes Fernandes" w:date="2016-10-07T23:08:00Z">
        <w:r w:rsidR="00503BC2" w:rsidRPr="00E6217D">
          <w:rPr>
            <w:rPrChange w:id="2200" w:author="Elias De Moraes Fernandes" w:date="2016-10-07T23:16:00Z">
              <w:rPr>
                <w:b/>
              </w:rPr>
            </w:rPrChange>
          </w:rPr>
          <w:t>incluindo diagramas, trechos de códigos</w:t>
        </w:r>
      </w:ins>
      <w:ins w:id="2201" w:author="Elias De Moraes Fernandes" w:date="2016-10-09T20:37:00Z">
        <w:r w:rsidR="00655398">
          <w:t xml:space="preserve"> e </w:t>
        </w:r>
      </w:ins>
      <w:ins w:id="2202" w:author="Elias De Moraes Fernandes" w:date="2016-10-07T23:08:00Z">
        <w:del w:id="2203" w:author="Elias De Moraes Fernandes" w:date="2016-10-09T20:37:00Z">
          <w:r w:rsidR="00503BC2" w:rsidRPr="00E6217D" w:rsidDel="00655398">
            <w:rPr>
              <w:rPrChange w:id="2204" w:author="Elias De Moraes Fernandes" w:date="2016-10-07T23:16:00Z">
                <w:rPr>
                  <w:b/>
                </w:rPr>
              </w:rPrChange>
            </w:rPr>
            <w:delText xml:space="preserve">, </w:delText>
          </w:r>
        </w:del>
        <w:r w:rsidR="00503BC2" w:rsidRPr="00E6217D">
          <w:rPr>
            <w:rPrChange w:id="2205" w:author="Elias De Moraes Fernandes" w:date="2016-10-07T23:16:00Z">
              <w:rPr>
                <w:b/>
              </w:rPr>
            </w:rPrChange>
          </w:rPr>
          <w:t>validaçõ</w:t>
        </w:r>
        <w:r w:rsidR="00567ED1" w:rsidRPr="00E6217D">
          <w:rPr>
            <w:rPrChange w:id="2206" w:author="Elias De Moraes Fernandes" w:date="2016-10-07T23:16:00Z">
              <w:rPr>
                <w:b/>
              </w:rPr>
            </w:rPrChange>
          </w:rPr>
          <w:t>es</w:t>
        </w:r>
      </w:ins>
      <w:ins w:id="2207" w:author="Elias De Moraes Fernandes" w:date="2016-10-07T23:12:00Z">
        <w:r w:rsidR="00567ED1" w:rsidRPr="5B0B99E4">
          <w:rPr>
            <w:rPrChange w:id="2208" w:author="Convidado" w:date="2016-10-14T04:57:00Z">
              <w:rPr>
                <w:b/>
              </w:rPr>
            </w:rPrChange>
          </w:rPr>
          <w:t>.</w:t>
        </w:r>
      </w:ins>
    </w:p>
    <w:p w14:paraId="2321E9E2" w14:textId="75427517" w:rsidR="00E6217D" w:rsidRDefault="00E6217D">
      <w:pPr>
        <w:pStyle w:val="TextodoTrabalho"/>
        <w:rPr>
          <w:ins w:id="2209" w:author="Elias De Moraes Fernandes" w:date="2016-10-09T23:10:00Z"/>
        </w:rPr>
        <w:pPrChange w:id="2210" w:author="Elias De Moraes Fernandes" w:date="2016-10-07T23:16:00Z">
          <w:pPr>
            <w:spacing w:after="200" w:line="276" w:lineRule="auto"/>
          </w:pPr>
        </w:pPrChange>
      </w:pPr>
      <w:ins w:id="2211" w:author="Elias De Moraes Fernandes" w:date="2016-10-07T23:18:00Z">
        <w:r>
          <w:t xml:space="preserve">Primeiro, é </w:t>
        </w:r>
      </w:ins>
      <w:ins w:id="2212" w:author="Elias De Moraes Fernandes" w:date="2016-10-07T23:19:00Z">
        <w:r>
          <w:t>necessário</w:t>
        </w:r>
      </w:ins>
      <w:ins w:id="2213" w:author="Elias De Moraes Fernandes" w:date="2016-10-07T23:18:00Z">
        <w:r>
          <w:t xml:space="preserve"> mostrar o </w:t>
        </w:r>
        <w:proofErr w:type="spellStart"/>
        <w:r>
          <w:t>storyboard</w:t>
        </w:r>
        <w:proofErr w:type="spellEnd"/>
        <w:r>
          <w:t xml:space="preserve"> que resulta na sequ</w:t>
        </w:r>
      </w:ins>
      <w:ins w:id="2214" w:author="Elias De Moraes Fernandes" w:date="2016-10-07T23:19:00Z">
        <w:r>
          <w:t>ência em que o jogo é jogado.</w:t>
        </w:r>
      </w:ins>
    </w:p>
    <w:p w14:paraId="71C77518" w14:textId="692BE651" w:rsidR="00EE66D9" w:rsidRDefault="00EE66D9">
      <w:pPr>
        <w:pStyle w:val="TextodoTrabalho"/>
        <w:rPr>
          <w:ins w:id="2215" w:author="Elias De Moraes Fernandes" w:date="2016-10-09T23:10:00Z"/>
        </w:rPr>
        <w:pPrChange w:id="2216" w:author="Elias De Moraes Fernandes" w:date="2016-10-07T23:16:00Z">
          <w:pPr>
            <w:spacing w:after="200" w:line="276" w:lineRule="auto"/>
          </w:pPr>
        </w:pPrChange>
      </w:pPr>
    </w:p>
    <w:p w14:paraId="752496F1" w14:textId="35473A72" w:rsidR="00EE66D9" w:rsidRDefault="00EE66D9" w:rsidP="4A03C906">
      <w:pPr>
        <w:pStyle w:val="TextodoTrabalho"/>
        <w:numPr>
          <w:ilvl w:val="1"/>
          <w:numId w:val="6"/>
        </w:numPr>
        <w:ind w:firstLine="26"/>
        <w:rPr>
          <w:ins w:id="2217" w:author="Elias De Moraes Fernandes" w:date="2016-10-12T19:36:00Z"/>
          <w:b/>
          <w:bCs/>
        </w:rPr>
      </w:pPr>
      <w:ins w:id="2218" w:author="Elias De Moraes Fernandes" w:date="2016-10-09T23:11:00Z">
        <w:del w:id="2219" w:author="Elias De Moraes Fernandes" w:date="2016-10-12T11:35:00Z">
          <w:r w:rsidRPr="00EE66D9" w:rsidDel="006105DF">
            <w:rPr>
              <w:b/>
              <w:rPrChange w:id="2220" w:author="Elias De Moraes Fernandes" w:date="2016-10-09T23:11:00Z">
                <w:rPr/>
              </w:rPrChange>
            </w:rPr>
            <w:delText>Storyboard</w:delText>
          </w:r>
        </w:del>
      </w:ins>
      <w:ins w:id="2221" w:author="Elias De Moraes Fernandes" w:date="2016-10-12T11:35:00Z">
        <w:r w:rsidR="006105DF" w:rsidRPr="009624AF">
          <w:rPr>
            <w:b/>
            <w:bCs/>
          </w:rPr>
          <w:t>Diagrama de Sequência</w:t>
        </w:r>
      </w:ins>
    </w:p>
    <w:p w14:paraId="338334C4" w14:textId="77777777" w:rsidR="001C4F5C" w:rsidRPr="00EE66D9" w:rsidRDefault="001C4F5C">
      <w:pPr>
        <w:pStyle w:val="TextodoTrabalho"/>
        <w:ind w:left="426" w:firstLine="0"/>
        <w:rPr>
          <w:ins w:id="2222" w:author="Elias De Moraes Fernandes" w:date="2016-10-07T23:19:00Z"/>
          <w:b/>
          <w:rPrChange w:id="2223" w:author="Elias De Moraes Fernandes" w:date="2016-10-09T23:11:00Z">
            <w:rPr>
              <w:ins w:id="2224" w:author="Elias De Moraes Fernandes" w:date="2016-10-07T23:19:00Z"/>
            </w:rPr>
          </w:rPrChange>
        </w:rPr>
        <w:pPrChange w:id="2225" w:author="Elias De Moraes Fernandes" w:date="2016-10-12T19:36:00Z">
          <w:pPr>
            <w:spacing w:after="200" w:line="276" w:lineRule="auto"/>
          </w:pPr>
        </w:pPrChange>
      </w:pPr>
    </w:p>
    <w:p w14:paraId="6257EA8F" w14:textId="23F7F119" w:rsidR="00E6217D" w:rsidDel="00AE093F" w:rsidRDefault="00E6217D">
      <w:pPr>
        <w:pStyle w:val="TextodoTrabalho"/>
        <w:rPr>
          <w:ins w:id="2226" w:author="Elias De Moraes Fernandes" w:date="2016-10-09T20:37:00Z"/>
          <w:del w:id="2227" w:author="Elias De Moraes Fernandes" w:date="2016-10-12T11:30:00Z"/>
        </w:rPr>
        <w:pPrChange w:id="2228" w:author="Elias De Moraes Fernandes" w:date="2016-10-07T23:16:00Z">
          <w:pPr>
            <w:spacing w:after="200" w:line="276" w:lineRule="auto"/>
          </w:pPr>
        </w:pPrChange>
      </w:pPr>
      <w:ins w:id="2229" w:author="Elias De Moraes Fernandes" w:date="2016-10-07T23:20:00Z">
        <w:del w:id="2230" w:author="Elias De Moraes Fernandes" w:date="2016-10-12T11:30:00Z">
          <w:r w:rsidDel="00AE093F">
            <w:delText>[IMAGEM DO STORYBOARD]</w:delText>
          </w:r>
        </w:del>
      </w:ins>
    </w:p>
    <w:p w14:paraId="5C5B9E8C" w14:textId="0D362226" w:rsidR="00655398" w:rsidRDefault="00E261E2">
      <w:pPr>
        <w:pStyle w:val="TextodoTrabalho"/>
        <w:rPr>
          <w:ins w:id="2231" w:author="Elias De Moraes Fernandes" w:date="2016-10-12T16:54:00Z"/>
        </w:rPr>
        <w:pPrChange w:id="2232" w:author="Elias De Moraes Fernandes" w:date="2016-10-07T23:16:00Z">
          <w:pPr>
            <w:spacing w:after="200" w:line="276" w:lineRule="auto"/>
          </w:pPr>
        </w:pPrChange>
      </w:pPr>
      <w:ins w:id="2233" w:author="Elias De Moraes Fernandes" w:date="2016-10-09T20:39:00Z">
        <w:r>
          <w:t xml:space="preserve">No contexto do jogo Nonda, o </w:t>
        </w:r>
      </w:ins>
      <w:ins w:id="2234" w:author="Elias De Moraes Fernandes" w:date="2016-10-09T20:37:00Z">
        <w:del w:id="2235" w:author="Elias De Moraes Fernandes" w:date="2016-10-12T11:35:00Z">
          <w:r w:rsidR="00655398" w:rsidRPr="00FA63E0" w:rsidDel="006105DF">
            <w:delText>storyboard</w:delText>
          </w:r>
        </w:del>
      </w:ins>
      <w:ins w:id="2236" w:author="Elias De Moraes Fernandes" w:date="2016-10-12T11:35:00Z">
        <w:r w:rsidR="006105DF" w:rsidRPr="006105DF">
          <w:rPr>
            <w:rPrChange w:id="2237" w:author="Elias De Moraes Fernandes" w:date="2016-10-12T11:35:00Z">
              <w:rPr>
                <w:i/>
              </w:rPr>
            </w:rPrChange>
          </w:rPr>
          <w:t>diagrama de sequência</w:t>
        </w:r>
      </w:ins>
      <w:ins w:id="2238" w:author="Elias De Moraes Fernandes" w:date="2016-10-09T20:37:00Z">
        <w:r w:rsidR="00655398" w:rsidRPr="5B0B99E4">
          <w:t xml:space="preserve"> </w:t>
        </w:r>
      </w:ins>
      <w:ins w:id="2239" w:author="Elias De Moraes Fernandes" w:date="2016-10-09T20:39:00Z">
        <w:r>
          <w:t>narra o fluxo do jogo, deixando claro quais cenas necess</w:t>
        </w:r>
      </w:ins>
      <w:ins w:id="2240" w:author="Elias De Moraes Fernandes" w:date="2016-10-09T20:40:00Z">
        <w:r>
          <w:t>itarão de quais elementos</w:t>
        </w:r>
      </w:ins>
      <w:ins w:id="2241" w:author="Elias De Moraes Fernandes" w:date="2016-10-09T22:58:00Z">
        <w:r w:rsidR="00BB11C4">
          <w:t xml:space="preserve"> e em qual ordem</w:t>
        </w:r>
      </w:ins>
      <w:ins w:id="2242" w:author="Elias De Moraes Fernandes" w:date="2016-10-09T20:40:00Z">
        <w:r w:rsidRPr="5B0B99E4">
          <w:t xml:space="preserve">. </w:t>
        </w:r>
        <w:del w:id="2243" w:author="Elias De Moraes Fernandes" w:date="2016-10-12T11:35:00Z">
          <w:r w:rsidDel="00940789">
            <w:delText>Como pode ser visto</w:delText>
          </w:r>
        </w:del>
      </w:ins>
      <w:ins w:id="2244" w:author="Elias De Moraes Fernandes" w:date="2016-10-12T11:35:00Z">
        <w:r w:rsidR="00940789">
          <w:t xml:space="preserve">Na </w:t>
        </w:r>
      </w:ins>
      <w:ins w:id="2245" w:author="Elias De Moraes Fernandes" w:date="2016-10-12T16:55:00Z">
        <w:r w:rsidR="00DB296A" w:rsidRPr="5B0B99E4">
          <w:rPr>
            <w:rPrChange w:id="2246" w:author="Convidado" w:date="2016-10-14T04:57:00Z">
              <w:rPr>
                <w:color w:val="FF0000"/>
              </w:rPr>
            </w:rPrChange>
          </w:rPr>
          <w:fldChar w:fldCharType="begin"/>
        </w:r>
        <w:r w:rsidR="00DB296A" w:rsidRPr="00FD3826">
          <w:instrText xml:space="preserve"> REF _Ref464054684 \h </w:instrText>
        </w:r>
      </w:ins>
      <w:r w:rsidR="00191531" w:rsidRPr="00191531">
        <w:rPr>
          <w:color w:val="FF0000"/>
          <w:rPrChange w:id="2247" w:author="Elias De Moraes Fernandes" w:date="2016-10-13T22:38:00Z">
            <w:rPr>
              <w:b/>
              <w:color w:val="FF0000"/>
            </w:rPr>
          </w:rPrChange>
        </w:rPr>
        <w:instrText xml:space="preserve"> \* MERGEFORMAT </w:instrText>
      </w:r>
      <w:r w:rsidR="00DB296A" w:rsidRPr="00FD3826">
        <w:rPr>
          <w:color w:val="FF0000"/>
        </w:rPr>
        <w:fldChar w:fldCharType="separate"/>
      </w:r>
      <w:ins w:id="2248" w:author="Elias De Moraes Fernandes" w:date="2016-10-13T23:37:00Z">
        <w:r w:rsidR="00E60EB3" w:rsidRPr="00FD3826">
          <w:t xml:space="preserve">Figura </w:t>
        </w:r>
        <w:r w:rsidR="00231416" w:rsidRPr="5B0B99E4">
          <w:rPr>
            <w:i/>
            <w:iCs/>
            <w:noProof/>
            <w:rPrChange w:id="2249" w:author="Convidado" w:date="2016-10-14T04:57:00Z">
              <w:rPr>
                <w:b/>
                <w:i/>
                <w:iCs/>
                <w:noProof/>
              </w:rPr>
            </w:rPrChange>
          </w:rPr>
          <w:t>13</w:t>
        </w:r>
      </w:ins>
      <w:ins w:id="2250" w:author="Elias De Moraes Fernandes" w:date="2016-10-12T18:48:00Z">
        <w:del w:id="2251" w:author="Elias De Moraes Fernandes" w:date="2016-10-13T23:37:00Z">
          <w:r w:rsidR="00A23CA1" w:rsidRPr="00FD3826" w:rsidDel="00231416">
            <w:delText xml:space="preserve">Figura </w:delText>
          </w:r>
        </w:del>
        <w:del w:id="2252" w:author="Elias De Moraes Fernandes" w:date="2016-10-13T22:38:00Z">
          <w:r w:rsidR="00A23CA1" w:rsidRPr="00FD3826" w:rsidDel="00D808F7">
            <w:delText xml:space="preserve"> </w:delText>
          </w:r>
        </w:del>
        <w:del w:id="2253" w:author="Elias De Moraes Fernandes" w:date="2016-10-13T23:37:00Z">
          <w:r w:rsidR="00A23CA1" w:rsidRPr="00191531" w:rsidDel="00231416">
            <w:rPr>
              <w:i/>
              <w:iCs/>
              <w:noProof/>
              <w:rPrChange w:id="2254" w:author="Elias De Moraes Fernandes" w:date="2016-10-13T22:38:00Z">
                <w:rPr>
                  <w:b/>
                  <w:i/>
                  <w:iCs/>
                  <w:noProof/>
                </w:rPr>
              </w:rPrChange>
            </w:rPr>
            <w:delText>12</w:delText>
          </w:r>
        </w:del>
      </w:ins>
      <w:ins w:id="2255" w:author="Elias De Moraes Fernandes" w:date="2016-10-12T16:55:00Z">
        <w:r w:rsidR="00DB296A" w:rsidRPr="5B0B99E4">
          <w:rPr>
            <w:rPrChange w:id="2256" w:author="Convidado" w:date="2016-10-14T04:57:00Z">
              <w:rPr>
                <w:color w:val="FF0000"/>
              </w:rPr>
            </w:rPrChange>
          </w:rPr>
          <w:fldChar w:fldCharType="end"/>
        </w:r>
      </w:ins>
      <w:ins w:id="2257" w:author="Elias De Moraes Fernandes" w:date="2016-10-12T11:35:00Z">
        <w:del w:id="2258" w:author="Elias De Moraes Fernandes" w:date="2016-10-12T16:55:00Z">
          <w:r w:rsidR="00940789" w:rsidRPr="00191531" w:rsidDel="00DB296A">
            <w:rPr>
              <w:color w:val="FF0000"/>
              <w:rPrChange w:id="2259" w:author="Elias De Moraes Fernandes" w:date="2016-10-13T22:38:00Z">
                <w:rPr/>
              </w:rPrChange>
            </w:rPr>
            <w:delText>Figura 1</w:delText>
          </w:r>
        </w:del>
        <w:del w:id="2260" w:author="Elias De Moraes Fernandes" w:date="2016-10-12T16:52:00Z">
          <w:r w:rsidR="00940789" w:rsidRPr="00191531" w:rsidDel="002C710B">
            <w:rPr>
              <w:color w:val="FF0000"/>
              <w:rPrChange w:id="2261" w:author="Elias De Moraes Fernandes" w:date="2016-10-13T22:38:00Z">
                <w:rPr/>
              </w:rPrChange>
            </w:rPr>
            <w:delText>1</w:delText>
          </w:r>
        </w:del>
      </w:ins>
      <w:ins w:id="2262" w:author="Elias De Moraes Fernandes" w:date="2016-10-09T20:40:00Z">
        <w:r w:rsidRPr="5B0B99E4">
          <w:t>,</w:t>
        </w:r>
        <w:r>
          <w:t xml:space="preserve"> primeiro é mostrado ao usuá</w:t>
        </w:r>
        <w:r w:rsidR="00140C15">
          <w:t xml:space="preserve">rio </w:t>
        </w:r>
        <w:r>
          <w:t>a tela principal do jogo, seguido</w:t>
        </w:r>
      </w:ins>
      <w:ins w:id="2263" w:author="Elias De Moraes Fernandes" w:date="2016-10-09T21:46:00Z">
        <w:r w:rsidR="00DE3878" w:rsidRPr="5B0B99E4">
          <w:t xml:space="preserve"> </w:t>
        </w:r>
      </w:ins>
      <w:ins w:id="2264" w:author="Elias De Moraes Fernandes" w:date="2016-10-09T21:56:00Z">
        <w:r w:rsidR="00CE78E9">
          <w:t>da tela</w:t>
        </w:r>
      </w:ins>
      <w:ins w:id="2265" w:author="Elias De Moraes Fernandes" w:date="2016-10-09T21:58:00Z">
        <w:r w:rsidR="00373C21">
          <w:t xml:space="preserve"> de</w:t>
        </w:r>
      </w:ins>
      <w:ins w:id="2266" w:author="Elias De Moraes Fernandes" w:date="2016-10-09T22:04:00Z">
        <w:r w:rsidR="00140C15">
          <w:t xml:space="preserve"> tutorial</w:t>
        </w:r>
        <w:r w:rsidR="00BB11C4">
          <w:t xml:space="preserve"> (que se repete a cada fase</w:t>
        </w:r>
        <w:r w:rsidR="00140C15">
          <w:t>). Logo ap</w:t>
        </w:r>
      </w:ins>
      <w:ins w:id="2267" w:author="Elias De Moraes Fernandes" w:date="2016-10-09T22:05:00Z">
        <w:r w:rsidR="00140C15">
          <w:t xml:space="preserve">ós surge a tela do jogo para </w:t>
        </w:r>
      </w:ins>
      <w:ins w:id="2268" w:author="Elias De Moraes Fernandes" w:date="2016-10-09T22:58:00Z">
        <w:r w:rsidR="00BB11C4">
          <w:t>o usuário interagir</w:t>
        </w:r>
      </w:ins>
      <w:ins w:id="2269" w:author="Elias De Moraes Fernandes" w:date="2016-10-09T22:59:00Z">
        <w:r w:rsidR="00BB11C4" w:rsidRPr="5B0B99E4">
          <w:t xml:space="preserve">, </w:t>
        </w:r>
      </w:ins>
      <w:ins w:id="2270" w:author="Elias De Moraes Fernandes" w:date="2016-10-09T22:58:00Z">
        <w:r w:rsidR="00BB11C4">
          <w:t xml:space="preserve">pontuar </w:t>
        </w:r>
      </w:ins>
      <w:ins w:id="2271" w:author="Elias De Moraes Fernandes" w:date="2016-10-09T22:59:00Z">
        <w:r w:rsidR="00BB11C4">
          <w:t>e</w:t>
        </w:r>
      </w:ins>
      <w:ins w:id="2272" w:author="Elias De Moraes Fernandes" w:date="2016-10-09T22:05:00Z">
        <w:r w:rsidR="00140C15" w:rsidRPr="5B0B99E4">
          <w:t xml:space="preserve"> </w:t>
        </w:r>
      </w:ins>
      <w:ins w:id="2273" w:author="Elias De Moraes Fernandes" w:date="2016-10-09T22:06:00Z">
        <w:r w:rsidR="00140C15">
          <w:t>avançar de fase. É importante mencionar que existe</w:t>
        </w:r>
      </w:ins>
      <w:ins w:id="2274" w:author="Elias De Moraes Fernandes" w:date="2016-10-09T22:09:00Z">
        <w:r w:rsidR="00C35E82">
          <w:t>m</w:t>
        </w:r>
      </w:ins>
      <w:ins w:id="2275" w:author="Elias De Moraes Fernandes" w:date="2016-10-09T22:06:00Z">
        <w:r w:rsidR="00140C15">
          <w:t xml:space="preserve"> telas que podem ser acessadas dura</w:t>
        </w:r>
        <w:r w:rsidR="00BB11C4">
          <w:t>nte o jogo como o Tutorial</w:t>
        </w:r>
        <w:r w:rsidR="00140C15">
          <w:t xml:space="preserve"> ou o Menu de Opções</w:t>
        </w:r>
      </w:ins>
      <w:ins w:id="2276" w:author="Elias De Moraes Fernandes" w:date="2016-10-09T22:09:00Z">
        <w:r w:rsidR="00046BFC" w:rsidRPr="5B0B99E4">
          <w:t xml:space="preserve">. </w:t>
        </w:r>
      </w:ins>
      <w:ins w:id="2277" w:author="Elias De Moraes Fernandes" w:date="2016-10-09T22:12:00Z">
        <w:r w:rsidR="00046BFC">
          <w:t>Seguindo o fluxo do jogo, a pr</w:t>
        </w:r>
      </w:ins>
      <w:ins w:id="2278" w:author="Elias De Moraes Fernandes" w:date="2016-10-09T22:13:00Z">
        <w:r w:rsidR="00046BFC">
          <w:t xml:space="preserve">óxima </w:t>
        </w:r>
      </w:ins>
      <w:ins w:id="2279" w:author="Elias De Moraes Fernandes" w:date="2016-10-09T22:18:00Z">
        <w:r w:rsidR="00C326C0">
          <w:t>tela informa a performance do jogador</w:t>
        </w:r>
      </w:ins>
      <w:ins w:id="2280" w:author="Elias De Moraes Fernandes" w:date="2016-10-09T22:59:00Z">
        <w:r w:rsidR="00BB11C4">
          <w:t xml:space="preserve"> na fase específica</w:t>
        </w:r>
      </w:ins>
      <w:ins w:id="2281" w:author="Elias De Moraes Fernandes" w:date="2016-10-09T22:18:00Z">
        <w:r w:rsidR="00C326C0">
          <w:t xml:space="preserve"> (também conhecido como </w:t>
        </w:r>
        <w:proofErr w:type="spellStart"/>
        <w:r w:rsidR="00C326C0" w:rsidRPr="5B0B99E4">
          <w:rPr>
            <w:i/>
            <w:iCs/>
            <w:rPrChange w:id="2282" w:author="Convidado" w:date="2016-10-14T04:57:00Z">
              <w:rPr/>
            </w:rPrChange>
          </w:rPr>
          <w:t>End</w:t>
        </w:r>
        <w:proofErr w:type="spellEnd"/>
        <w:r w:rsidR="00C326C0" w:rsidRPr="5B0B99E4">
          <w:rPr>
            <w:i/>
            <w:iCs/>
            <w:rPrChange w:id="2283" w:author="Convidado" w:date="2016-10-14T04:57:00Z">
              <w:rPr/>
            </w:rPrChange>
          </w:rPr>
          <w:t xml:space="preserve"> </w:t>
        </w:r>
        <w:proofErr w:type="spellStart"/>
        <w:r w:rsidR="00C326C0" w:rsidRPr="5B0B99E4">
          <w:rPr>
            <w:i/>
            <w:iCs/>
            <w:rPrChange w:id="2284" w:author="Convidado" w:date="2016-10-14T04:57:00Z">
              <w:rPr/>
            </w:rPrChange>
          </w:rPr>
          <w:t>Scree</w:t>
        </w:r>
      </w:ins>
      <w:ins w:id="2285" w:author="Elias De Moraes Fernandes" w:date="2016-10-09T22:38:00Z">
        <w:r w:rsidR="007D4CBE" w:rsidRPr="009624AF">
          <w:rPr>
            <w:i/>
            <w:iCs/>
          </w:rPr>
          <w:t>n</w:t>
        </w:r>
        <w:proofErr w:type="spellEnd"/>
        <w:r w:rsidR="007D4CBE" w:rsidRPr="5B0B99E4">
          <w:rPr>
            <w:rPrChange w:id="2286" w:author="Convidado" w:date="2016-10-14T04:57:00Z">
              <w:rPr>
                <w:i/>
              </w:rPr>
            </w:rPrChange>
          </w:rPr>
          <w:t>)</w:t>
        </w:r>
        <w:r w:rsidR="007D4CBE">
          <w:t xml:space="preserve"> que dá acesso a </w:t>
        </w:r>
      </w:ins>
      <w:ins w:id="2287" w:author="Elias De Moraes Fernandes" w:date="2016-10-09T22:59:00Z">
        <w:r w:rsidR="008F566B">
          <w:t xml:space="preserve">uma </w:t>
        </w:r>
      </w:ins>
      <w:ins w:id="2288" w:author="Elias De Moraes Fernandes" w:date="2016-10-09T22:38:00Z">
        <w:r w:rsidR="007D4CBE">
          <w:t>próxima fase</w:t>
        </w:r>
      </w:ins>
      <w:ins w:id="2289" w:author="Elias De Moraes Fernandes" w:date="2016-10-09T23:09:00Z">
        <w:r w:rsidR="00EE66D9">
          <w:t>, jogar novamente a fase, caso não pontuar suficiente</w:t>
        </w:r>
      </w:ins>
      <w:ins w:id="2290" w:author="Elias De Moraes Fernandes" w:date="2016-10-09T22:38:00Z">
        <w:r w:rsidR="007D4CBE">
          <w:t xml:space="preserve"> ou ao menu principal. </w:t>
        </w:r>
        <w:r w:rsidR="00640375">
          <w:t>Essa sequ</w:t>
        </w:r>
      </w:ins>
      <w:ins w:id="2291" w:author="Elias De Moraes Fernandes" w:date="2016-10-09T22:39:00Z">
        <w:r w:rsidR="00640375">
          <w:t xml:space="preserve">ência </w:t>
        </w:r>
      </w:ins>
      <w:ins w:id="2292" w:author="Elias De Moraes Fernandes" w:date="2016-10-09T22:57:00Z">
        <w:r w:rsidR="00BB11C4">
          <w:t xml:space="preserve">do </w:t>
        </w:r>
        <w:proofErr w:type="spellStart"/>
        <w:r w:rsidR="00BB11C4">
          <w:t>storyboard</w:t>
        </w:r>
        <w:proofErr w:type="spellEnd"/>
        <w:r w:rsidR="00BB11C4" w:rsidRPr="5B0B99E4">
          <w:t xml:space="preserve"> </w:t>
        </w:r>
      </w:ins>
      <w:ins w:id="2293" w:author="Elias De Moraes Fernandes" w:date="2016-10-09T22:56:00Z">
        <w:r w:rsidR="00A96927">
          <w:t xml:space="preserve">faz </w:t>
        </w:r>
        <w:r w:rsidR="00BB11C4">
          <w:t xml:space="preserve">o </w:t>
        </w:r>
        <w:r w:rsidR="00BB11C4" w:rsidRPr="5B0B99E4">
          <w:rPr>
            <w:i/>
            <w:iCs/>
            <w:rPrChange w:id="2294" w:author="Convidado" w:date="2016-10-14T04:57:00Z">
              <w:rPr/>
            </w:rPrChange>
          </w:rPr>
          <w:t>game</w:t>
        </w:r>
      </w:ins>
      <w:ins w:id="2295" w:author="Elias De Moraes Fernandes" w:date="2016-10-09T22:57:00Z">
        <w:r w:rsidR="00BB11C4" w:rsidRPr="5B0B99E4">
          <w:rPr>
            <w:i/>
            <w:iCs/>
            <w:rPrChange w:id="2296" w:author="Convidado" w:date="2016-10-14T04:57:00Z">
              <w:rPr/>
            </w:rPrChange>
          </w:rPr>
          <w:t xml:space="preserve"> </w:t>
        </w:r>
      </w:ins>
      <w:ins w:id="2297" w:author="Elias De Moraes Fernandes" w:date="2016-10-09T22:56:00Z">
        <w:r w:rsidR="00BB11C4" w:rsidRPr="5B0B99E4">
          <w:rPr>
            <w:i/>
            <w:iCs/>
            <w:rPrChange w:id="2298" w:author="Convidado" w:date="2016-10-14T04:57:00Z">
              <w:rPr/>
            </w:rPrChange>
          </w:rPr>
          <w:t>design</w:t>
        </w:r>
        <w:r w:rsidR="00BB11C4" w:rsidRPr="5B0B99E4">
          <w:t xml:space="preserve"> </w:t>
        </w:r>
      </w:ins>
      <w:ins w:id="2299" w:author="Elias De Moraes Fernandes" w:date="2016-10-09T22:57:00Z">
        <w:r w:rsidR="00BB11C4">
          <w:t>fluir</w:t>
        </w:r>
      </w:ins>
      <w:ins w:id="2300" w:author="Elias De Moraes Fernandes" w:date="2016-10-09T23:00:00Z">
        <w:r w:rsidR="008F566B">
          <w:t xml:space="preserve"> organicamente</w:t>
        </w:r>
      </w:ins>
      <w:ins w:id="2301" w:author="Elias De Moraes Fernandes" w:date="2016-10-09T23:10:00Z">
        <w:r w:rsidR="00EE66D9" w:rsidRPr="5B0B99E4">
          <w:t>.</w:t>
        </w:r>
      </w:ins>
      <w:ins w:id="2302" w:author="Elias De Moraes Fernandes" w:date="2016-10-09T23:35:00Z">
        <w:r w:rsidR="00A72CEB">
          <w:t xml:space="preserve"> [TROCAR FIGURA </w:t>
        </w:r>
      </w:ins>
      <w:ins w:id="2303" w:author="Elias De Moraes Fernandes" w:date="2016-10-12T11:36:00Z">
        <w:r w:rsidR="00015164">
          <w:t>DO DIAGRAMA DE SEQUENCIA</w:t>
        </w:r>
      </w:ins>
      <w:ins w:id="2304" w:author="Elias De Moraes Fernandes" w:date="2016-10-09T23:35:00Z">
        <w:del w:id="2305" w:author="Elias De Moraes Fernandes" w:date="2016-10-12T11:36:00Z">
          <w:r w:rsidR="00A72CEB" w:rsidDel="00015164">
            <w:delText>DO ITEM STORYBOARD</w:delText>
          </w:r>
        </w:del>
        <w:r w:rsidR="00A72CEB" w:rsidRPr="5B0B99E4">
          <w:t>]</w:t>
        </w:r>
      </w:ins>
    </w:p>
    <w:p w14:paraId="39E45886" w14:textId="77777777" w:rsidR="00D30EA8" w:rsidRDefault="00D30EA8">
      <w:pPr>
        <w:pStyle w:val="TextodoTrabalho"/>
        <w:rPr>
          <w:ins w:id="2306" w:author="Elias De Moraes Fernandes" w:date="2016-10-12T16:54:00Z"/>
        </w:rPr>
        <w:pPrChange w:id="2307" w:author="Elias De Moraes Fernandes" w:date="2016-10-07T23:16:00Z">
          <w:pPr>
            <w:spacing w:after="200" w:line="276" w:lineRule="auto"/>
          </w:pPr>
        </w:pPrChange>
      </w:pPr>
    </w:p>
    <w:p w14:paraId="071FCB73" w14:textId="426ADD06" w:rsidR="00D30EA8" w:rsidRPr="00A41B64" w:rsidRDefault="00D30EA8">
      <w:pPr>
        <w:pStyle w:val="Caption"/>
        <w:jc w:val="center"/>
        <w:rPr>
          <w:ins w:id="2308" w:author="Elias De Moraes Fernandes" w:date="2016-10-09T20:40:00Z"/>
          <w:rFonts w:eastAsia="Times New Roman"/>
          <w:color w:val="000000"/>
          <w:rPrChange w:id="2309" w:author="Elias De Moraes Fernandes" w:date="2016-10-12T16:57:00Z">
            <w:rPr>
              <w:ins w:id="2310" w:author="Elias De Moraes Fernandes" w:date="2016-10-09T20:40:00Z"/>
            </w:rPr>
          </w:rPrChange>
        </w:rPr>
        <w:pPrChange w:id="2311" w:author="Elias De Moraes Fernandes" w:date="2016-10-12T16:57:00Z">
          <w:pPr>
            <w:spacing w:after="200" w:line="276" w:lineRule="auto"/>
          </w:pPr>
        </w:pPrChange>
      </w:pPr>
      <w:bookmarkStart w:id="2312" w:name="_Ref464054684"/>
      <w:ins w:id="2313" w:author="Elias De Moraes Fernandes" w:date="2016-10-12T16:55:00Z">
        <w:r w:rsidRPr="4A03C906">
          <w:rPr>
            <w:rFonts w:ascii="Times New Roman" w:eastAsia="Times New Roman" w:hAnsi="Times New Roman"/>
            <w:b/>
            <w:bCs/>
            <w:i w:val="0"/>
            <w:iCs w:val="0"/>
            <w:color w:val="000000"/>
            <w:sz w:val="24"/>
            <w:szCs w:val="24"/>
            <w:rPrChange w:id="2314" w:author="Convidado" w:date="2016-10-14T04:54:00Z">
              <w:rPr>
                <w:i/>
                <w:iCs/>
              </w:rPr>
            </w:rPrChange>
          </w:rPr>
          <w:t xml:space="preserve">Figura  </w:t>
        </w:r>
        <w:r w:rsidRPr="009624AF">
          <w:fldChar w:fldCharType="begin"/>
        </w:r>
        <w:r w:rsidRPr="00A41B64">
          <w:rPr>
            <w:rFonts w:eastAsia="Times New Roman"/>
            <w:b/>
            <w:i w:val="0"/>
            <w:iCs w:val="0"/>
            <w:color w:val="000000"/>
            <w:sz w:val="24"/>
            <w:szCs w:val="24"/>
            <w:rPrChange w:id="2315" w:author="Elias De Moraes Fernandes" w:date="2016-10-12T16:57:00Z">
              <w:rPr>
                <w:i/>
                <w:iCs/>
              </w:rPr>
            </w:rPrChange>
          </w:rPr>
          <w:instrText xml:space="preserve"> SEQ Figura_ \* ARABIC </w:instrText>
        </w:r>
      </w:ins>
      <w:r w:rsidRPr="009624AF">
        <w:rPr>
          <w:rFonts w:eastAsia="Times New Roman"/>
          <w:b/>
          <w:i w:val="0"/>
          <w:iCs w:val="0"/>
          <w:color w:val="000000"/>
          <w:sz w:val="24"/>
          <w:szCs w:val="24"/>
          <w:rPrChange w:id="2316" w:author="Elias De Moraes Fernandes" w:date="2016-10-12T16:57:00Z">
            <w:rPr/>
          </w:rPrChange>
        </w:rPr>
        <w:fldChar w:fldCharType="separate"/>
      </w:r>
      <w:ins w:id="2317" w:author="Elias De Moraes Fernandes" w:date="2016-10-13T23:37:00Z">
        <w:r w:rsidR="00231416" w:rsidRPr="4A03C906">
          <w:rPr>
            <w:rFonts w:ascii="Times New Roman" w:eastAsia="Times New Roman" w:hAnsi="Times New Roman"/>
            <w:b/>
            <w:bCs/>
            <w:i w:val="0"/>
            <w:iCs w:val="0"/>
            <w:noProof/>
            <w:color w:val="000000"/>
            <w:sz w:val="24"/>
            <w:szCs w:val="24"/>
            <w:rPrChange w:id="2318" w:author="Convidado" w:date="2016-10-14T04:54:00Z">
              <w:rPr>
                <w:rFonts w:eastAsia="Times New Roman"/>
                <w:b/>
                <w:noProof/>
                <w:color w:val="000000"/>
              </w:rPr>
            </w:rPrChange>
          </w:rPr>
          <w:t>13</w:t>
        </w:r>
      </w:ins>
      <w:ins w:id="2319" w:author="Elias De Moraes Fernandes" w:date="2016-10-12T18:48:00Z">
        <w:del w:id="2320" w:author="Elias De Moraes Fernandes" w:date="2016-10-13T23:37:00Z">
          <w:r w:rsidR="00A23CA1" w:rsidDel="00231416">
            <w:rPr>
              <w:rFonts w:eastAsia="Times New Roman"/>
              <w:b/>
              <w:i w:val="0"/>
              <w:iCs w:val="0"/>
              <w:noProof/>
              <w:color w:val="000000"/>
              <w:sz w:val="24"/>
              <w:szCs w:val="24"/>
            </w:rPr>
            <w:delText>12</w:delText>
          </w:r>
        </w:del>
      </w:ins>
      <w:ins w:id="2321" w:author="Elias De Moraes Fernandes" w:date="2016-10-12T16:55:00Z">
        <w:r w:rsidRPr="009624AF">
          <w:fldChar w:fldCharType="end"/>
        </w:r>
        <w:bookmarkEnd w:id="2312"/>
        <w:r w:rsidRPr="4A03C906">
          <w:rPr>
            <w:rFonts w:ascii="Times New Roman" w:eastAsia="Times New Roman" w:hAnsi="Times New Roman"/>
            <w:b/>
            <w:bCs/>
            <w:i w:val="0"/>
            <w:iCs w:val="0"/>
            <w:color w:val="000000"/>
            <w:sz w:val="24"/>
            <w:szCs w:val="24"/>
            <w:rPrChange w:id="2322" w:author="Convidado" w:date="2016-10-14T04:54:00Z">
              <w:rPr>
                <w:i/>
                <w:iCs/>
              </w:rPr>
            </w:rPrChange>
          </w:rPr>
          <w:t xml:space="preserve"> </w:t>
        </w:r>
        <w:r w:rsidRPr="4A03C906">
          <w:rPr>
            <w:rFonts w:ascii="Times New Roman" w:eastAsia="Times New Roman" w:hAnsi="Times New Roman"/>
            <w:i w:val="0"/>
            <w:iCs w:val="0"/>
            <w:color w:val="000000"/>
            <w:sz w:val="24"/>
            <w:szCs w:val="24"/>
            <w:rPrChange w:id="2323" w:author="Convidado" w:date="2016-10-14T04:54:00Z">
              <w:rPr>
                <w:i/>
                <w:iCs/>
              </w:rPr>
            </w:rPrChange>
          </w:rPr>
          <w:t>- Diagrama de Sequência</w:t>
        </w:r>
      </w:ins>
    </w:p>
    <w:p w14:paraId="478DBA53" w14:textId="56F498C6" w:rsidR="00E261E2" w:rsidRDefault="00E261E2">
      <w:pPr>
        <w:pStyle w:val="TextodoTrabalho"/>
        <w:ind w:firstLine="0"/>
        <w:rPr>
          <w:ins w:id="2324" w:author="Elias De Moraes Fernandes" w:date="2016-10-09T23:11:00Z"/>
        </w:rPr>
        <w:pPrChange w:id="2325" w:author="Elias De Moraes Fernandes" w:date="2016-10-09T23:11:00Z">
          <w:pPr>
            <w:spacing w:after="200" w:line="276" w:lineRule="auto"/>
          </w:pPr>
        </w:pPrChange>
      </w:pPr>
    </w:p>
    <w:p w14:paraId="62004DDB" w14:textId="1044D1E9" w:rsidR="00EE66D9" w:rsidRDefault="00EE66D9" w:rsidP="4A03C906">
      <w:pPr>
        <w:pStyle w:val="TextodoTrabalho"/>
        <w:numPr>
          <w:ilvl w:val="1"/>
          <w:numId w:val="6"/>
        </w:numPr>
        <w:ind w:firstLine="26"/>
        <w:rPr>
          <w:ins w:id="2326" w:author="Elias De Moraes Fernandes" w:date="2016-10-11T01:18:00Z"/>
          <w:b/>
          <w:bCs/>
        </w:rPr>
      </w:pPr>
      <w:ins w:id="2327" w:author="Elias De Moraes Fernandes" w:date="2016-10-09T23:11:00Z">
        <w:r w:rsidRPr="4A03C906">
          <w:rPr>
            <w:b/>
            <w:bCs/>
            <w:rPrChange w:id="2328" w:author="Convidado" w:date="2016-10-14T04:54:00Z">
              <w:rPr/>
            </w:rPrChange>
          </w:rPr>
          <w:t xml:space="preserve">Diagrama </w:t>
        </w:r>
      </w:ins>
      <w:ins w:id="2329" w:author="Elias De Moraes Fernandes" w:date="2016-10-09T23:12:00Z">
        <w:r w:rsidR="00DA0603" w:rsidRPr="4A03C906">
          <w:rPr>
            <w:b/>
            <w:bCs/>
            <w:rPrChange w:id="2330" w:author="Convidado" w:date="2016-10-14T04:54:00Z">
              <w:rPr/>
            </w:rPrChange>
          </w:rPr>
          <w:t>de Classe</w:t>
        </w:r>
      </w:ins>
    </w:p>
    <w:p w14:paraId="77AEF28D" w14:textId="77777777" w:rsidR="00214FC8" w:rsidRPr="00202378" w:rsidRDefault="00214FC8">
      <w:pPr>
        <w:pStyle w:val="TextodoTrabalho"/>
        <w:ind w:left="400" w:firstLine="0"/>
        <w:rPr>
          <w:ins w:id="2331" w:author="Elias De Moraes Fernandes" w:date="2016-10-07T23:20:00Z"/>
          <w:b/>
          <w:rPrChange w:id="2332" w:author="Elias De Moraes Fernandes" w:date="2016-10-10T23:51:00Z">
            <w:rPr>
              <w:ins w:id="2333" w:author="Elias De Moraes Fernandes" w:date="2016-10-07T23:20:00Z"/>
            </w:rPr>
          </w:rPrChange>
        </w:rPr>
        <w:pPrChange w:id="2334" w:author="Elias De Moraes Fernandes" w:date="2016-10-11T01:18:00Z">
          <w:pPr>
            <w:spacing w:after="200" w:line="276" w:lineRule="auto"/>
          </w:pPr>
        </w:pPrChange>
      </w:pPr>
    </w:p>
    <w:p w14:paraId="48929173" w14:textId="3030ED2D" w:rsidR="005348DE" w:rsidRDefault="00E6217D">
      <w:pPr>
        <w:pStyle w:val="TextodoTrabalho"/>
        <w:rPr>
          <w:ins w:id="2335" w:author="Elias De Moraes Fernandes" w:date="2016-10-09T23:27:00Z"/>
        </w:rPr>
      </w:pPr>
      <w:ins w:id="2336" w:author="Elias De Moraes Fernandes" w:date="2016-10-07T23:20:00Z">
        <w:r>
          <w:t xml:space="preserve">Para atingir esse resultado, foi </w:t>
        </w:r>
      </w:ins>
      <w:ins w:id="2337" w:author="Elias De Moraes Fernandes" w:date="2016-10-08T01:09:00Z">
        <w:r w:rsidR="00EC7ACE">
          <w:t>desenvolvido</w:t>
        </w:r>
      </w:ins>
      <w:ins w:id="2338" w:author="Elias De Moraes Fernandes" w:date="2016-10-07T23:20:00Z">
        <w:r>
          <w:t xml:space="preserve"> o di</w:t>
        </w:r>
        <w:r w:rsidR="00EC7ACE">
          <w:t xml:space="preserve">agrama de Classe </w:t>
        </w:r>
      </w:ins>
      <w:ins w:id="2339" w:author="Elias De Moraes Fernandes" w:date="2016-10-08T01:13:00Z">
        <w:r w:rsidR="00B20C3A">
          <w:t>segundo o padrão</w:t>
        </w:r>
      </w:ins>
      <w:ins w:id="2340" w:author="Elias De Moraes Fernandes" w:date="2016-10-07T23:20:00Z">
        <w:r w:rsidRPr="5B0B99E4">
          <w:t xml:space="preserve"> </w:t>
        </w:r>
      </w:ins>
      <w:ins w:id="2341" w:author="Elias De Moraes Fernandes" w:date="2016-10-08T01:13:00Z">
        <w:r w:rsidR="00B20C3A">
          <w:t xml:space="preserve">de projeto </w:t>
        </w:r>
      </w:ins>
      <w:ins w:id="2342" w:author="Elias De Moraes Fernandes" w:date="2016-10-07T23:20:00Z">
        <w:r>
          <w:t>MVC</w:t>
        </w:r>
      </w:ins>
      <w:ins w:id="2343" w:author="Elias De Moraes Fernandes" w:date="2016-10-08T01:17:00Z">
        <w:r w:rsidR="00F74024">
          <w:t xml:space="preserve"> como</w:t>
        </w:r>
      </w:ins>
      <w:ins w:id="2344" w:author="Elias De Moraes Fernandes" w:date="2016-10-07T23:23:00Z">
        <w:r w:rsidR="00EC7ACE">
          <w:t xml:space="preserve"> mostrado </w:t>
        </w:r>
        <w:r w:rsidR="00EC7ACE" w:rsidRPr="00FA63E0">
          <w:t>na</w:t>
        </w:r>
      </w:ins>
      <w:ins w:id="2345" w:author="Elias De Moraes Fernandes" w:date="2016-10-08T01:08:00Z">
        <w:r w:rsidR="00EC7ACE" w:rsidRPr="5B0B99E4">
          <w:t xml:space="preserve"> </w:t>
        </w:r>
      </w:ins>
      <w:ins w:id="2346" w:author="Elias De Moraes Fernandes" w:date="2016-10-12T16:54:00Z">
        <w:r w:rsidR="00D30EA8" w:rsidRPr="00D10623">
          <w:fldChar w:fldCharType="begin"/>
        </w:r>
        <w:r w:rsidR="00D30EA8" w:rsidRPr="00D10623">
          <w:instrText xml:space="preserve"> REF _Ref464054585 \h </w:instrText>
        </w:r>
      </w:ins>
      <w:r w:rsidR="00DB296A" w:rsidRPr="00DB296A">
        <w:rPr>
          <w:rPrChange w:id="2347" w:author="Elias De Moraes Fernandes" w:date="2016-10-12T16:56:00Z">
            <w:rPr>
              <w:b/>
            </w:rPr>
          </w:rPrChange>
        </w:rPr>
        <w:instrText xml:space="preserve"> \* MERGEFORMAT </w:instrText>
      </w:r>
      <w:r w:rsidR="00D30EA8" w:rsidRPr="00D10623">
        <w:fldChar w:fldCharType="separate"/>
      </w:r>
      <w:ins w:id="2348" w:author="Elias De Moraes Fernandes" w:date="2016-10-13T23:37:00Z">
        <w:r w:rsidR="00E60EB3" w:rsidRPr="009624AF">
          <w:t xml:space="preserve">Figura </w:t>
        </w:r>
        <w:r w:rsidR="00231416" w:rsidRPr="00231416">
          <w:rPr>
            <w:noProof/>
            <w:rPrChange w:id="2349" w:author="Elias De Moraes Fernandes" w:date="2016-10-13T23:37:00Z">
              <w:rPr>
                <w:b/>
                <w:noProof/>
              </w:rPr>
            </w:rPrChange>
          </w:rPr>
          <w:t>14</w:t>
        </w:r>
      </w:ins>
      <w:ins w:id="2350" w:author="Elias De Moraes Fernandes" w:date="2016-10-12T18:48:00Z">
        <w:del w:id="2351" w:author="Elias De Moraes Fernandes" w:date="2016-10-13T23:37:00Z">
          <w:r w:rsidR="00A23CA1" w:rsidRPr="00A23CA1" w:rsidDel="00231416">
            <w:rPr>
              <w:bCs/>
              <w:rPrChange w:id="2352" w:author="Elias De Moraes Fernandes" w:date="2016-10-12T18:48:00Z">
                <w:rPr>
                  <w:b/>
                  <w:bCs/>
                </w:rPr>
              </w:rPrChange>
            </w:rPr>
            <w:delText>Figura</w:delText>
          </w:r>
        </w:del>
        <w:del w:id="2353" w:author="Elias De Moraes Fernandes" w:date="2016-10-13T22:38:00Z">
          <w:r w:rsidR="00A23CA1" w:rsidRPr="00A23CA1" w:rsidDel="00191531">
            <w:rPr>
              <w:bCs/>
              <w:rPrChange w:id="2354" w:author="Elias De Moraes Fernandes" w:date="2016-10-12T18:48:00Z">
                <w:rPr>
                  <w:b/>
                  <w:bCs/>
                </w:rPr>
              </w:rPrChange>
            </w:rPr>
            <w:delText xml:space="preserve"> </w:delText>
          </w:r>
        </w:del>
        <w:del w:id="2355" w:author="Elias De Moraes Fernandes" w:date="2016-10-13T23:37:00Z">
          <w:r w:rsidR="00A23CA1" w:rsidRPr="00A23CA1" w:rsidDel="00231416">
            <w:rPr>
              <w:bCs/>
              <w:rPrChange w:id="2356" w:author="Elias De Moraes Fernandes" w:date="2016-10-12T18:48:00Z">
                <w:rPr>
                  <w:b/>
                  <w:bCs/>
                </w:rPr>
              </w:rPrChange>
            </w:rPr>
            <w:delText xml:space="preserve"> </w:delText>
          </w:r>
          <w:r w:rsidR="00A23CA1" w:rsidRPr="00A23CA1" w:rsidDel="00231416">
            <w:rPr>
              <w:noProof/>
              <w:rPrChange w:id="2357" w:author="Elias De Moraes Fernandes" w:date="2016-10-12T18:48:00Z">
                <w:rPr>
                  <w:b/>
                  <w:noProof/>
                </w:rPr>
              </w:rPrChange>
            </w:rPr>
            <w:delText>13</w:delText>
          </w:r>
        </w:del>
      </w:ins>
      <w:ins w:id="2358" w:author="Elias De Moraes Fernandes" w:date="2016-10-12T16:54:00Z">
        <w:r w:rsidR="00D30EA8" w:rsidRPr="00D10623">
          <w:fldChar w:fldCharType="end"/>
        </w:r>
      </w:ins>
      <w:ins w:id="2359" w:author="Elias De Moraes Fernandes" w:date="2016-10-08T01:09:00Z">
        <w:del w:id="2360" w:author="Elias De Moraes Fernandes" w:date="2016-10-12T16:54:00Z">
          <w:r w:rsidR="00EC7ACE" w:rsidRPr="00FA63E0" w:rsidDel="00D30EA8">
            <w:fldChar w:fldCharType="begin"/>
          </w:r>
          <w:r w:rsidR="00EC7ACE" w:rsidRPr="00EC7ACE" w:rsidDel="00D30EA8">
            <w:delInstrText xml:space="preserve"> REF _Ref463652274 \h </w:delInstrText>
          </w:r>
        </w:del>
      </w:ins>
      <w:del w:id="2361" w:author="Elias De Moraes Fernandes" w:date="2016-10-12T16:54:00Z">
        <w:r w:rsidR="00EC7ACE" w:rsidRPr="00EC7ACE" w:rsidDel="00D30EA8">
          <w:rPr>
            <w:rPrChange w:id="2362" w:author="Elias De Moraes Fernandes" w:date="2016-10-08T01:09:00Z">
              <w:rPr>
                <w:b/>
              </w:rPr>
            </w:rPrChange>
          </w:rPr>
          <w:delInstrText xml:space="preserve"> \* MERGEFORMAT </w:delInstrText>
        </w:r>
        <w:r w:rsidR="00EC7ACE" w:rsidRPr="00FA63E0" w:rsidDel="00D30EA8">
          <w:fldChar w:fldCharType="separate"/>
        </w:r>
      </w:del>
      <w:ins w:id="2363" w:author="Elias De Moraes Fernandes" w:date="2016-10-08T01:09:00Z">
        <w:del w:id="2364" w:author="Elias De Moraes Fernandes" w:date="2016-10-12T16:54:00Z">
          <w:r w:rsidR="00EC7ACE" w:rsidDel="00D30EA8">
            <w:rPr>
              <w:bCs/>
            </w:rPr>
            <w:delText>Figura</w:delText>
          </w:r>
          <w:r w:rsidR="00EC7ACE" w:rsidRPr="00EC7ACE" w:rsidDel="00D30EA8">
            <w:rPr>
              <w:bCs/>
              <w:rPrChange w:id="2365" w:author="Elias De Moraes Fernandes" w:date="2016-10-08T01:09:00Z">
                <w:rPr>
                  <w:b/>
                  <w:bCs/>
                </w:rPr>
              </w:rPrChange>
            </w:rPr>
            <w:delText xml:space="preserve"> </w:delText>
          </w:r>
          <w:r w:rsidR="00EC7ACE" w:rsidRPr="00EC7ACE" w:rsidDel="00D30EA8">
            <w:rPr>
              <w:noProof/>
              <w:rPrChange w:id="2366" w:author="Elias De Moraes Fernandes" w:date="2016-10-08T01:09:00Z">
                <w:rPr>
                  <w:b/>
                  <w:noProof/>
                </w:rPr>
              </w:rPrChange>
            </w:rPr>
            <w:delText>12</w:delText>
          </w:r>
          <w:r w:rsidR="00EC7ACE" w:rsidRPr="00FA63E0" w:rsidDel="00D30EA8">
            <w:fldChar w:fldCharType="end"/>
          </w:r>
        </w:del>
        <w:r w:rsidR="00EC7ACE" w:rsidRPr="5B0B99E4">
          <w:t>.</w:t>
        </w:r>
      </w:ins>
      <w:ins w:id="2367" w:author="Elias De Moraes Fernandes" w:date="2016-10-08T01:17:00Z">
        <w:r w:rsidR="00F74024" w:rsidRPr="5B0B99E4">
          <w:t xml:space="preserve"> </w:t>
        </w:r>
      </w:ins>
      <w:ins w:id="2368" w:author="Elias De Moraes Fernandes" w:date="2016-10-08T01:18:00Z">
        <w:r w:rsidR="00F74024">
          <w:t xml:space="preserve">Pode ser observado que a Classe </w:t>
        </w:r>
        <w:proofErr w:type="spellStart"/>
        <w:r w:rsidR="00F74024" w:rsidRPr="5B0B99E4">
          <w:rPr>
            <w:i/>
            <w:iCs/>
            <w:rPrChange w:id="2369" w:author="Convidado" w:date="2016-10-14T04:57:00Z">
              <w:rPr/>
            </w:rPrChange>
          </w:rPr>
          <w:t>Character</w:t>
        </w:r>
        <w:proofErr w:type="spellEnd"/>
        <w:r w:rsidR="00F74024" w:rsidRPr="5B0B99E4">
          <w:t xml:space="preserve"> </w:t>
        </w:r>
      </w:ins>
      <w:ins w:id="2370" w:author="Elias De Moraes Fernandes" w:date="2016-10-08T01:19:00Z">
        <w:r w:rsidR="00F74024">
          <w:t>é a base tanto para implementar o jogador quanto para o predador.</w:t>
        </w:r>
      </w:ins>
      <w:ins w:id="2371" w:author="Elias De Moraes Fernandes" w:date="2016-10-08T01:20:00Z">
        <w:r w:rsidR="00F74024">
          <w:t xml:space="preserve"> Outra classe importante a citar é o </w:t>
        </w:r>
        <w:proofErr w:type="spellStart"/>
        <w:r w:rsidR="00F74024" w:rsidRPr="5B0B99E4">
          <w:rPr>
            <w:i/>
            <w:iCs/>
            <w:rPrChange w:id="2372" w:author="Convidado" w:date="2016-10-14T04:57:00Z">
              <w:rPr/>
            </w:rPrChange>
          </w:rPr>
          <w:t>Spawner</w:t>
        </w:r>
        <w:proofErr w:type="spellEnd"/>
        <w:r w:rsidR="00F74024" w:rsidRPr="5B0B99E4">
          <w:t xml:space="preserve"> </w:t>
        </w:r>
        <w:proofErr w:type="spellStart"/>
        <w:r w:rsidR="00F74024" w:rsidRPr="5B0B99E4">
          <w:rPr>
            <w:i/>
            <w:iCs/>
            <w:rPrChange w:id="2373" w:author="Convidado" w:date="2016-10-14T04:57:00Z">
              <w:rPr/>
            </w:rPrChange>
          </w:rPr>
          <w:t>Controller</w:t>
        </w:r>
        <w:proofErr w:type="spellEnd"/>
        <w:r w:rsidR="00F74024">
          <w:t xml:space="preserve">, que </w:t>
        </w:r>
      </w:ins>
      <w:ins w:id="2374" w:author="Elias De Moraes Fernandes" w:date="2016-10-08T01:58:00Z">
        <w:r w:rsidR="00034E7B">
          <w:t xml:space="preserve">foi </w:t>
        </w:r>
        <w:r w:rsidR="00034E7B">
          <w:lastRenderedPageBreak/>
          <w:t>implementada para</w:t>
        </w:r>
      </w:ins>
      <w:ins w:id="2375" w:author="Elias De Moraes Fernandes" w:date="2016-10-08T01:20:00Z">
        <w:r w:rsidR="00F74024" w:rsidRPr="5B0B99E4">
          <w:t xml:space="preserve"> </w:t>
        </w:r>
      </w:ins>
      <w:ins w:id="2376" w:author="Elias De Moraes Fernandes" w:date="2016-10-08T01:58:00Z">
        <w:r w:rsidR="00034E7B">
          <w:t>dar</w:t>
        </w:r>
      </w:ins>
      <w:ins w:id="2377" w:author="Elias De Moraes Fernandes" w:date="2016-10-08T01:20:00Z">
        <w:r w:rsidR="00F74024">
          <w:t xml:space="preserve"> base </w:t>
        </w:r>
      </w:ins>
      <w:ins w:id="2378" w:author="Elias De Moraes Fernandes" w:date="2016-10-08T01:59:00Z">
        <w:r w:rsidR="006325C5">
          <w:t>às outras</w:t>
        </w:r>
      </w:ins>
      <w:ins w:id="2379" w:author="Elias De Moraes Fernandes" w:date="2016-10-08T01:58:00Z">
        <w:r w:rsidR="006325C5">
          <w:t xml:space="preserve"> como </w:t>
        </w:r>
      </w:ins>
      <w:proofErr w:type="spellStart"/>
      <w:ins w:id="2380" w:author="Elias De Moraes Fernandes" w:date="2016-10-08T01:20:00Z">
        <w:r w:rsidR="006325C5">
          <w:t>spawnar</w:t>
        </w:r>
        <w:proofErr w:type="spellEnd"/>
        <w:r w:rsidR="006325C5" w:rsidRPr="5B0B99E4">
          <w:t xml:space="preserve"> </w:t>
        </w:r>
      </w:ins>
      <w:ins w:id="2381" w:author="Elias De Moraes Fernandes" w:date="2016-10-11T01:14:00Z">
        <w:r w:rsidR="003120A3">
          <w:rPr>
            <w:rStyle w:val="FootnoteReference"/>
          </w:rPr>
          <w:footnoteReference w:id="3"/>
        </w:r>
      </w:ins>
      <w:ins w:id="2385" w:author="Elias De Moraes Fernandes" w:date="2016-10-08T01:20:00Z">
        <w:r w:rsidR="006325C5">
          <w:t>itens</w:t>
        </w:r>
        <w:r w:rsidR="00F74024">
          <w:t xml:space="preserve"> coletados </w:t>
        </w:r>
      </w:ins>
      <w:ins w:id="2386" w:author="Elias De Moraes Fernandes" w:date="2016-10-08T01:58:00Z">
        <w:r w:rsidR="006325C5">
          <w:t>e</w:t>
        </w:r>
      </w:ins>
      <w:ins w:id="2387" w:author="Elias De Moraes Fernandes" w:date="2016-10-08T01:20:00Z">
        <w:r w:rsidR="00F74024" w:rsidRPr="5B0B99E4">
          <w:t xml:space="preserve"> </w:t>
        </w:r>
      </w:ins>
      <w:proofErr w:type="spellStart"/>
      <w:ins w:id="2388" w:author="Elias De Moraes Fernandes" w:date="2016-10-08T01:59:00Z">
        <w:r w:rsidR="006325C5" w:rsidRPr="5B0B99E4">
          <w:rPr>
            <w:i/>
            <w:iCs/>
            <w:rPrChange w:id="2389" w:author="Convidado" w:date="2016-10-14T04:57:00Z">
              <w:rPr/>
            </w:rPrChange>
          </w:rPr>
          <w:t>spawnar</w:t>
        </w:r>
        <w:proofErr w:type="spellEnd"/>
        <w:r w:rsidR="006325C5" w:rsidRPr="5B0B99E4">
          <w:t xml:space="preserve"> </w:t>
        </w:r>
      </w:ins>
      <w:ins w:id="2390" w:author="Elias De Moraes Fernandes" w:date="2016-10-08T01:21:00Z">
        <w:r w:rsidR="00F74024">
          <w:t>predadores.</w:t>
        </w:r>
        <w:del w:id="2391" w:author="Elias De Moraes Fernandes" w:date="2016-10-11T01:16:00Z">
          <w:r w:rsidR="00F74024" w:rsidDel="005E2409">
            <w:delText xml:space="preserve"> </w:delText>
          </w:r>
        </w:del>
      </w:ins>
      <w:ins w:id="2392" w:author="Elias De Moraes Fernandes" w:date="2016-10-08T01:18:00Z">
        <w:del w:id="2393" w:author="Elias De Moraes Fernandes" w:date="2016-10-11T01:16:00Z">
          <w:r w:rsidR="00F74024" w:rsidDel="005E2409">
            <w:delText xml:space="preserve"> </w:delText>
          </w:r>
        </w:del>
      </w:ins>
      <w:ins w:id="2394" w:author="Elias De Moraes Fernandes" w:date="2016-10-08T01:59:00Z">
        <w:del w:id="2395" w:author="Elias De Moraes Fernandes" w:date="2016-10-11T01:16:00Z">
          <w:r w:rsidR="006325C5" w:rsidDel="005E2409">
            <w:delText>(explicar Spawn).</w:delText>
          </w:r>
        </w:del>
      </w:ins>
    </w:p>
    <w:p w14:paraId="48C4766D" w14:textId="1B8E975E" w:rsidR="005348DE" w:rsidRDefault="00DB296A">
      <w:pPr>
        <w:spacing w:after="200" w:line="276" w:lineRule="auto"/>
        <w:rPr>
          <w:ins w:id="2396" w:author="Elias De Moraes Fernandes" w:date="2016-10-09T23:27:00Z"/>
          <w:rFonts w:eastAsia="Times New Roman"/>
          <w:color w:val="000000"/>
        </w:rPr>
      </w:pPr>
      <w:ins w:id="2397" w:author="Elias De Moraes Fernandes" w:date="2016-10-09T23:27:00Z">
        <w:r w:rsidRPr="00D70084">
          <w:rPr>
            <w:noProof/>
            <w:lang w:val="en-US"/>
          </w:rPr>
          <w:lastRenderedPageBreak/>
          <w:drawing>
            <wp:anchor distT="0" distB="0" distL="114300" distR="114300" simplePos="0" relativeHeight="251673600" behindDoc="0" locked="0" layoutInCell="1" allowOverlap="1" wp14:anchorId="3F4D0A28" wp14:editId="6FB33F3F">
              <wp:simplePos x="0" y="0"/>
              <wp:positionH relativeFrom="column">
                <wp:posOffset>-318135</wp:posOffset>
              </wp:positionH>
              <wp:positionV relativeFrom="paragraph">
                <wp:posOffset>-290830</wp:posOffset>
              </wp:positionV>
              <wp:extent cx="6185535" cy="8493125"/>
              <wp:effectExtent l="0" t="0" r="12065" b="0"/>
              <wp:wrapSquare wrapText="bothSides"/>
              <wp:docPr id="22" name="Picture 22" descr="/Users/Elias/Downloads/ClassDiagram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lias/Downloads/ClassDiagramT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5535" cy="8493125"/>
                      </a:xfrm>
                      <a:prstGeom prst="rect">
                        <a:avLst/>
                      </a:prstGeom>
                      <a:noFill/>
                      <a:ln>
                        <a:noFill/>
                      </a:ln>
                    </pic:spPr>
                  </pic:pic>
                </a:graphicData>
              </a:graphic>
              <wp14:sizeRelH relativeFrom="margin">
                <wp14:pctWidth>0</wp14:pctWidth>
              </wp14:sizeRelH>
              <wp14:sizeRelV relativeFrom="margin">
                <wp14:pctHeight>0</wp14:pctHeight>
              </wp14:sizeRelV>
            </wp:anchor>
          </w:drawing>
        </w:r>
        <w:del w:id="2398" w:author="Elias De Moraes Fernandes" w:date="2016-10-12T16:56:00Z">
          <w:r w:rsidR="005348DE" w:rsidDel="00DB296A">
            <w:br w:type="page"/>
          </w:r>
        </w:del>
      </w:ins>
    </w:p>
    <w:p w14:paraId="30E3CAEE" w14:textId="314768DC" w:rsidR="005348DE" w:rsidDel="00DB296A" w:rsidRDefault="005348DE">
      <w:pPr>
        <w:pStyle w:val="TextodoTrabalho"/>
        <w:ind w:hanging="993"/>
        <w:jc w:val="center"/>
        <w:rPr>
          <w:ins w:id="2399" w:author="Elias De Moraes Fernandes" w:date="2016-10-09T23:27:00Z"/>
          <w:del w:id="2400" w:author="Elias De Moraes Fernandes" w:date="2016-10-12T16:56:00Z"/>
        </w:rPr>
        <w:pPrChange w:id="2401" w:author="Elias De Moraes Fernandes" w:date="2016-10-12T16:56:00Z">
          <w:pPr>
            <w:pStyle w:val="TextodoTrabalho"/>
            <w:ind w:hanging="993"/>
          </w:pPr>
        </w:pPrChange>
      </w:pPr>
    </w:p>
    <w:p w14:paraId="2DECD585" w14:textId="4B36CCEB" w:rsidR="005348DE" w:rsidRPr="00D70084" w:rsidRDefault="005348DE">
      <w:pPr>
        <w:pStyle w:val="TextodoTrabalho"/>
        <w:ind w:firstLine="0"/>
        <w:jc w:val="center"/>
        <w:rPr>
          <w:ins w:id="2402" w:author="Elias De Moraes Fernandes" w:date="2016-10-09T23:27:00Z"/>
        </w:rPr>
        <w:pPrChange w:id="2403" w:author="Elias De Moraes Fernandes" w:date="2016-10-12T16:56:00Z">
          <w:pPr>
            <w:pStyle w:val="TextodoTrabalho"/>
            <w:jc w:val="center"/>
          </w:pPr>
        </w:pPrChange>
      </w:pPr>
      <w:bookmarkStart w:id="2404" w:name="_Ref464054585"/>
      <w:bookmarkStart w:id="2405" w:name="_Toc464064239"/>
      <w:ins w:id="2406" w:author="Elias De Moraes Fernandes" w:date="2016-10-09T23:27:00Z">
        <w:r w:rsidRPr="0062791A">
          <w:rPr>
            <w:b/>
            <w:bCs/>
          </w:rPr>
          <w:t xml:space="preserve">Figura  </w:t>
        </w:r>
        <w:r w:rsidRPr="0062791A">
          <w:fldChar w:fldCharType="begin"/>
        </w:r>
        <w:r w:rsidRPr="00F97842">
          <w:rPr>
            <w:b/>
          </w:rPr>
          <w:instrText xml:space="preserve"> SEQ Figura_ \* ARABIC </w:instrText>
        </w:r>
        <w:r w:rsidRPr="0062791A">
          <w:rPr>
            <w:b/>
          </w:rPr>
          <w:fldChar w:fldCharType="separate"/>
        </w:r>
      </w:ins>
      <w:ins w:id="2407" w:author="Elias De Moraes Fernandes" w:date="2016-10-13T23:37:00Z">
        <w:r w:rsidR="00231416" w:rsidRPr="009624AF">
          <w:rPr>
            <w:b/>
            <w:bCs/>
            <w:noProof/>
          </w:rPr>
          <w:t>14</w:t>
        </w:r>
      </w:ins>
      <w:ins w:id="2408" w:author="Elias De Moraes Fernandes" w:date="2016-10-12T18:48:00Z">
        <w:del w:id="2409" w:author="Elias De Moraes Fernandes" w:date="2016-10-13T23:37:00Z">
          <w:r w:rsidR="00A23CA1" w:rsidDel="00231416">
            <w:rPr>
              <w:b/>
              <w:noProof/>
            </w:rPr>
            <w:delText>13</w:delText>
          </w:r>
        </w:del>
      </w:ins>
      <w:del w:id="2410" w:author="Elias De Moraes Fernandes" w:date="2016-10-13T23:37:00Z">
        <w:r w:rsidDel="00231416">
          <w:rPr>
            <w:b/>
            <w:noProof/>
          </w:rPr>
          <w:delText>12</w:delText>
        </w:r>
      </w:del>
      <w:ins w:id="2411" w:author="Elias De Moraes Fernandes" w:date="2016-10-09T23:27:00Z">
        <w:r w:rsidRPr="0062791A">
          <w:fldChar w:fldCharType="end"/>
        </w:r>
        <w:bookmarkEnd w:id="2404"/>
        <w:r w:rsidRPr="1E764999">
          <w:t xml:space="preserve"> – </w:t>
        </w:r>
        <w:r>
          <w:t>Diagrama de Classe</w:t>
        </w:r>
        <w:bookmarkEnd w:id="2405"/>
      </w:ins>
    </w:p>
    <w:p w14:paraId="71C81D9D" w14:textId="77777777" w:rsidR="005348DE" w:rsidRDefault="005348DE" w:rsidP="005348DE">
      <w:pPr>
        <w:pStyle w:val="StyleX"/>
        <w:rPr>
          <w:ins w:id="2412" w:author="Elias De Moraes Fernandes" w:date="2016-10-09T23:27:00Z"/>
        </w:rPr>
      </w:pPr>
    </w:p>
    <w:p w14:paraId="7D77D848" w14:textId="3C86EBB1" w:rsidR="005C3C56" w:rsidRPr="00FA63E0" w:rsidDel="00DB296A" w:rsidRDefault="005348DE">
      <w:pPr>
        <w:pStyle w:val="StyleX"/>
        <w:ind w:left="0" w:firstLine="26"/>
        <w:rPr>
          <w:ins w:id="2413" w:author="Elias De Moraes Fernandes" w:date="2016-10-09T23:12:00Z"/>
          <w:del w:id="2414" w:author="Elias De Moraes Fernandes" w:date="2016-10-12T16:56:00Z"/>
        </w:rPr>
        <w:pPrChange w:id="2415" w:author="Elias De Moraes Fernandes" w:date="2016-10-12T16:56:00Z">
          <w:pPr>
            <w:spacing w:after="200" w:line="276" w:lineRule="auto"/>
          </w:pPr>
        </w:pPrChange>
      </w:pPr>
      <w:ins w:id="2416" w:author="Elias De Moraes Fernandes" w:date="2016-10-09T23:27:00Z">
        <w:del w:id="2417" w:author="Elias De Moraes Fernandes" w:date="2016-10-12T16:56:00Z">
          <w:r w:rsidDel="00DB296A">
            <w:rPr>
              <w:b w:val="0"/>
            </w:rPr>
            <w:lastRenderedPageBreak/>
            <w:tab/>
          </w:r>
          <w:r w:rsidDel="00DB296A">
            <w:br w:type="page"/>
          </w:r>
        </w:del>
      </w:ins>
    </w:p>
    <w:p w14:paraId="3B6CA914" w14:textId="317F4162" w:rsidR="00DA0603" w:rsidRDefault="00DA0603" w:rsidP="4A03C906">
      <w:pPr>
        <w:pStyle w:val="TextodoTrabalho"/>
        <w:numPr>
          <w:ilvl w:val="1"/>
          <w:numId w:val="6"/>
        </w:numPr>
        <w:ind w:firstLine="26"/>
        <w:rPr>
          <w:ins w:id="2418" w:author="Elias De Moraes Fernandes" w:date="2016-10-11T01:03:00Z"/>
          <w:b/>
          <w:bCs/>
        </w:rPr>
      </w:pPr>
      <w:ins w:id="2419" w:author="Elias De Moraes Fernandes" w:date="2016-10-09T23:12:00Z">
        <w:r w:rsidRPr="4A03C906">
          <w:rPr>
            <w:b/>
            <w:bCs/>
            <w:rPrChange w:id="2420" w:author="Convidado" w:date="2016-10-14T04:54:00Z">
              <w:rPr/>
            </w:rPrChange>
          </w:rPr>
          <w:t>Fluxograma de Animação</w:t>
        </w:r>
      </w:ins>
    </w:p>
    <w:p w14:paraId="19BEC99D" w14:textId="42F4613D" w:rsidR="005D603B" w:rsidRDefault="005D603B">
      <w:pPr>
        <w:pStyle w:val="TextodoTrabalho"/>
        <w:ind w:left="400" w:firstLine="0"/>
        <w:rPr>
          <w:ins w:id="2421" w:author="Elias De Moraes Fernandes" w:date="2016-10-11T01:03:00Z"/>
          <w:b/>
        </w:rPr>
        <w:pPrChange w:id="2422" w:author="Elias De Moraes Fernandes" w:date="2016-10-11T01:03:00Z">
          <w:pPr>
            <w:spacing w:after="200" w:line="276" w:lineRule="auto"/>
          </w:pPr>
        </w:pPrChange>
      </w:pPr>
    </w:p>
    <w:p w14:paraId="06BAAFBC" w14:textId="13578D32" w:rsidR="005D603B" w:rsidRPr="005D603B" w:rsidRDefault="005D603B">
      <w:pPr>
        <w:pStyle w:val="TextodoTrabalho"/>
        <w:rPr>
          <w:ins w:id="2423" w:author="Elias De Moraes Fernandes" w:date="2016-10-09T23:25:00Z"/>
          <w:noProof/>
          <w:lang w:val="en-US"/>
          <w:rPrChange w:id="2424" w:author="Elias De Moraes Fernandes" w:date="2016-10-11T01:06:00Z">
            <w:rPr>
              <w:ins w:id="2425" w:author="Elias De Moraes Fernandes" w:date="2016-10-09T23:25:00Z"/>
            </w:rPr>
          </w:rPrChange>
        </w:rPr>
        <w:pPrChange w:id="2426" w:author="Elias De Moraes Fernandes" w:date="2016-10-11T01:06:00Z">
          <w:pPr>
            <w:spacing w:after="200" w:line="276" w:lineRule="auto"/>
          </w:pPr>
        </w:pPrChange>
      </w:pPr>
      <w:ins w:id="2427" w:author="Elias De Moraes Fernandes" w:date="2016-10-11T01:04:00Z">
        <w:r w:rsidRPr="005D603B">
          <w:rPr>
            <w:noProof/>
            <w:lang w:val="en-US"/>
            <w:rPrChange w:id="2428" w:author="Elias De Moraes Fernandes" w:date="2016-10-11T01:06:00Z">
              <w:rPr>
                <w:b/>
              </w:rPr>
            </w:rPrChange>
          </w:rPr>
          <w:t>A</w:t>
        </w:r>
      </w:ins>
      <w:ins w:id="2429" w:author="Elias De Moraes Fernandes" w:date="2016-10-11T01:03:00Z">
        <w:r w:rsidRPr="005D603B">
          <w:rPr>
            <w:noProof/>
            <w:lang w:val="en-US"/>
            <w:rPrChange w:id="2430" w:author="Elias De Moraes Fernandes" w:date="2016-10-11T01:06:00Z">
              <w:rPr>
                <w:b/>
              </w:rPr>
            </w:rPrChange>
          </w:rPr>
          <w:t xml:space="preserve"> personagem </w:t>
        </w:r>
      </w:ins>
      <w:ins w:id="2431" w:author="Elias De Moraes Fernandes" w:date="2016-10-11T01:04:00Z">
        <w:r w:rsidRPr="00FA63E0">
          <w:rPr>
            <w:noProof/>
            <w:lang w:val="en-US"/>
          </w:rPr>
          <w:t>Nonda</w:t>
        </w:r>
        <w:r w:rsidRPr="005D603B">
          <w:rPr>
            <w:noProof/>
            <w:lang w:val="en-US"/>
            <w:rPrChange w:id="2432" w:author="Elias De Moraes Fernandes" w:date="2016-10-11T01:06:00Z">
              <w:rPr>
                <w:b/>
              </w:rPr>
            </w:rPrChange>
          </w:rPr>
          <w:t xml:space="preserve"> possui diversos estados de animação, de acordo com </w:t>
        </w:r>
      </w:ins>
      <w:ins w:id="2433" w:author="Elias De Moraes Fernandes" w:date="2016-10-11T01:05:00Z">
        <w:r w:rsidRPr="005D603B">
          <w:rPr>
            <w:noProof/>
            <w:lang w:val="en-US"/>
            <w:rPrChange w:id="2434" w:author="Elias De Moraes Fernandes" w:date="2016-10-11T01:06:00Z">
              <w:rPr>
                <w:b/>
              </w:rPr>
            </w:rPrChange>
          </w:rPr>
          <w:t xml:space="preserve">um comportamento gerado pelo </w:t>
        </w:r>
        <w:r w:rsidRPr="5B0B99E4">
          <w:rPr>
            <w:i/>
            <w:iCs/>
            <w:noProof/>
            <w:lang w:val="en-US"/>
            <w:rPrChange w:id="2435" w:author="Convidado" w:date="2016-10-14T04:57:00Z">
              <w:rPr>
                <w:b/>
              </w:rPr>
            </w:rPrChange>
          </w:rPr>
          <w:t>gameplay</w:t>
        </w:r>
        <w:r w:rsidRPr="005D603B">
          <w:rPr>
            <w:noProof/>
            <w:lang w:val="en-US"/>
            <w:rPrChange w:id="2436" w:author="Elias De Moraes Fernandes" w:date="2016-10-11T01:06:00Z">
              <w:rPr>
                <w:b/>
              </w:rPr>
            </w:rPrChange>
          </w:rPr>
          <w:t xml:space="preserve"> ou pela intervenção do usuário </w:t>
        </w:r>
        <w:del w:id="2437" w:author="Elias De Moraes Fernandes" w:date="2016-10-12T17:34:00Z">
          <w:r w:rsidRPr="005D603B" w:rsidDel="00BE6291">
            <w:rPr>
              <w:noProof/>
              <w:lang w:val="en-US"/>
              <w:rPrChange w:id="2438" w:author="Elias De Moraes Fernandes" w:date="2016-10-11T01:06:00Z">
                <w:rPr>
                  <w:b/>
                </w:rPr>
              </w:rPrChange>
            </w:rPr>
            <w:delText>mediante</w:delText>
          </w:r>
        </w:del>
      </w:ins>
      <w:ins w:id="2439" w:author="Elias De Moraes Fernandes" w:date="2016-10-12T17:34:00Z">
        <w:r w:rsidR="00BE6291">
          <w:rPr>
            <w:noProof/>
            <w:lang w:val="en-US"/>
          </w:rPr>
          <w:t>através do</w:t>
        </w:r>
      </w:ins>
      <w:ins w:id="2440" w:author="Elias De Moraes Fernandes" w:date="2016-10-11T01:05:00Z">
        <w:r w:rsidRPr="005D603B">
          <w:rPr>
            <w:noProof/>
            <w:lang w:val="en-US"/>
            <w:rPrChange w:id="2441" w:author="Elias De Moraes Fernandes" w:date="2016-10-11T01:06:00Z">
              <w:rPr>
                <w:b/>
              </w:rPr>
            </w:rPrChange>
          </w:rPr>
          <w:t xml:space="preserve"> toque na tela.</w:t>
        </w:r>
      </w:ins>
      <w:ins w:id="2442" w:author="Elias De Moraes Fernandes" w:date="2016-10-11T01:06:00Z">
        <w:r>
          <w:rPr>
            <w:noProof/>
            <w:lang w:val="en-US"/>
          </w:rPr>
          <w:t xml:space="preserve"> São </w:t>
        </w:r>
      </w:ins>
      <w:ins w:id="2443" w:author="Elias De Moraes Fernandes" w:date="2016-10-12T17:35:00Z">
        <w:r w:rsidR="00E210D5">
          <w:rPr>
            <w:noProof/>
            <w:lang w:val="en-US"/>
          </w:rPr>
          <w:t xml:space="preserve">atribuídos </w:t>
        </w:r>
      </w:ins>
      <w:ins w:id="2444" w:author="Elias De Moraes Fernandes" w:date="2016-10-11T01:07:00Z">
        <w:r>
          <w:rPr>
            <w:noProof/>
            <w:lang w:val="en-US"/>
          </w:rPr>
          <w:t>cinco estados diferentes que Nonda</w:t>
        </w:r>
        <w:del w:id="2445" w:author="Elias De Moraes Fernandes" w:date="2016-10-12T17:35:00Z">
          <w:r w:rsidDel="00E210D5">
            <w:rPr>
              <w:noProof/>
              <w:lang w:val="en-US"/>
            </w:rPr>
            <w:delText xml:space="preserve"> pode estar</w:delText>
          </w:r>
        </w:del>
        <w:r>
          <w:rPr>
            <w:noProof/>
            <w:lang w:val="en-US"/>
          </w:rPr>
          <w:t xml:space="preserve">: Andar, Correr, Pular, Cair, </w:t>
        </w:r>
      </w:ins>
      <w:ins w:id="2446" w:author="Elias De Moraes Fernandes" w:date="2016-10-11T01:08:00Z">
        <w:r>
          <w:rPr>
            <w:noProof/>
            <w:lang w:val="en-US"/>
          </w:rPr>
          <w:t xml:space="preserve">Pousar. Esses estados </w:t>
        </w:r>
      </w:ins>
      <w:ins w:id="2447" w:author="Elias De Moraes Fernandes" w:date="2016-10-11T01:24:00Z">
        <w:r w:rsidR="00B05359">
          <w:rPr>
            <w:noProof/>
            <w:lang w:val="en-US"/>
          </w:rPr>
          <w:t xml:space="preserve">de animação </w:t>
        </w:r>
      </w:ins>
      <w:ins w:id="2448" w:author="Elias De Moraes Fernandes" w:date="2016-10-11T01:08:00Z">
        <w:r>
          <w:rPr>
            <w:noProof/>
            <w:lang w:val="en-US"/>
          </w:rPr>
          <w:t xml:space="preserve">são definidos </w:t>
        </w:r>
      </w:ins>
      <w:ins w:id="2449" w:author="Elias De Moraes Fernandes" w:date="2016-10-11T01:10:00Z">
        <w:r>
          <w:rPr>
            <w:noProof/>
            <w:lang w:val="en-US"/>
          </w:rPr>
          <w:t xml:space="preserve">abaixo, na </w:t>
        </w:r>
      </w:ins>
      <w:ins w:id="2450" w:author="Elias De Moraes Fernandes" w:date="2016-10-12T19:16:00Z">
        <w:r w:rsidR="00A40F74" w:rsidRPr="5B0B99E4">
          <w:rPr>
            <w:rPrChange w:id="2451" w:author="Convidado" w:date="2016-10-14T04:57:00Z">
              <w:rPr>
                <w:noProof/>
                <w:lang w:val="en-US"/>
              </w:rPr>
            </w:rPrChange>
          </w:rPr>
          <w:fldChar w:fldCharType="begin"/>
        </w:r>
        <w:r w:rsidR="00A40F74" w:rsidRPr="00A40F74">
          <w:rPr>
            <w:noProof/>
            <w:lang w:val="en-US"/>
          </w:rPr>
          <w:instrText xml:space="preserve"> REF _Ref464063110 \h </w:instrText>
        </w:r>
      </w:ins>
      <w:r w:rsidR="00A40F74" w:rsidRPr="00A40F74">
        <w:rPr>
          <w:noProof/>
          <w:lang w:val="en-US"/>
          <w:rPrChange w:id="2452" w:author="Elias De Moraes Fernandes" w:date="2016-10-12T19:16:00Z">
            <w:rPr>
              <w:b/>
              <w:noProof/>
              <w:lang w:val="en-US"/>
            </w:rPr>
          </w:rPrChange>
        </w:rPr>
        <w:instrText xml:space="preserve"> \* MERGEFORMAT </w:instrText>
      </w:r>
      <w:r w:rsidR="00A40F74" w:rsidRPr="5B0B99E4">
        <w:rPr>
          <w:noProof/>
          <w:lang w:val="en-US"/>
        </w:rPr>
        <w:fldChar w:fldCharType="separate"/>
      </w:r>
      <w:ins w:id="2453" w:author="Elias De Moraes Fernandes" w:date="2016-10-13T23:38:00Z">
        <w:r w:rsidR="009B6FAB" w:rsidRPr="00FD3826">
          <w:t xml:space="preserve">Figura </w:t>
        </w:r>
        <w:r w:rsidR="00A32625" w:rsidRPr="00A32625">
          <w:rPr>
            <w:noProof/>
            <w:rPrChange w:id="2454" w:author="Elias De Moraes Fernandes" w:date="2016-10-13T23:38:00Z">
              <w:rPr>
                <w:b/>
                <w:noProof/>
              </w:rPr>
            </w:rPrChange>
          </w:rPr>
          <w:t>15</w:t>
        </w:r>
      </w:ins>
      <w:ins w:id="2455" w:author="Elias De Moraes Fernandes" w:date="2016-10-12T19:16:00Z">
        <w:del w:id="2456" w:author="Elias De Moraes Fernandes" w:date="2016-10-13T23:37:00Z">
          <w:r w:rsidR="00A40F74" w:rsidRPr="000B3F3F" w:rsidDel="00231416">
            <w:rPr>
              <w:bCs/>
            </w:rPr>
            <w:delText>Figura</w:delText>
          </w:r>
          <w:r w:rsidR="00A40F74" w:rsidRPr="00A40F74" w:rsidDel="00231416">
            <w:rPr>
              <w:bCs/>
              <w:rPrChange w:id="2457" w:author="Elias De Moraes Fernandes" w:date="2016-10-12T19:16:00Z">
                <w:rPr>
                  <w:b/>
                  <w:bCs/>
                </w:rPr>
              </w:rPrChange>
            </w:rPr>
            <w:delText xml:space="preserve"> </w:delText>
          </w:r>
          <w:r w:rsidR="00A40F74" w:rsidRPr="00A40F74" w:rsidDel="00231416">
            <w:rPr>
              <w:noProof/>
              <w:rPrChange w:id="2458" w:author="Elias De Moraes Fernandes" w:date="2016-10-12T19:16:00Z">
                <w:rPr>
                  <w:b/>
                  <w:noProof/>
                </w:rPr>
              </w:rPrChange>
            </w:rPr>
            <w:delText>14</w:delText>
          </w:r>
        </w:del>
        <w:r w:rsidR="00A40F74" w:rsidRPr="5B0B99E4">
          <w:rPr>
            <w:rPrChange w:id="2459" w:author="Convidado" w:date="2016-10-14T04:57:00Z">
              <w:rPr>
                <w:noProof/>
                <w:lang w:val="en-US"/>
              </w:rPr>
            </w:rPrChange>
          </w:rPr>
          <w:fldChar w:fldCharType="end"/>
        </w:r>
        <w:r w:rsidR="00A40F74">
          <w:rPr>
            <w:noProof/>
            <w:lang w:val="en-US"/>
          </w:rPr>
          <w:t xml:space="preserve">. </w:t>
        </w:r>
      </w:ins>
      <w:ins w:id="2460" w:author="Elias De Moraes Fernandes" w:date="2016-10-11T01:10:00Z">
        <w:del w:id="2461" w:author="Elias De Moraes Fernandes" w:date="2016-10-12T19:16:00Z">
          <w:r w:rsidRPr="00D10623" w:rsidDel="00A40F74">
            <w:fldChar w:fldCharType="begin"/>
          </w:r>
          <w:r w:rsidRPr="00D10623" w:rsidDel="00A40F74">
            <w:delInstrText xml:space="preserve"> REF _Ref463906359 \h </w:delInstrText>
          </w:r>
        </w:del>
      </w:ins>
      <w:del w:id="2462" w:author="Elias De Moraes Fernandes" w:date="2016-10-12T19:16:00Z">
        <w:r w:rsidRPr="005D603B" w:rsidDel="00A40F74">
          <w:rPr>
            <w:rPrChange w:id="2463" w:author="Elias De Moraes Fernandes" w:date="2016-10-11T01:11:00Z">
              <w:rPr>
                <w:b/>
              </w:rPr>
            </w:rPrChange>
          </w:rPr>
          <w:delInstrText xml:space="preserve"> \* MERGEFORMAT </w:delInstrText>
        </w:r>
      </w:del>
      <w:ins w:id="2464" w:author="Elias De Moraes Fernandes" w:date="2016-10-11T01:10:00Z">
        <w:del w:id="2465" w:author="Elias De Moraes Fernandes" w:date="2016-10-12T19:16:00Z">
          <w:r w:rsidRPr="00D10623" w:rsidDel="00A40F74">
            <w:fldChar w:fldCharType="separate"/>
          </w:r>
        </w:del>
      </w:ins>
      <w:ins w:id="2466" w:author="Elias De Moraes Fernandes" w:date="2016-10-10T23:33:00Z">
        <w:del w:id="2467" w:author="Elias De Moraes Fernandes" w:date="2016-10-12T18:48:00Z">
          <w:r w:rsidRPr="005D603B" w:rsidDel="00A23CA1">
            <w:rPr>
              <w:bCs/>
              <w:rPrChange w:id="2468" w:author="Elias De Moraes Fernandes" w:date="2016-10-11T01:11:00Z">
                <w:rPr>
                  <w:b/>
                  <w:bCs/>
                </w:rPr>
              </w:rPrChange>
            </w:rPr>
            <w:delText xml:space="preserve">Figura </w:delText>
          </w:r>
        </w:del>
      </w:ins>
      <w:del w:id="2469" w:author="Elias De Moraes Fernandes" w:date="2016-10-12T18:48:00Z">
        <w:r w:rsidRPr="005D603B" w:rsidDel="00A23CA1">
          <w:rPr>
            <w:noProof/>
            <w:rPrChange w:id="2470" w:author="Elias De Moraes Fernandes" w:date="2016-10-11T01:11:00Z">
              <w:rPr>
                <w:b/>
                <w:noProof/>
              </w:rPr>
            </w:rPrChange>
          </w:rPr>
          <w:delText>13</w:delText>
        </w:r>
      </w:del>
      <w:ins w:id="2471" w:author="Elias De Moraes Fernandes" w:date="2016-10-11T01:11:00Z">
        <w:del w:id="2472" w:author="Elias De Moraes Fernandes" w:date="2016-10-12T18:48:00Z">
          <w:r w:rsidRPr="00FA63E0" w:rsidDel="00A23CA1">
            <w:rPr>
              <w:i/>
            </w:rPr>
            <w:delText>.</w:delText>
          </w:r>
        </w:del>
      </w:ins>
      <w:ins w:id="2473" w:author="Elias De Moraes Fernandes" w:date="2016-10-11T01:10:00Z">
        <w:del w:id="2474" w:author="Elias De Moraes Fernandes" w:date="2016-10-12T19:16:00Z">
          <w:r w:rsidRPr="00D10623" w:rsidDel="00A40F74">
            <w:fldChar w:fldCharType="end"/>
          </w:r>
        </w:del>
      </w:ins>
      <w:ins w:id="2475" w:author="Elias De Moraes Fernandes" w:date="2016-10-11T01:11:00Z">
        <w:del w:id="2476" w:author="Elias De Moraes Fernandes" w:date="2016-10-12T19:16:00Z">
          <w:r w:rsidDel="00A40F74">
            <w:rPr>
              <w:noProof/>
              <w:lang w:val="en-US"/>
            </w:rPr>
            <w:delText xml:space="preserve"> </w:delText>
          </w:r>
        </w:del>
        <w:r>
          <w:rPr>
            <w:noProof/>
            <w:lang w:val="en-US"/>
          </w:rPr>
          <w:t xml:space="preserve">Para mudar de estado, algum outro estado precisa intervir </w:t>
        </w:r>
      </w:ins>
      <w:ins w:id="2477" w:author="Elias De Moraes Fernandes" w:date="2016-10-11T01:21:00Z">
        <w:del w:id="2478" w:author="Elias De Moraes Fernandes" w:date="2016-10-12T17:35:00Z">
          <w:r w:rsidR="00EB505C" w:rsidDel="002B1E2B">
            <w:rPr>
              <w:noProof/>
              <w:lang w:val="en-US"/>
            </w:rPr>
            <w:delText>através</w:delText>
          </w:r>
        </w:del>
      </w:ins>
      <w:ins w:id="2479" w:author="Elias De Moraes Fernandes" w:date="2016-10-12T17:35:00Z">
        <w:r w:rsidR="002B1E2B">
          <w:rPr>
            <w:noProof/>
            <w:lang w:val="en-US"/>
          </w:rPr>
          <w:t xml:space="preserve">em tempo de execução do jogo, </w:t>
        </w:r>
      </w:ins>
      <w:ins w:id="2480" w:author="Elias De Moraes Fernandes" w:date="2016-10-12T17:36:00Z">
        <w:r w:rsidR="002B1E2B">
          <w:rPr>
            <w:noProof/>
            <w:lang w:val="en-US"/>
          </w:rPr>
          <w:t xml:space="preserve">no </w:t>
        </w:r>
      </w:ins>
      <w:ins w:id="2481" w:author="Elias De Moraes Fernandes" w:date="2016-10-11T01:12:00Z">
        <w:del w:id="2482" w:author="Elias De Moraes Fernandes" w:date="2016-10-12T17:35:00Z">
          <w:r w:rsidR="003120A3" w:rsidDel="002B1E2B">
            <w:rPr>
              <w:noProof/>
              <w:lang w:val="en-US"/>
            </w:rPr>
            <w:delText xml:space="preserve"> do </w:delText>
          </w:r>
        </w:del>
      </w:ins>
      <w:ins w:id="2483" w:author="Elias De Moraes Fernandes" w:date="2016-10-11T01:11:00Z">
        <w:r w:rsidR="003120A3">
          <w:rPr>
            <w:noProof/>
            <w:lang w:val="en-US"/>
          </w:rPr>
          <w:t>m</w:t>
        </w:r>
      </w:ins>
      <w:ins w:id="2484" w:author="Elias De Moraes Fernandes" w:date="2016-10-11T01:12:00Z">
        <w:r w:rsidR="003120A3">
          <w:rPr>
            <w:noProof/>
            <w:lang w:val="en-US"/>
          </w:rPr>
          <w:t>étodo Update()</w:t>
        </w:r>
      </w:ins>
      <w:ins w:id="2485" w:author="Elias De Moraes Fernandes" w:date="2016-10-11T01:21:00Z">
        <w:r w:rsidR="00EB505C">
          <w:rPr>
            <w:noProof/>
            <w:lang w:val="en-US"/>
          </w:rPr>
          <w:t xml:space="preserve">, que é chamado a cada </w:t>
        </w:r>
        <w:r w:rsidR="00EB505C" w:rsidRPr="5B0B99E4">
          <w:rPr>
            <w:i/>
            <w:iCs/>
            <w:noProof/>
            <w:lang w:val="en-US"/>
            <w:rPrChange w:id="2486" w:author="Convidado" w:date="2016-10-14T04:57:00Z">
              <w:rPr>
                <w:noProof/>
                <w:lang w:val="en-US"/>
              </w:rPr>
            </w:rPrChange>
          </w:rPr>
          <w:t>frame</w:t>
        </w:r>
        <w:r w:rsidR="00C30114">
          <w:rPr>
            <w:rStyle w:val="FootnoteReference"/>
            <w:noProof/>
            <w:lang w:val="en-US"/>
          </w:rPr>
          <w:footnoteReference w:id="4"/>
        </w:r>
      </w:ins>
      <w:ins w:id="2517" w:author="Elias De Moraes Fernandes" w:date="2016-10-11T01:13:00Z">
        <w:r w:rsidR="003120A3">
          <w:rPr>
            <w:noProof/>
            <w:lang w:val="en-US"/>
          </w:rPr>
          <w:t xml:space="preserve">. </w:t>
        </w:r>
      </w:ins>
      <w:ins w:id="2518" w:author="Elias De Moraes Fernandes" w:date="2016-10-11T01:22:00Z">
        <w:r w:rsidR="00B05359">
          <w:rPr>
            <w:noProof/>
            <w:lang w:val="en-US"/>
          </w:rPr>
          <w:t xml:space="preserve">O </w:t>
        </w:r>
      </w:ins>
      <w:ins w:id="2519" w:author="Elias De Moraes Fernandes" w:date="2016-10-11T01:19:00Z">
        <w:r w:rsidR="00EB505C">
          <w:rPr>
            <w:noProof/>
            <w:lang w:val="en-US"/>
          </w:rPr>
          <w:t>estado</w:t>
        </w:r>
      </w:ins>
      <w:ins w:id="2520" w:author="Elias De Moraes Fernandes" w:date="2016-10-11T01:24:00Z">
        <w:r w:rsidR="00B05359">
          <w:rPr>
            <w:noProof/>
            <w:lang w:val="en-US"/>
          </w:rPr>
          <w:t xml:space="preserve"> de animação</w:t>
        </w:r>
      </w:ins>
      <w:ins w:id="2521" w:author="Elias De Moraes Fernandes" w:date="2016-10-11T01:19:00Z">
        <w:r w:rsidR="00EB505C">
          <w:rPr>
            <w:noProof/>
            <w:lang w:val="en-US"/>
          </w:rPr>
          <w:t xml:space="preserve"> </w:t>
        </w:r>
      </w:ins>
      <w:ins w:id="2522" w:author="Elias De Moraes Fernandes" w:date="2016-10-11T01:21:00Z">
        <w:r w:rsidR="000A2E3C">
          <w:rPr>
            <w:noProof/>
            <w:lang w:val="en-US"/>
          </w:rPr>
          <w:t>padrão</w:t>
        </w:r>
      </w:ins>
      <w:ins w:id="2523" w:author="Elias De Moraes Fernandes" w:date="2016-10-11T01:19:00Z">
        <w:r w:rsidR="00EB505C">
          <w:rPr>
            <w:noProof/>
            <w:lang w:val="en-US"/>
          </w:rPr>
          <w:t xml:space="preserve"> da Nonda é</w:t>
        </w:r>
        <w:r w:rsidR="00B05359">
          <w:rPr>
            <w:noProof/>
            <w:lang w:val="en-US"/>
          </w:rPr>
          <w:t xml:space="preserve"> Andar</w:t>
        </w:r>
      </w:ins>
      <w:ins w:id="2524" w:author="Elias De Moraes Fernandes" w:date="2016-10-11T01:22:00Z">
        <w:r w:rsidR="00B05359">
          <w:rPr>
            <w:noProof/>
            <w:lang w:val="en-US"/>
          </w:rPr>
          <w:t>. I</w:t>
        </w:r>
      </w:ins>
      <w:ins w:id="2525" w:author="Elias De Moraes Fernandes" w:date="2016-10-11T01:19:00Z">
        <w:r w:rsidR="00EB505C">
          <w:rPr>
            <w:noProof/>
            <w:lang w:val="en-US"/>
          </w:rPr>
          <w:t xml:space="preserve">sso significa que sempre a velocidade </w:t>
        </w:r>
      </w:ins>
      <w:ins w:id="2526" w:author="Elias De Moraes Fernandes" w:date="2016-10-11T01:25:00Z">
        <w:r w:rsidR="00B05359">
          <w:rPr>
            <w:noProof/>
            <w:lang w:val="en-US"/>
          </w:rPr>
          <w:t xml:space="preserve">é </w:t>
        </w:r>
      </w:ins>
      <w:ins w:id="2527" w:author="Elias De Moraes Fernandes" w:date="2016-10-11T01:19:00Z">
        <w:r w:rsidR="00EB505C">
          <w:rPr>
            <w:noProof/>
            <w:lang w:val="en-US"/>
          </w:rPr>
          <w:t>maior do que 0</w:t>
        </w:r>
      </w:ins>
      <w:ins w:id="2528" w:author="Elias De Moraes Fernandes" w:date="2016-10-11T01:22:00Z">
        <w:r w:rsidR="00B05359">
          <w:rPr>
            <w:noProof/>
            <w:lang w:val="en-US"/>
          </w:rPr>
          <w:t xml:space="preserve"> e</w:t>
        </w:r>
      </w:ins>
      <w:ins w:id="2529" w:author="Elias De Moraes Fernandes" w:date="2016-10-11T01:25:00Z">
        <w:r w:rsidR="00B05359">
          <w:rPr>
            <w:noProof/>
            <w:lang w:val="en-US"/>
          </w:rPr>
          <w:t>,</w:t>
        </w:r>
      </w:ins>
      <w:ins w:id="2530" w:author="Elias De Moraes Fernandes" w:date="2016-10-11T01:22:00Z">
        <w:r w:rsidR="00B05359">
          <w:rPr>
            <w:noProof/>
            <w:lang w:val="en-US"/>
          </w:rPr>
          <w:t xml:space="preserve"> se o jogador executar açõe</w:t>
        </w:r>
      </w:ins>
      <w:ins w:id="2531" w:author="Elias De Moraes Fernandes" w:date="2016-10-11T01:20:00Z">
        <w:r w:rsidR="00EB505C">
          <w:rPr>
            <w:noProof/>
            <w:lang w:val="en-US"/>
          </w:rPr>
          <w:t>s do</w:t>
        </w:r>
      </w:ins>
      <w:ins w:id="2532" w:author="Elias De Moraes Fernandes" w:date="2016-10-11T01:23:00Z">
        <w:r w:rsidR="00B05359">
          <w:rPr>
            <w:noProof/>
            <w:lang w:val="en-US"/>
          </w:rPr>
          <w:t xml:space="preserve"> tipo</w:t>
        </w:r>
      </w:ins>
      <w:ins w:id="2533" w:author="Elias De Moraes Fernandes" w:date="2016-10-11T01:20:00Z">
        <w:r w:rsidR="00B05359">
          <w:rPr>
            <w:noProof/>
            <w:lang w:val="en-US"/>
          </w:rPr>
          <w:t xml:space="preserve"> pul</w:t>
        </w:r>
      </w:ins>
      <w:ins w:id="2534" w:author="Elias De Moraes Fernandes" w:date="2016-10-11T01:23:00Z">
        <w:r w:rsidR="00B05359">
          <w:rPr>
            <w:noProof/>
            <w:lang w:val="en-US"/>
          </w:rPr>
          <w:t xml:space="preserve">ar ou </w:t>
        </w:r>
      </w:ins>
      <w:ins w:id="2535" w:author="Elias De Moraes Fernandes" w:date="2016-10-11T01:20:00Z">
        <w:r w:rsidR="00EB505C">
          <w:rPr>
            <w:noProof/>
            <w:lang w:val="en-US"/>
          </w:rPr>
          <w:t>mu</w:t>
        </w:r>
        <w:r w:rsidR="00B05359">
          <w:rPr>
            <w:noProof/>
            <w:lang w:val="en-US"/>
          </w:rPr>
          <w:t>da</w:t>
        </w:r>
      </w:ins>
      <w:ins w:id="2536" w:author="Elias De Moraes Fernandes" w:date="2016-10-11T01:23:00Z">
        <w:r w:rsidR="00B05359">
          <w:rPr>
            <w:noProof/>
            <w:lang w:val="en-US"/>
          </w:rPr>
          <w:t>r</w:t>
        </w:r>
      </w:ins>
      <w:ins w:id="2537" w:author="Elias De Moraes Fernandes" w:date="2016-10-11T01:20:00Z">
        <w:r w:rsidR="00EB505C">
          <w:rPr>
            <w:noProof/>
            <w:lang w:val="en-US"/>
          </w:rPr>
          <w:t xml:space="preserve"> de direção</w:t>
        </w:r>
      </w:ins>
      <w:ins w:id="2538" w:author="Elias De Moraes Fernandes" w:date="2016-10-11T01:23:00Z">
        <w:r w:rsidR="00B05359">
          <w:rPr>
            <w:noProof/>
            <w:lang w:val="en-US"/>
          </w:rPr>
          <w:t xml:space="preserve">, </w:t>
        </w:r>
        <w:del w:id="2539" w:author="Elias De Moraes Fernandes" w:date="2016-10-12T17:36:00Z">
          <w:r w:rsidR="00B05359" w:rsidDel="007D1A63">
            <w:rPr>
              <w:noProof/>
              <w:lang w:val="en-US"/>
            </w:rPr>
            <w:delText xml:space="preserve">isso </w:delText>
          </w:r>
        </w:del>
        <w:r w:rsidR="00B05359">
          <w:rPr>
            <w:noProof/>
            <w:lang w:val="en-US"/>
          </w:rPr>
          <w:t>implica</w:t>
        </w:r>
      </w:ins>
      <w:ins w:id="2540" w:author="Elias De Moraes Fernandes" w:date="2016-10-12T17:36:00Z">
        <w:r w:rsidR="007D1A63">
          <w:rPr>
            <w:noProof/>
            <w:lang w:val="en-US"/>
          </w:rPr>
          <w:t>rá</w:t>
        </w:r>
      </w:ins>
      <w:ins w:id="2541" w:author="Elias De Moraes Fernandes" w:date="2016-10-11T01:23:00Z">
        <w:r w:rsidR="00B05359">
          <w:rPr>
            <w:noProof/>
            <w:lang w:val="en-US"/>
          </w:rPr>
          <w:t xml:space="preserve"> mudança de estado de animação resultando em </w:t>
        </w:r>
      </w:ins>
      <w:ins w:id="2542" w:author="Elias De Moraes Fernandes" w:date="2016-10-11T01:25:00Z">
        <w:r w:rsidR="00B05359">
          <w:rPr>
            <w:noProof/>
            <w:lang w:val="en-US"/>
          </w:rPr>
          <w:t>conjunto de sprites</w:t>
        </w:r>
      </w:ins>
      <w:ins w:id="2543" w:author="Elias De Moraes Fernandes" w:date="2016-10-11T01:23:00Z">
        <w:r w:rsidR="00B05359">
          <w:rPr>
            <w:noProof/>
            <w:lang w:val="en-US"/>
          </w:rPr>
          <w:t xml:space="preserve"> </w:t>
        </w:r>
      </w:ins>
      <w:ins w:id="2544" w:author="Elias De Moraes Fernandes" w:date="2016-10-11T01:24:00Z">
        <w:r w:rsidR="00B05359">
          <w:rPr>
            <w:noProof/>
            <w:lang w:val="en-US"/>
          </w:rPr>
          <w:t xml:space="preserve">totalmente diferente </w:t>
        </w:r>
      </w:ins>
      <w:ins w:id="2545" w:author="Elias De Moraes Fernandes" w:date="2016-10-11T01:25:00Z">
        <w:r w:rsidR="00B05359">
          <w:rPr>
            <w:noProof/>
            <w:lang w:val="en-US"/>
          </w:rPr>
          <w:t>para que represente tal estado de animação.</w:t>
        </w:r>
      </w:ins>
    </w:p>
    <w:p w14:paraId="35EC0FF2" w14:textId="77777777" w:rsidR="005348DE" w:rsidRDefault="005348DE">
      <w:pPr>
        <w:pStyle w:val="TextodoTrabalho"/>
        <w:rPr>
          <w:ins w:id="2546" w:author="Elias De Moraes Fernandes" w:date="2016-10-09T23:22:00Z"/>
        </w:rPr>
        <w:pPrChange w:id="2547" w:author="Elias De Moraes Fernandes" w:date="2016-10-09T23:25:00Z">
          <w:pPr>
            <w:spacing w:after="200" w:line="276" w:lineRule="auto"/>
          </w:pPr>
        </w:pPrChange>
      </w:pPr>
    </w:p>
    <w:p w14:paraId="79FC16ED" w14:textId="3A1CB913" w:rsidR="005C3C56" w:rsidRDefault="005C3C56">
      <w:pPr>
        <w:pStyle w:val="TextodoTrabalho"/>
        <w:ind w:left="400" w:hanging="400"/>
        <w:rPr>
          <w:ins w:id="2548" w:author="Elias De Moraes Fernandes" w:date="2016-10-10T23:33:00Z"/>
        </w:rPr>
        <w:pPrChange w:id="2549" w:author="Elias De Moraes Fernandes" w:date="2016-10-09T23:22:00Z">
          <w:pPr>
            <w:spacing w:after="200" w:line="276" w:lineRule="auto"/>
          </w:pPr>
        </w:pPrChange>
      </w:pPr>
      <w:ins w:id="2550" w:author="Elias De Moraes Fernandes" w:date="2016-10-09T23:22:00Z">
        <w:r w:rsidRPr="00794355">
          <w:rPr>
            <w:noProof/>
            <w:lang w:val="en-US"/>
          </w:rPr>
          <w:drawing>
            <wp:inline distT="0" distB="0" distL="0" distR="0" wp14:anchorId="5B7F6C9C" wp14:editId="478FE83C">
              <wp:extent cx="5753100" cy="4330700"/>
              <wp:effectExtent l="0" t="0" r="12700" b="12700"/>
              <wp:docPr id="12" name="Picture 12" descr="/Users/Elias/Downloads/Animation_flowchart_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lias/Downloads/Animation_flowchart_Play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801"/>
                      <a:stretch/>
                    </pic:blipFill>
                    <pic:spPr bwMode="auto">
                      <a:xfrm>
                        <a:off x="0" y="0"/>
                        <a:ext cx="5753100" cy="43307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F66E99B" w14:textId="122960BE" w:rsidR="00BA102B" w:rsidRDefault="00BA102B">
      <w:pPr>
        <w:pStyle w:val="TextodoTrabalho"/>
        <w:jc w:val="center"/>
        <w:rPr>
          <w:ins w:id="2551" w:author="Elias De Moraes Fernandes" w:date="2016-10-09T23:16:00Z"/>
        </w:rPr>
        <w:pPrChange w:id="2552" w:author="Elias De Moraes Fernandes" w:date="2016-10-10T23:44:00Z">
          <w:pPr>
            <w:spacing w:after="200" w:line="276" w:lineRule="auto"/>
          </w:pPr>
        </w:pPrChange>
      </w:pPr>
      <w:bookmarkStart w:id="2553" w:name="_Ref464063110"/>
      <w:bookmarkStart w:id="2554" w:name="_Ref463906359"/>
      <w:bookmarkStart w:id="2555" w:name="_Toc464064240"/>
      <w:ins w:id="2556" w:author="Elias De Moraes Fernandes" w:date="2016-10-10T23:33:00Z">
        <w:r w:rsidRPr="0062791A">
          <w:rPr>
            <w:b/>
            <w:bCs/>
          </w:rPr>
          <w:t xml:space="preserve">Figura  </w:t>
        </w:r>
        <w:r w:rsidRPr="0062791A">
          <w:fldChar w:fldCharType="begin"/>
        </w:r>
        <w:r w:rsidRPr="00F97842">
          <w:rPr>
            <w:b/>
          </w:rPr>
          <w:instrText xml:space="preserve"> SEQ Figura_ \* ARABIC </w:instrText>
        </w:r>
        <w:r w:rsidRPr="0062791A">
          <w:rPr>
            <w:b/>
          </w:rPr>
          <w:fldChar w:fldCharType="separate"/>
        </w:r>
      </w:ins>
      <w:ins w:id="2557" w:author="Elias De Moraes Fernandes" w:date="2016-10-13T23:37:00Z">
        <w:r w:rsidR="00231416" w:rsidRPr="009624AF">
          <w:rPr>
            <w:b/>
            <w:bCs/>
            <w:noProof/>
          </w:rPr>
          <w:t>15</w:t>
        </w:r>
      </w:ins>
      <w:ins w:id="2558" w:author="Elias De Moraes Fernandes" w:date="2016-10-12T18:48:00Z">
        <w:del w:id="2559" w:author="Elias De Moraes Fernandes" w:date="2016-10-13T23:37:00Z">
          <w:r w:rsidR="00A23CA1" w:rsidDel="00231416">
            <w:rPr>
              <w:b/>
              <w:noProof/>
            </w:rPr>
            <w:delText>14</w:delText>
          </w:r>
        </w:del>
      </w:ins>
      <w:del w:id="2560" w:author="Elias De Moraes Fernandes" w:date="2016-10-13T23:37:00Z">
        <w:r w:rsidDel="00231416">
          <w:rPr>
            <w:b/>
            <w:noProof/>
          </w:rPr>
          <w:delText>13</w:delText>
        </w:r>
      </w:del>
      <w:ins w:id="2561" w:author="Elias De Moraes Fernandes" w:date="2016-10-10T23:33:00Z">
        <w:r w:rsidRPr="0062791A">
          <w:fldChar w:fldCharType="end"/>
        </w:r>
        <w:bookmarkEnd w:id="2553"/>
        <w:r w:rsidRPr="5B0B99E4">
          <w:t xml:space="preserve"> – </w:t>
        </w:r>
        <w:r>
          <w:t>Fluxograma Animação do personagem Nonda</w:t>
        </w:r>
        <w:r w:rsidRPr="5B0B99E4">
          <w:t xml:space="preserve"> (</w:t>
        </w:r>
        <w:r w:rsidRPr="5B0B99E4">
          <w:rPr>
            <w:i/>
            <w:iCs/>
            <w:rPrChange w:id="2562" w:author="Convidado" w:date="2016-10-14T04:57:00Z">
              <w:rPr/>
            </w:rPrChange>
          </w:rPr>
          <w:t>Player</w:t>
        </w:r>
        <w:r w:rsidRPr="5B0B99E4">
          <w:t>)</w:t>
        </w:r>
      </w:ins>
      <w:bookmarkEnd w:id="2554"/>
      <w:bookmarkEnd w:id="2555"/>
    </w:p>
    <w:p w14:paraId="79E6DE72" w14:textId="4B1481D5" w:rsidR="00E466B0" w:rsidDel="00E476B6" w:rsidRDefault="00E466B0">
      <w:pPr>
        <w:pStyle w:val="TextodoTrabalho"/>
        <w:ind w:left="400" w:firstLine="0"/>
        <w:rPr>
          <w:ins w:id="2563" w:author="Elias De Moraes Fernandes" w:date="2016-10-07T23:30:00Z"/>
          <w:del w:id="2564" w:author="Elias De Moraes Fernandes" w:date="2016-10-12T19:09:00Z"/>
        </w:rPr>
        <w:pPrChange w:id="2565" w:author="Elias De Moraes Fernandes" w:date="2016-10-09T23:16:00Z">
          <w:pPr>
            <w:spacing w:after="200" w:line="276" w:lineRule="auto"/>
          </w:pPr>
        </w:pPrChange>
      </w:pPr>
      <w:ins w:id="2566" w:author="Elias De Moraes Fernandes" w:date="2016-10-09T23:17:00Z">
        <w:r>
          <w:t>[Escrever baseado na imagem ]</w:t>
        </w:r>
      </w:ins>
      <w:ins w:id="2567" w:author="Elias De Moraes Fernandes" w:date="2016-10-09T23:21:00Z">
        <w:r w:rsidR="005C3C56" w:rsidRPr="1E764999">
          <w:t xml:space="preserve"> </w:t>
        </w:r>
      </w:ins>
    </w:p>
    <w:p w14:paraId="5340BFC7" w14:textId="7920CF1B" w:rsidR="005348DE" w:rsidDel="005D603B" w:rsidRDefault="005D603B" w:rsidP="005348DE">
      <w:pPr>
        <w:pStyle w:val="TextodoTrabalho"/>
        <w:ind w:left="400" w:firstLine="0"/>
        <w:rPr>
          <w:ins w:id="2568" w:author="Elias De Moraes Fernandes" w:date="2016-10-09T23:29:00Z"/>
          <w:del w:id="2569" w:author="Elias De Moraes Fernandes" w:date="2016-10-11T01:03:00Z"/>
          <w:noProof/>
          <w:lang w:val="en-US"/>
        </w:rPr>
      </w:pPr>
      <w:ins w:id="2570" w:author="Elias De Moraes Fernandes" w:date="2016-10-11T01:03:00Z">
        <w:del w:id="2571" w:author="Elias De Moraes Fernandes" w:date="2016-10-12T19:09:00Z">
          <w:r w:rsidDel="00E476B6">
            <w:rPr>
              <w:noProof/>
              <w:lang w:val="en-US"/>
            </w:rPr>
            <w:tab/>
          </w:r>
        </w:del>
      </w:ins>
    </w:p>
    <w:p w14:paraId="7BF051A4" w14:textId="77777777" w:rsidR="005348DE" w:rsidRDefault="005348DE">
      <w:pPr>
        <w:pStyle w:val="TextodoTrabalho"/>
        <w:ind w:left="400" w:firstLine="0"/>
        <w:rPr>
          <w:ins w:id="2572" w:author="Elias De Moraes Fernandes" w:date="2016-10-09T23:29:00Z"/>
          <w:noProof/>
          <w:lang w:val="en-US"/>
        </w:rPr>
        <w:pPrChange w:id="2573" w:author="Elias De Moraes Fernandes" w:date="2016-10-12T19:09:00Z">
          <w:pPr>
            <w:spacing w:after="200" w:line="276" w:lineRule="auto"/>
          </w:pPr>
        </w:pPrChange>
      </w:pPr>
      <w:ins w:id="2574" w:author="Elias De Moraes Fernandes" w:date="2016-10-09T23:29:00Z">
        <w:del w:id="2575" w:author="Elias De Moraes Fernandes" w:date="2016-10-12T19:09:00Z">
          <w:r w:rsidDel="00E476B6">
            <w:rPr>
              <w:noProof/>
              <w:lang w:val="en-US"/>
            </w:rPr>
            <w:br w:type="page"/>
          </w:r>
        </w:del>
      </w:ins>
    </w:p>
    <w:p w14:paraId="2673BA3C" w14:textId="77777777" w:rsidR="005348DE" w:rsidRPr="00202378" w:rsidRDefault="005348DE">
      <w:pPr>
        <w:pStyle w:val="TextodoTrabalho"/>
        <w:numPr>
          <w:ilvl w:val="1"/>
          <w:numId w:val="6"/>
        </w:numPr>
        <w:rPr>
          <w:ins w:id="2576" w:author="Elias De Moraes Fernandes" w:date="2016-10-10T23:50:00Z"/>
          <w:b/>
          <w:bCs/>
          <w:rPrChange w:id="2577" w:author="Elias De Moraes Fernandes" w:date="2016-10-10T23:51:00Z">
            <w:rPr>
              <w:ins w:id="2578" w:author="Elias De Moraes Fernandes" w:date="2016-10-10T23:50:00Z"/>
              <w:noProof/>
              <w:lang w:val="en-US"/>
            </w:rPr>
          </w:rPrChange>
        </w:rPr>
        <w:pPrChange w:id="2579" w:author="Convidado" w:date="2016-10-14T04:54:00Z">
          <w:pPr>
            <w:pStyle w:val="TextodoTrabalho"/>
            <w:ind w:left="400" w:firstLine="0"/>
          </w:pPr>
        </w:pPrChange>
      </w:pPr>
      <w:ins w:id="2580" w:author="Elias De Moraes Fernandes" w:date="2016-10-09T23:29:00Z">
        <w:r w:rsidRPr="4A03C906">
          <w:rPr>
            <w:b/>
            <w:bCs/>
            <w:noProof/>
            <w:lang w:val="en-US"/>
            <w:rPrChange w:id="2581" w:author="Convidado" w:date="2016-10-14T04:54:00Z">
              <w:rPr>
                <w:noProof/>
                <w:lang w:val="en-US"/>
              </w:rPr>
            </w:rPrChange>
          </w:rPr>
          <w:lastRenderedPageBreak/>
          <w:t>Codificaç</w:t>
        </w:r>
      </w:ins>
      <w:ins w:id="2582" w:author="Elias De Moraes Fernandes" w:date="2016-10-09T23:30:00Z">
        <w:r w:rsidRPr="4A03C906">
          <w:rPr>
            <w:b/>
            <w:bCs/>
            <w:noProof/>
            <w:lang w:val="en-US"/>
            <w:rPrChange w:id="2583" w:author="Convidado" w:date="2016-10-14T04:54:00Z">
              <w:rPr>
                <w:noProof/>
                <w:lang w:val="en-US"/>
              </w:rPr>
            </w:rPrChange>
          </w:rPr>
          <w:t>ão</w:t>
        </w:r>
      </w:ins>
    </w:p>
    <w:p w14:paraId="38D16046" w14:textId="77777777" w:rsidR="00244742" w:rsidRPr="00B8210D" w:rsidRDefault="00244742">
      <w:pPr>
        <w:pStyle w:val="TextodoTrabalho"/>
        <w:ind w:left="400" w:firstLine="0"/>
        <w:rPr>
          <w:ins w:id="2584" w:author="Elias De Moraes Fernandes" w:date="2016-10-09T23:38:00Z"/>
          <w:rPrChange w:id="2585" w:author="Elias De Moraes Fernandes" w:date="2016-10-09T23:38:00Z">
            <w:rPr>
              <w:ins w:id="2586" w:author="Elias De Moraes Fernandes" w:date="2016-10-09T23:38:00Z"/>
              <w:noProof/>
              <w:lang w:val="en-US"/>
            </w:rPr>
          </w:rPrChange>
        </w:rPr>
      </w:pPr>
    </w:p>
    <w:p w14:paraId="2BC24CC2" w14:textId="4056306F" w:rsidR="00B8210D" w:rsidRDefault="00F42C2F">
      <w:pPr>
        <w:pStyle w:val="TextodoTrabalho"/>
        <w:rPr>
          <w:ins w:id="2587" w:author="Elias De Moraes Fernandes" w:date="2016-10-10T23:50:00Z"/>
          <w:noProof/>
          <w:lang w:val="en-US"/>
        </w:rPr>
        <w:pPrChange w:id="2588" w:author="Elias De Moraes Fernandes" w:date="2016-10-10T23:52:00Z">
          <w:pPr>
            <w:pStyle w:val="TextodoTrabalho"/>
            <w:ind w:left="400" w:firstLine="0"/>
          </w:pPr>
        </w:pPrChange>
      </w:pPr>
      <w:ins w:id="2589" w:author="Elias De Moraes Fernandes" w:date="2016-10-09T23:41:00Z">
        <w:r>
          <w:rPr>
            <w:noProof/>
            <w:lang w:val="en-US"/>
          </w:rPr>
          <w:t xml:space="preserve">No presente capítulo, </w:t>
        </w:r>
      </w:ins>
      <w:ins w:id="2590" w:author="Elias De Moraes Fernandes" w:date="2016-10-09T23:42:00Z">
        <w:r>
          <w:rPr>
            <w:noProof/>
            <w:lang w:val="en-US"/>
          </w:rPr>
          <w:t>foca-se na prática de desenvo</w:t>
        </w:r>
        <w:r w:rsidR="00595F68">
          <w:rPr>
            <w:noProof/>
            <w:lang w:val="en-US"/>
          </w:rPr>
          <w:t>lvimento, usando a linguagem C#</w:t>
        </w:r>
      </w:ins>
      <w:ins w:id="2591" w:author="Elias De Moraes Fernandes" w:date="2016-10-09T23:44:00Z">
        <w:r w:rsidR="00595F68">
          <w:rPr>
            <w:noProof/>
            <w:lang w:val="en-US"/>
          </w:rPr>
          <w:t xml:space="preserve">, tendo subtópicos para códigos que </w:t>
        </w:r>
        <w:del w:id="2592" w:author="Elias De Moraes Fernandes" w:date="2016-10-10T22:29:00Z">
          <w:r w:rsidR="00595F68" w:rsidDel="00E91B61">
            <w:rPr>
              <w:noProof/>
              <w:lang w:val="en-US"/>
            </w:rPr>
            <w:delText>resolveam</w:delText>
          </w:r>
        </w:del>
      </w:ins>
      <w:ins w:id="2593" w:author="Elias De Moraes Fernandes" w:date="2016-10-10T22:29:00Z">
        <w:r w:rsidR="00E91B61">
          <w:rPr>
            <w:noProof/>
            <w:lang w:val="en-US"/>
          </w:rPr>
          <w:t xml:space="preserve">implementaram função descritas no Diagrama de </w:t>
        </w:r>
      </w:ins>
      <w:ins w:id="2594" w:author="Elias De Moraes Fernandes" w:date="2016-10-12T17:23:00Z">
        <w:r w:rsidR="00450142">
          <w:rPr>
            <w:noProof/>
            <w:lang w:val="en-US"/>
          </w:rPr>
          <w:t>C</w:t>
        </w:r>
      </w:ins>
      <w:ins w:id="2595" w:author="Elias De Moraes Fernandes" w:date="2016-10-10T22:29:00Z">
        <w:del w:id="2596" w:author="Elias De Moraes Fernandes" w:date="2016-10-12T17:23:00Z">
          <w:r w:rsidR="00E91B61" w:rsidDel="00450142">
            <w:rPr>
              <w:noProof/>
              <w:lang w:val="en-US"/>
            </w:rPr>
            <w:delText>c</w:delText>
          </w:r>
        </w:del>
        <w:r w:rsidR="00E91B61">
          <w:rPr>
            <w:noProof/>
            <w:lang w:val="en-US"/>
          </w:rPr>
          <w:t xml:space="preserve">lasse </w:t>
        </w:r>
      </w:ins>
      <w:ins w:id="2597" w:author="Elias De Moraes Fernandes" w:date="2016-10-09T23:44:00Z">
        <w:del w:id="2598" w:author="Elias De Moraes Fernandes" w:date="2016-10-11T00:59:00Z">
          <w:r w:rsidR="00595F68" w:rsidDel="00D628D1">
            <w:rPr>
              <w:noProof/>
              <w:lang w:val="en-US"/>
            </w:rPr>
            <w:delText xml:space="preserve"> </w:delText>
          </w:r>
        </w:del>
        <w:del w:id="2599" w:author="Elias De Moraes Fernandes" w:date="2016-10-10T22:35:00Z">
          <w:r w:rsidR="00595F68" w:rsidDel="00CD2CD6">
            <w:rPr>
              <w:noProof/>
              <w:lang w:val="en-US"/>
            </w:rPr>
            <w:delText>problemas usando o</w:delText>
          </w:r>
        </w:del>
      </w:ins>
      <w:ins w:id="2600" w:author="Elias De Moraes Fernandes" w:date="2016-10-10T22:35:00Z">
        <w:r w:rsidR="00CD2CD6">
          <w:rPr>
            <w:noProof/>
            <w:lang w:val="en-US"/>
          </w:rPr>
          <w:t>usando o padrão de projeto</w:t>
        </w:r>
      </w:ins>
      <w:ins w:id="2601" w:author="Elias De Moraes Fernandes" w:date="2016-10-09T23:44:00Z">
        <w:r w:rsidR="00595F68">
          <w:rPr>
            <w:noProof/>
            <w:lang w:val="en-US"/>
          </w:rPr>
          <w:t xml:space="preserve"> MVC.</w:t>
        </w:r>
      </w:ins>
      <w:ins w:id="2602" w:author="Elias De Moraes Fernandes" w:date="2016-10-09T23:42:00Z">
        <w:r>
          <w:rPr>
            <w:noProof/>
            <w:lang w:val="en-US"/>
          </w:rPr>
          <w:t xml:space="preserve"> </w:t>
        </w:r>
      </w:ins>
    </w:p>
    <w:p w14:paraId="61DAFB12" w14:textId="77777777" w:rsidR="00244742" w:rsidRPr="005348DE" w:rsidRDefault="00244742">
      <w:pPr>
        <w:pStyle w:val="TextodoTrabalho"/>
        <w:ind w:left="400" w:firstLine="0"/>
        <w:rPr>
          <w:ins w:id="2603" w:author="Elias De Moraes Fernandes" w:date="2016-10-09T23:30:00Z"/>
          <w:rPrChange w:id="2604" w:author="Elias De Moraes Fernandes" w:date="2016-10-09T23:30:00Z">
            <w:rPr>
              <w:ins w:id="2605" w:author="Elias De Moraes Fernandes" w:date="2016-10-09T23:30:00Z"/>
              <w:noProof/>
              <w:lang w:val="en-US"/>
            </w:rPr>
          </w:rPrChange>
        </w:rPr>
      </w:pPr>
    </w:p>
    <w:p w14:paraId="6BC47BD8" w14:textId="643FF815" w:rsidR="005348DE" w:rsidRPr="00202378" w:rsidRDefault="005348DE">
      <w:pPr>
        <w:pStyle w:val="TextodoTrabalho"/>
        <w:numPr>
          <w:ilvl w:val="2"/>
          <w:numId w:val="6"/>
        </w:numPr>
        <w:ind w:firstLine="26"/>
        <w:rPr>
          <w:ins w:id="2606" w:author="Elias De Moraes Fernandes" w:date="2016-10-10T23:50:00Z"/>
          <w:b/>
          <w:bCs/>
          <w:rPrChange w:id="2607" w:author="Elias De Moraes Fernandes" w:date="2016-10-10T23:51:00Z">
            <w:rPr>
              <w:ins w:id="2608" w:author="Elias De Moraes Fernandes" w:date="2016-10-10T23:50:00Z"/>
              <w:noProof/>
              <w:lang w:val="en-US"/>
            </w:rPr>
          </w:rPrChange>
        </w:rPr>
        <w:pPrChange w:id="2609" w:author="Convidado" w:date="2016-10-14T04:54:00Z">
          <w:pPr>
            <w:pStyle w:val="TextodoTrabalho"/>
            <w:ind w:left="400" w:firstLine="0"/>
          </w:pPr>
        </w:pPrChange>
      </w:pPr>
      <w:ins w:id="2610" w:author="Elias De Moraes Fernandes" w:date="2016-10-09T23:31:00Z">
        <w:del w:id="2611" w:author="Elias De Moraes Fernandes" w:date="2016-10-12T16:18:00Z">
          <w:r w:rsidRPr="00202378" w:rsidDel="00DF61CF">
            <w:rPr>
              <w:b/>
              <w:noProof/>
              <w:lang w:val="en-US"/>
              <w:rPrChange w:id="2612" w:author="Elias De Moraes Fernandes" w:date="2016-10-10T23:51:00Z">
                <w:rPr>
                  <w:noProof/>
                  <w:lang w:val="en-US"/>
                </w:rPr>
              </w:rPrChange>
            </w:rPr>
            <w:delText xml:space="preserve">Criação de </w:delText>
          </w:r>
        </w:del>
        <w:r w:rsidRPr="4A03C906">
          <w:rPr>
            <w:b/>
            <w:bCs/>
            <w:noProof/>
            <w:lang w:val="en-US"/>
            <w:rPrChange w:id="2613" w:author="Convidado" w:date="2016-10-14T04:54:00Z">
              <w:rPr>
                <w:noProof/>
                <w:lang w:val="en-US"/>
              </w:rPr>
            </w:rPrChange>
          </w:rPr>
          <w:t>Coroutine</w:t>
        </w:r>
      </w:ins>
      <w:ins w:id="2614" w:author="Elias De Moraes Fernandes" w:date="2016-10-12T16:49:00Z">
        <w:r w:rsidR="002C710B" w:rsidRPr="009624AF">
          <w:rPr>
            <w:b/>
            <w:bCs/>
            <w:noProof/>
            <w:lang w:val="en-US"/>
          </w:rPr>
          <w:t>s</w:t>
        </w:r>
      </w:ins>
      <w:ins w:id="2615" w:author="Elias De Moraes Fernandes" w:date="2016-10-12T16:18:00Z">
        <w:r w:rsidR="00DF61CF" w:rsidRPr="00794355">
          <w:rPr>
            <w:b/>
            <w:bCs/>
            <w:noProof/>
            <w:lang w:val="en-US"/>
          </w:rPr>
          <w:t xml:space="preserve"> </w:t>
        </w:r>
      </w:ins>
    </w:p>
    <w:p w14:paraId="02686513" w14:textId="77777777" w:rsidR="00244742" w:rsidRPr="00CD2CD6" w:rsidRDefault="00244742">
      <w:pPr>
        <w:pStyle w:val="TextodoTrabalho"/>
        <w:ind w:left="400" w:firstLine="0"/>
        <w:rPr>
          <w:ins w:id="2616" w:author="Elias De Moraes Fernandes" w:date="2016-10-10T22:35:00Z"/>
          <w:rPrChange w:id="2617" w:author="Elias De Moraes Fernandes" w:date="2016-10-10T22:35:00Z">
            <w:rPr>
              <w:ins w:id="2618" w:author="Elias De Moraes Fernandes" w:date="2016-10-10T22:35:00Z"/>
              <w:noProof/>
              <w:lang w:val="en-US"/>
            </w:rPr>
          </w:rPrChange>
        </w:rPr>
      </w:pPr>
    </w:p>
    <w:p w14:paraId="4A9B0321" w14:textId="3EEC467B" w:rsidR="00CD2CD6" w:rsidRDefault="009123A5">
      <w:pPr>
        <w:pStyle w:val="TextodoTrabalho"/>
        <w:rPr>
          <w:ins w:id="2619" w:author="Elias De Moraes Fernandes" w:date="2016-10-10T23:23:00Z"/>
        </w:rPr>
        <w:pPrChange w:id="2620" w:author="Elias De Moraes Fernandes" w:date="2016-10-10T23:50:00Z">
          <w:pPr>
            <w:pStyle w:val="TextodoTrabalho"/>
            <w:ind w:left="400" w:firstLine="0"/>
          </w:pPr>
        </w:pPrChange>
      </w:pPr>
      <w:proofErr w:type="spellStart"/>
      <w:ins w:id="2621" w:author="Elias De Moraes Fernandes" w:date="2016-10-10T22:35:00Z">
        <w:r>
          <w:t>Co</w:t>
        </w:r>
      </w:ins>
      <w:ins w:id="2622" w:author="Elias De Moraes Fernandes" w:date="2016-10-10T22:44:00Z">
        <w:r>
          <w:t>r</w:t>
        </w:r>
      </w:ins>
      <w:ins w:id="2623" w:author="Elias De Moraes Fernandes" w:date="2016-10-10T22:35:00Z">
        <w:r w:rsidR="00CD2CD6">
          <w:t>o</w:t>
        </w:r>
      </w:ins>
      <w:ins w:id="2624" w:author="Elias De Moraes Fernandes" w:date="2016-10-10T22:44:00Z">
        <w:r>
          <w:t>utine</w:t>
        </w:r>
      </w:ins>
      <w:proofErr w:type="spellEnd"/>
      <w:ins w:id="2625" w:author="Elias De Moraes Fernandes" w:date="2016-10-10T22:45:00Z">
        <w:r w:rsidRPr="5B0B99E4">
          <w:t xml:space="preserve"> (</w:t>
        </w:r>
        <w:proofErr w:type="spellStart"/>
        <w:r>
          <w:t>Co-rotina</w:t>
        </w:r>
        <w:proofErr w:type="spellEnd"/>
        <w:r>
          <w:t>, em português)</w:t>
        </w:r>
      </w:ins>
      <w:ins w:id="2626" w:author="Elias De Moraes Fernandes" w:date="2016-10-10T22:49:00Z">
        <w:r w:rsidR="00014558">
          <w:t xml:space="preserve"> é uma função da própria </w:t>
        </w:r>
        <w:r w:rsidR="00014558" w:rsidRPr="5B0B99E4">
          <w:rPr>
            <w:i/>
            <w:iCs/>
            <w:rPrChange w:id="2627" w:author="Convidado" w:date="2016-10-14T04:57:00Z">
              <w:rPr/>
            </w:rPrChange>
          </w:rPr>
          <w:t>game engine</w:t>
        </w:r>
        <w:r w:rsidR="00014558">
          <w:t xml:space="preserve"> que fornece execução de uma tarefa sequencial (sem </w:t>
        </w:r>
      </w:ins>
      <w:ins w:id="2628" w:author="Elias De Moraes Fernandes" w:date="2016-10-10T22:50:00Z">
        <w:r w:rsidR="00014558">
          <w:t xml:space="preserve">divisão de processador). </w:t>
        </w:r>
        <w:proofErr w:type="spellStart"/>
        <w:r w:rsidR="00014558">
          <w:t>Coroutine</w:t>
        </w:r>
        <w:proofErr w:type="spellEnd"/>
        <w:r w:rsidR="00014558">
          <w:t xml:space="preserve"> funciona d</w:t>
        </w:r>
      </w:ins>
      <w:ins w:id="2629" w:author="Elias De Moraes Fernandes" w:date="2016-10-10T22:51:00Z">
        <w:r w:rsidR="00686ABD">
          <w:t>a</w:t>
        </w:r>
      </w:ins>
      <w:ins w:id="2630" w:author="Elias De Moraes Fernandes" w:date="2016-10-11T00:45:00Z">
        <w:r w:rsidR="00686ABD" w:rsidRPr="5B0B99E4">
          <w:t xml:space="preserve"> </w:t>
        </w:r>
      </w:ins>
      <w:ins w:id="2631" w:author="Elias De Moraes Fernandes" w:date="2016-10-10T22:51:00Z">
        <w:r w:rsidR="00014558">
          <w:t>seguinte</w:t>
        </w:r>
      </w:ins>
      <w:ins w:id="2632" w:author="Elias De Moraes Fernandes" w:date="2016-10-11T00:45:00Z">
        <w:r w:rsidR="00686ABD">
          <w:t xml:space="preserve"> forma</w:t>
        </w:r>
      </w:ins>
      <w:ins w:id="2633" w:author="Elias De Moraes Fernandes" w:date="2016-10-10T22:51:00Z">
        <w:r w:rsidR="00014558">
          <w:t xml:space="preserve">: a função salva o último ponto que parou, e no próximo frame executa </w:t>
        </w:r>
      </w:ins>
      <w:ins w:id="2634" w:author="Elias De Moraes Fernandes" w:date="2016-10-10T22:52:00Z">
        <w:r w:rsidR="00AE7CDF">
          <w:t>o restante d</w:t>
        </w:r>
      </w:ins>
      <w:ins w:id="2635" w:author="Elias De Moraes Fernandes" w:date="2016-10-10T23:04:00Z">
        <w:r w:rsidR="00AE7CDF">
          <w:t>o código</w:t>
        </w:r>
      </w:ins>
      <w:ins w:id="2636" w:author="Elias De Moraes Fernandes" w:date="2016-10-10T22:52:00Z">
        <w:r w:rsidR="00014558" w:rsidRPr="5B0B99E4">
          <w:t xml:space="preserve">. </w:t>
        </w:r>
      </w:ins>
      <w:ins w:id="2637" w:author="Elias De Moraes Fernandes" w:date="2016-10-10T23:05:00Z">
        <w:r w:rsidR="00AE7CDF">
          <w:t>O ganho em relaçã</w:t>
        </w:r>
        <w:r w:rsidR="00E010BB">
          <w:t xml:space="preserve">o </w:t>
        </w:r>
      </w:ins>
      <w:ins w:id="2638" w:author="Elias De Moraes Fernandes" w:date="2016-10-10T23:07:00Z">
        <w:r w:rsidR="00E010BB">
          <w:t>à</w:t>
        </w:r>
      </w:ins>
      <w:ins w:id="2639" w:author="Elias De Moraes Fernandes" w:date="2016-10-10T23:05:00Z">
        <w:r w:rsidR="00AE7CDF">
          <w:t>s</w:t>
        </w:r>
      </w:ins>
      <w:ins w:id="2640" w:author="Elias De Moraes Fernandes" w:date="2016-10-12T16:57:00Z">
        <w:r w:rsidR="00CA7F78" w:rsidRPr="5B0B99E4">
          <w:t xml:space="preserve"> </w:t>
        </w:r>
      </w:ins>
      <w:ins w:id="2641" w:author="Elias De Moraes Fernandes" w:date="2016-10-11T00:03:00Z">
        <w:del w:id="2642" w:author="Elias De Moraes Fernandes" w:date="2016-10-12T16:57:00Z">
          <w:r w:rsidR="005768C9" w:rsidDel="00CA7F78">
            <w:delText xml:space="preserve"> </w:delText>
          </w:r>
        </w:del>
      </w:ins>
      <w:ins w:id="2643" w:author="Elias De Moraes Fernandes" w:date="2016-10-10T23:05:00Z">
        <w:r w:rsidR="00AE7CDF" w:rsidRPr="5B0B99E4">
          <w:rPr>
            <w:i/>
            <w:iCs/>
            <w:rPrChange w:id="2644" w:author="Convidado" w:date="2016-10-14T04:57:00Z">
              <w:rPr/>
            </w:rPrChange>
          </w:rPr>
          <w:t>threads</w:t>
        </w:r>
        <w:r w:rsidR="00AE7CDF" w:rsidRPr="5B0B99E4">
          <w:t xml:space="preserve"> </w:t>
        </w:r>
      </w:ins>
      <w:ins w:id="2645" w:author="Elias De Moraes Fernandes" w:date="2016-10-10T23:07:00Z">
        <w:r w:rsidR="00E010BB" w:rsidRPr="5B0B99E4">
          <w:t>(</w:t>
        </w:r>
      </w:ins>
      <w:proofErr w:type="spellStart"/>
      <w:ins w:id="2646" w:author="Elias De Moraes Fernandes" w:date="2016-10-10T23:10:00Z">
        <w:r w:rsidR="00364B32" w:rsidRPr="5B0B99E4">
          <w:rPr>
            <w:i/>
            <w:iCs/>
            <w:rPrChange w:id="2647" w:author="Convidado" w:date="2016-10-14T04:57:00Z">
              <w:rPr/>
            </w:rPrChange>
          </w:rPr>
          <w:t>threads</w:t>
        </w:r>
        <w:proofErr w:type="spellEnd"/>
        <w:r w:rsidR="00364B32" w:rsidRPr="5B0B99E4">
          <w:t xml:space="preserve"> </w:t>
        </w:r>
      </w:ins>
      <w:ins w:id="2648" w:author="Elias De Moraes Fernandes" w:date="2016-10-10T23:13:00Z">
        <w:r w:rsidR="00947A80">
          <w:t xml:space="preserve">ou </w:t>
        </w:r>
        <w:proofErr w:type="spellStart"/>
        <w:r w:rsidR="00947A80" w:rsidRPr="5B0B99E4">
          <w:rPr>
            <w:i/>
            <w:iCs/>
            <w:rPrChange w:id="2649" w:author="Convidado" w:date="2016-10-14T04:57:00Z">
              <w:rPr/>
            </w:rPrChange>
          </w:rPr>
          <w:t>multithreads</w:t>
        </w:r>
        <w:proofErr w:type="spellEnd"/>
        <w:r w:rsidR="00947A80" w:rsidRPr="5B0B99E4">
          <w:t xml:space="preserve"> </w:t>
        </w:r>
      </w:ins>
      <w:ins w:id="2650" w:author="Elias De Moraes Fernandes" w:date="2016-10-10T23:10:00Z">
        <w:r w:rsidR="00364B32">
          <w:t xml:space="preserve">são </w:t>
        </w:r>
      </w:ins>
      <w:ins w:id="2651" w:author="Elias De Moraes Fernandes" w:date="2016-10-10T23:07:00Z">
        <w:r w:rsidR="00E010BB">
          <w:t xml:space="preserve">funções que usam </w:t>
        </w:r>
      </w:ins>
      <w:ins w:id="2652" w:author="Elias De Moraes Fernandes" w:date="2016-10-10T23:08:00Z">
        <w:r w:rsidR="00E010BB">
          <w:t>sincronia de várias funçõ</w:t>
        </w:r>
        <w:r w:rsidR="00364B32">
          <w:t xml:space="preserve">es </w:t>
        </w:r>
      </w:ins>
      <w:ins w:id="2653" w:author="Elias De Moraes Fernandes" w:date="2016-10-11T00:45:00Z">
        <w:r w:rsidR="005677B9">
          <w:t xml:space="preserve">distintas </w:t>
        </w:r>
      </w:ins>
      <w:ins w:id="2654" w:author="Elias De Moraes Fernandes" w:date="2016-10-10T23:08:00Z">
        <w:r w:rsidR="005677B9">
          <w:t xml:space="preserve">para </w:t>
        </w:r>
      </w:ins>
      <w:ins w:id="2655" w:author="Elias De Moraes Fernandes" w:date="2016-10-11T00:45:00Z">
        <w:r w:rsidR="005677B9">
          <w:t xml:space="preserve">executar </w:t>
        </w:r>
      </w:ins>
      <w:ins w:id="2656" w:author="Elias De Moraes Fernandes" w:date="2016-10-10T23:09:00Z">
        <w:r w:rsidR="00364B32">
          <w:t>animaç</w:t>
        </w:r>
      </w:ins>
      <w:ins w:id="2657" w:author="Elias De Moraes Fernandes" w:date="2016-10-11T00:10:00Z">
        <w:r w:rsidR="00DE1AEB">
          <w:t>ões</w:t>
        </w:r>
      </w:ins>
      <w:ins w:id="2658" w:author="Elias De Moraes Fernandes" w:date="2016-10-10T23:09:00Z">
        <w:r w:rsidR="00364B32" w:rsidRPr="5B0B99E4">
          <w:t>,</w:t>
        </w:r>
      </w:ins>
      <w:ins w:id="2659" w:author="Elias De Moraes Fernandes" w:date="2016-10-10T23:10:00Z">
        <w:r w:rsidR="00364B32">
          <w:t xml:space="preserve"> colisões, entradas fornecidas pelo usuário</w:t>
        </w:r>
      </w:ins>
      <w:ins w:id="2660" w:author="Elias De Moraes Fernandes" w:date="2016-10-10T23:48:00Z">
        <w:r w:rsidR="00461A5A">
          <w:t>, entre outros</w:t>
        </w:r>
      </w:ins>
      <w:ins w:id="2661" w:author="Elias De Moraes Fernandes" w:date="2016-10-11T00:46:00Z">
        <w:r w:rsidR="00681122">
          <w:t>) é</w:t>
        </w:r>
      </w:ins>
      <w:ins w:id="2662" w:author="Elias De Moraes Fernandes" w:date="2016-10-10T23:05:00Z">
        <w:r w:rsidR="00AE7CDF">
          <w:t xml:space="preserve"> que não exige </w:t>
        </w:r>
      </w:ins>
      <w:ins w:id="2663" w:author="Elias De Moraes Fernandes" w:date="2016-10-11T00:47:00Z">
        <w:r w:rsidR="00681122">
          <w:t>alto processamento</w:t>
        </w:r>
      </w:ins>
      <w:ins w:id="2664" w:author="Elias De Moraes Fernandes" w:date="2016-10-10T23:06:00Z">
        <w:r w:rsidR="00AE7CDF">
          <w:t xml:space="preserve"> compu</w:t>
        </w:r>
        <w:r w:rsidR="00461A5A">
          <w:t xml:space="preserve">tacional, especialmente em caso </w:t>
        </w:r>
      </w:ins>
      <w:ins w:id="2665" w:author="Elias De Moraes Fernandes" w:date="2016-10-11T00:47:00Z">
        <w:r w:rsidR="00681122">
          <w:t xml:space="preserve">de </w:t>
        </w:r>
      </w:ins>
      <w:ins w:id="2666" w:author="Elias De Moraes Fernandes" w:date="2016-10-10T23:06:00Z">
        <w:r w:rsidR="00AE7CDF">
          <w:t>disposit</w:t>
        </w:r>
      </w:ins>
      <w:ins w:id="2667" w:author="Elias De Moraes Fernandes" w:date="2016-10-10T23:07:00Z">
        <w:r w:rsidR="00AE7CDF">
          <w:t>ivo</w:t>
        </w:r>
      </w:ins>
      <w:ins w:id="2668" w:author="Elias De Moraes Fernandes" w:date="2016-10-10T23:06:00Z">
        <w:r w:rsidR="00AE7CDF">
          <w:t xml:space="preserve"> móvel </w:t>
        </w:r>
      </w:ins>
      <w:ins w:id="2669" w:author="Elias De Moraes Fernandes" w:date="2016-10-11T00:47:00Z">
        <w:r w:rsidR="00681122">
          <w:t xml:space="preserve">com </w:t>
        </w:r>
      </w:ins>
      <w:ins w:id="2670" w:author="Elias De Moraes Fernandes" w:date="2016-10-10T23:07:00Z">
        <w:r w:rsidR="00AE7CDF">
          <w:t>baixa memória.</w:t>
        </w:r>
      </w:ins>
      <w:ins w:id="2671" w:author="Elias De Moraes Fernandes" w:date="2016-10-10T23:05:00Z">
        <w:r w:rsidR="00AE7CDF" w:rsidRPr="5B0B99E4">
          <w:t xml:space="preserve"> </w:t>
        </w:r>
      </w:ins>
      <w:ins w:id="2672" w:author="Elias De Moraes Fernandes" w:date="2016-10-12T17:10:00Z">
        <w:r w:rsidR="00C66049">
          <w:t xml:space="preserve">O </w:t>
        </w:r>
        <w:proofErr w:type="spellStart"/>
        <w:r w:rsidR="00C66049">
          <w:t>Unity</w:t>
        </w:r>
        <w:proofErr w:type="spellEnd"/>
        <w:r w:rsidR="00C66049">
          <w:t xml:space="preserve"> 3D usa</w:t>
        </w:r>
      </w:ins>
      <w:ins w:id="2673" w:author="Elias De Moraes Fernandes" w:date="2016-10-12T17:16:00Z">
        <w:r w:rsidR="00AD3A80">
          <w:t xml:space="preserve"> a interface</w:t>
        </w:r>
      </w:ins>
      <w:ins w:id="2674" w:author="Elias De Moraes Fernandes" w:date="2016-10-12T17:10:00Z">
        <w:r w:rsidR="00C66049" w:rsidRPr="5B0B99E4">
          <w:t xml:space="preserve"> </w:t>
        </w:r>
        <w:proofErr w:type="spellStart"/>
        <w:r w:rsidR="00C66049">
          <w:t>IEnumerator</w:t>
        </w:r>
        <w:proofErr w:type="spellEnd"/>
        <w:r w:rsidR="00C66049" w:rsidRPr="5B0B99E4">
          <w:t xml:space="preserve"> </w:t>
        </w:r>
      </w:ins>
      <w:ins w:id="2675" w:author="Elias De Moraes Fernandes" w:date="2016-10-12T17:11:00Z">
        <w:r w:rsidR="00C66049">
          <w:t>para</w:t>
        </w:r>
      </w:ins>
      <w:ins w:id="2676" w:author="Elias De Moraes Fernandes" w:date="2016-10-12T17:04:00Z">
        <w:r w:rsidR="00C66049">
          <w:t xml:space="preserve"> implementa</w:t>
        </w:r>
      </w:ins>
      <w:ins w:id="2677" w:author="Elias De Moraes Fernandes" w:date="2016-10-12T17:11:00Z">
        <w:r w:rsidR="00C66049">
          <w:t>r</w:t>
        </w:r>
      </w:ins>
      <w:ins w:id="2678" w:author="Elias De Moraes Fernandes" w:date="2016-10-12T17:04:00Z">
        <w:r w:rsidR="00E51BA0" w:rsidRPr="5B0B99E4">
          <w:t xml:space="preserve"> </w:t>
        </w:r>
        <w:proofErr w:type="spellStart"/>
        <w:r w:rsidR="00E51BA0">
          <w:t>Coroutine</w:t>
        </w:r>
      </w:ins>
      <w:proofErr w:type="spellEnd"/>
      <w:ins w:id="2679" w:author="Elias De Moraes Fernandes" w:date="2016-10-12T17:12:00Z">
        <w:r w:rsidR="00325AFB" w:rsidRPr="5B0B99E4">
          <w:t xml:space="preserve">, </w:t>
        </w:r>
      </w:ins>
      <w:ins w:id="2680" w:author="Elias De Moraes Fernandes" w:date="2016-10-12T17:17:00Z">
        <w:r w:rsidR="00AD3A80">
          <w:t xml:space="preserve">isso significa que </w:t>
        </w:r>
      </w:ins>
      <w:ins w:id="2681" w:author="Elias De Moraes Fernandes" w:date="2016-10-12T17:18:00Z">
        <w:r w:rsidR="00AD3A80">
          <w:t>une duas interfaces (</w:t>
        </w:r>
        <w:proofErr w:type="spellStart"/>
        <w:r w:rsidR="00AD3A80">
          <w:t>IEnumerator</w:t>
        </w:r>
        <w:proofErr w:type="spellEnd"/>
        <w:r w:rsidR="00AD3A80">
          <w:t xml:space="preserve"> e </w:t>
        </w:r>
        <w:proofErr w:type="spellStart"/>
        <w:r w:rsidR="00AD3A80">
          <w:t>IEnumerable</w:t>
        </w:r>
        <w:proofErr w:type="spellEnd"/>
        <w:r w:rsidR="00AD3A80" w:rsidRPr="5B0B99E4">
          <w:t>)</w:t>
        </w:r>
        <w:r w:rsidR="00142457" w:rsidRPr="5B0B99E4">
          <w:t xml:space="preserve"> </w:t>
        </w:r>
      </w:ins>
      <w:ins w:id="2682" w:author="Elias De Moraes Fernandes" w:date="2016-10-12T17:19:00Z">
        <w:r w:rsidR="00142457">
          <w:t>para que possa numerar, através de um cursor interno</w:t>
        </w:r>
      </w:ins>
      <w:ins w:id="2683" w:author="Elias De Moraes Fernandes" w:date="2016-10-12T17:20:00Z">
        <w:r w:rsidR="00142457">
          <w:t xml:space="preserve"> para o índice atual e fazer o gerenciamento para o ponto real</w:t>
        </w:r>
      </w:ins>
      <w:ins w:id="2684" w:author="Elias De Moraes Fernandes" w:date="2016-10-12T17:21:00Z">
        <w:r w:rsidR="00142457">
          <w:t xml:space="preserve"> eliminando verificações que </w:t>
        </w:r>
        <w:proofErr w:type="spellStart"/>
        <w:r w:rsidR="00142457">
          <w:t>espendem</w:t>
        </w:r>
        <w:proofErr w:type="spellEnd"/>
        <w:r w:rsidR="00142457">
          <w:t xml:space="preserve"> memória</w:t>
        </w:r>
      </w:ins>
      <w:ins w:id="2685" w:author="Elias De Moraes Fernandes" w:date="2016-10-12T17:05:00Z">
        <w:r w:rsidR="00E51BA0" w:rsidRPr="5B0B99E4">
          <w:t xml:space="preserve">. </w:t>
        </w:r>
      </w:ins>
      <w:ins w:id="2686" w:author="Elias De Moraes Fernandes" w:date="2016-10-10T22:52:00Z">
        <w:r w:rsidR="00014558">
          <w:t xml:space="preserve">É usado </w:t>
        </w:r>
      </w:ins>
      <w:ins w:id="2687" w:author="Elias De Moraes Fernandes" w:date="2016-10-10T22:54:00Z">
        <w:r w:rsidR="00DF4E92">
          <w:t xml:space="preserve">a declaração </w:t>
        </w:r>
        <w:proofErr w:type="spellStart"/>
        <w:r w:rsidR="00DF4E92" w:rsidRPr="5B0B99E4">
          <w:rPr>
            <w:i/>
            <w:iCs/>
            <w:rPrChange w:id="2688" w:author="Convidado" w:date="2016-10-14T04:57:00Z">
              <w:rPr/>
            </w:rPrChange>
          </w:rPr>
          <w:t>yield</w:t>
        </w:r>
        <w:proofErr w:type="spellEnd"/>
        <w:r w:rsidR="00DF4E92">
          <w:t xml:space="preserve"> como marcador para que </w:t>
        </w:r>
      </w:ins>
      <w:ins w:id="2689" w:author="Elias De Moraes Fernandes" w:date="2016-10-10T22:55:00Z">
        <w:r w:rsidR="00DF4E92">
          <w:t xml:space="preserve">continue após essa declaração na próxima vez que for chamado. Semelhantemente </w:t>
        </w:r>
      </w:ins>
      <w:ins w:id="2690" w:author="Elias De Moraes Fernandes" w:date="2016-10-10T22:56:00Z">
        <w:r w:rsidR="00DF4E92">
          <w:t xml:space="preserve">ocorre com a declaração </w:t>
        </w:r>
        <w:proofErr w:type="spellStart"/>
        <w:r w:rsidR="00DF4E92" w:rsidRPr="5B0B99E4">
          <w:rPr>
            <w:i/>
            <w:iCs/>
            <w:rPrChange w:id="2691" w:author="Convidado" w:date="2016-10-14T04:57:00Z">
              <w:rPr/>
            </w:rPrChange>
          </w:rPr>
          <w:t>return</w:t>
        </w:r>
        <w:proofErr w:type="spellEnd"/>
        <w:r w:rsidR="00DF4E92" w:rsidRPr="5B0B99E4">
          <w:t xml:space="preserve">. </w:t>
        </w:r>
      </w:ins>
      <w:ins w:id="2692" w:author="Elias De Moraes Fernandes" w:date="2016-10-10T23:21:00Z">
        <w:r w:rsidR="009E7BB7" w:rsidRPr="000A0A51">
          <w:t>A</w:t>
        </w:r>
      </w:ins>
      <w:ins w:id="2693" w:author="Elias De Moraes Fernandes" w:date="2016-10-10T22:56:00Z">
        <w:r w:rsidR="009E7BB7" w:rsidRPr="0077058D">
          <w:t xml:space="preserve">baixo, </w:t>
        </w:r>
      </w:ins>
      <w:ins w:id="2694" w:author="Elias De Moraes Fernandes" w:date="2016-10-10T23:32:00Z">
        <w:r w:rsidR="00BA102B" w:rsidRPr="0077058D">
          <w:t>n</w:t>
        </w:r>
      </w:ins>
      <w:ins w:id="2695" w:author="Elias De Moraes Fernandes" w:date="2016-10-12T16:58:00Z">
        <w:r w:rsidR="000E782A" w:rsidRPr="0077058D">
          <w:t xml:space="preserve">a </w:t>
        </w:r>
      </w:ins>
      <w:ins w:id="2696" w:author="Elias De Moraes Fernandes" w:date="2016-10-12T17:02:00Z">
        <w:r w:rsidR="00661E65" w:rsidRPr="009624AF">
          <w:fldChar w:fldCharType="begin"/>
        </w:r>
        <w:r w:rsidR="00661E65" w:rsidRPr="0077058D">
          <w:instrText xml:space="preserve"> REF _Ref464055104 \h </w:instrText>
        </w:r>
      </w:ins>
      <w:r w:rsidR="00E74FAA" w:rsidRPr="0077058D">
        <w:rPr>
          <w:rPrChange w:id="2697" w:author="Elias De Moraes Fernandes" w:date="2016-10-13T23:04:00Z">
            <w:rPr>
              <w:b/>
            </w:rPr>
          </w:rPrChange>
        </w:rPr>
        <w:instrText xml:space="preserve"> \* MERGEFORMAT </w:instrText>
      </w:r>
      <w:r w:rsidR="00661E65" w:rsidRPr="00FD3826">
        <w:fldChar w:fldCharType="separate"/>
      </w:r>
      <w:ins w:id="2698" w:author="Elias De Moraes Fernandes" w:date="2016-10-13T23:38:00Z">
        <w:r w:rsidR="009B6FAB">
          <w:t>Figura</w:t>
        </w:r>
        <w:r w:rsidR="005F313D" w:rsidRPr="5B0B99E4">
          <w:rPr>
            <w:rPrChange w:id="2699" w:author="Convidado" w:date="2016-10-14T04:57:00Z">
              <w:rPr>
                <w:i/>
                <w:iCs/>
              </w:rPr>
            </w:rPrChange>
          </w:rPr>
          <w:t xml:space="preserve"> </w:t>
        </w:r>
        <w:r w:rsidR="005F313D" w:rsidRPr="4A03C906">
          <w:rPr>
            <w:noProof/>
            <w:rPrChange w:id="2700" w:author="Convidado" w:date="2016-10-14T04:54:00Z">
              <w:rPr>
                <w:b/>
                <w:i/>
                <w:iCs/>
                <w:noProof/>
              </w:rPr>
            </w:rPrChange>
          </w:rPr>
          <w:t>16</w:t>
        </w:r>
      </w:ins>
      <w:ins w:id="2701" w:author="Elias De Moraes Fernandes" w:date="2016-10-12T18:48:00Z">
        <w:del w:id="2702" w:author="Elias De Moraes Fernandes" w:date="2016-10-13T23:38:00Z">
          <w:r w:rsidR="00A23CA1" w:rsidRPr="0077058D" w:rsidDel="005F313D">
            <w:delText xml:space="preserve">Figura </w:delText>
          </w:r>
          <w:r w:rsidR="00A23CA1" w:rsidRPr="0077058D" w:rsidDel="005F313D">
            <w:rPr>
              <w:iCs/>
              <w:noProof/>
              <w:rPrChange w:id="2703" w:author="Elias De Moraes Fernandes" w:date="2016-10-13T23:04:00Z">
                <w:rPr>
                  <w:b/>
                  <w:i/>
                  <w:iCs/>
                  <w:noProof/>
                </w:rPr>
              </w:rPrChange>
            </w:rPr>
            <w:delText>15</w:delText>
          </w:r>
        </w:del>
      </w:ins>
      <w:ins w:id="2704" w:author="Elias De Moraes Fernandes" w:date="2016-10-12T17:02:00Z">
        <w:r w:rsidR="00661E65" w:rsidRPr="009624AF">
          <w:fldChar w:fldCharType="end"/>
        </w:r>
        <w:r w:rsidR="00661E65" w:rsidRPr="5B0B99E4">
          <w:t xml:space="preserve"> </w:t>
        </w:r>
      </w:ins>
      <w:ins w:id="2705" w:author="Elias De Moraes Fernandes" w:date="2016-10-10T23:32:00Z">
        <w:del w:id="2706" w:author="Elias De Moraes Fernandes" w:date="2016-10-12T16:58:00Z">
          <w:r w:rsidR="00BA102B" w:rsidRPr="0077058D" w:rsidDel="000E782A">
            <w:delText xml:space="preserve">a </w:delText>
          </w:r>
        </w:del>
      </w:ins>
      <w:ins w:id="2707" w:author="Elias De Moraes Fernandes" w:date="2016-10-10T23:44:00Z">
        <w:r w:rsidR="00B07220" w:rsidRPr="0077058D">
          <w:t>pode</w:t>
        </w:r>
        <w:r w:rsidR="00B07220" w:rsidRPr="5B0B99E4">
          <w:t>-</w:t>
        </w:r>
      </w:ins>
      <w:ins w:id="2708" w:author="Elias De Moraes Fernandes" w:date="2016-10-10T23:21:00Z">
        <w:r w:rsidR="009E7BB7">
          <w:t xml:space="preserve">se </w:t>
        </w:r>
      </w:ins>
      <w:ins w:id="2709" w:author="Elias De Moraes Fernandes" w:date="2016-10-10T22:56:00Z">
        <w:r w:rsidR="00DF4E92">
          <w:t xml:space="preserve">observar o código extraído da classe </w:t>
        </w:r>
      </w:ins>
      <w:proofErr w:type="spellStart"/>
      <w:ins w:id="2710" w:author="Elias De Moraes Fernandes" w:date="2016-10-10T23:39:00Z">
        <w:r w:rsidR="00706442">
          <w:t>ItemController.cs</w:t>
        </w:r>
      </w:ins>
      <w:proofErr w:type="spellEnd"/>
      <w:ins w:id="2711" w:author="Elias De Moraes Fernandes" w:date="2016-10-11T00:33:00Z">
        <w:r w:rsidR="00F2190C">
          <w:t xml:space="preserve"> que tem adiciona itens na tela em forma de </w:t>
        </w:r>
        <w:proofErr w:type="spellStart"/>
        <w:r w:rsidR="00F2190C" w:rsidRPr="5B0B99E4">
          <w:rPr>
            <w:i/>
            <w:iCs/>
            <w:rPrChange w:id="2712" w:author="Convidado" w:date="2016-10-14T04:57:00Z">
              <w:rPr/>
            </w:rPrChange>
          </w:rPr>
          <w:t>waves</w:t>
        </w:r>
      </w:ins>
      <w:proofErr w:type="spellEnd"/>
      <w:ins w:id="2713" w:author="Elias De Moraes Fernandes" w:date="2016-10-11T00:34:00Z">
        <w:r w:rsidR="00466EE7">
          <w:rPr>
            <w:rStyle w:val="FootnoteReference"/>
          </w:rPr>
          <w:footnoteReference w:id="5"/>
        </w:r>
      </w:ins>
      <w:ins w:id="2731" w:author="Elias De Moraes Fernandes" w:date="2016-10-11T00:19:00Z">
        <w:r w:rsidR="007048CC">
          <w:t xml:space="preserve">. No método </w:t>
        </w:r>
        <w:proofErr w:type="spellStart"/>
        <w:proofErr w:type="gramStart"/>
        <w:r w:rsidR="007048CC" w:rsidRPr="5B0B99E4">
          <w:rPr>
            <w:i/>
            <w:iCs/>
            <w:rPrChange w:id="2732" w:author="Convidado" w:date="2016-10-14T04:57:00Z">
              <w:rPr/>
            </w:rPrChange>
          </w:rPr>
          <w:t>SpawnWave</w:t>
        </w:r>
        <w:proofErr w:type="spellEnd"/>
        <w:r w:rsidR="007048CC" w:rsidRPr="5B0B99E4">
          <w:t>(</w:t>
        </w:r>
        <w:proofErr w:type="spellStart"/>
        <w:proofErr w:type="gramEnd"/>
        <w:r w:rsidR="007048CC">
          <w:t>Wave</w:t>
        </w:r>
        <w:proofErr w:type="spellEnd"/>
        <w:r w:rsidR="007048CC" w:rsidRPr="5B0B99E4">
          <w:t xml:space="preserve"> </w:t>
        </w:r>
        <w:proofErr w:type="spellStart"/>
        <w:r w:rsidR="007048CC" w:rsidRPr="5B0B99E4">
          <w:rPr>
            <w:i/>
            <w:iCs/>
            <w:rPrChange w:id="2733" w:author="Convidado" w:date="2016-10-14T04:57:00Z">
              <w:rPr/>
            </w:rPrChange>
          </w:rPr>
          <w:t>wave</w:t>
        </w:r>
        <w:proofErr w:type="spellEnd"/>
        <w:r w:rsidR="007048CC" w:rsidRPr="5B0B99E4">
          <w:rPr>
            <w:i/>
            <w:iCs/>
            <w:rPrChange w:id="2734" w:author="Convidado" w:date="2016-10-14T04:57:00Z">
              <w:rPr/>
            </w:rPrChange>
          </w:rPr>
          <w:t>)</w:t>
        </w:r>
      </w:ins>
      <w:ins w:id="2735" w:author="Elias De Moraes Fernandes" w:date="2016-10-11T00:22:00Z">
        <w:r w:rsidR="00A24A66" w:rsidRPr="5B0B99E4">
          <w:rPr>
            <w:i/>
            <w:iCs/>
            <w:rPrChange w:id="2736" w:author="Convidado" w:date="2016-10-14T04:57:00Z">
              <w:rPr/>
            </w:rPrChange>
          </w:rPr>
          <w:t xml:space="preserve"> </w:t>
        </w:r>
      </w:ins>
      <w:ins w:id="2737" w:author="Elias De Moraes Fernandes" w:date="2016-10-11T00:23:00Z">
        <w:r w:rsidR="00E60061" w:rsidRPr="5B0B99E4">
          <w:rPr>
            <w:i/>
            <w:iCs/>
            <w:rPrChange w:id="2738" w:author="Convidado" w:date="2016-10-14T04:57:00Z">
              <w:rPr/>
            </w:rPrChange>
          </w:rPr>
          <w:t>dentro do</w:t>
        </w:r>
      </w:ins>
      <w:ins w:id="2739" w:author="Elias De Moraes Fernandes" w:date="2016-10-11T00:22:00Z">
        <w:r w:rsidR="00A24A66" w:rsidRPr="5B0B99E4">
          <w:rPr>
            <w:i/>
            <w:iCs/>
            <w:rPrChange w:id="2740" w:author="Convidado" w:date="2016-10-14T04:57:00Z">
              <w:rPr/>
            </w:rPrChange>
          </w:rPr>
          <w:t xml:space="preserve"> um laço de repetição </w:t>
        </w:r>
      </w:ins>
      <w:ins w:id="2741" w:author="Elias De Moraes Fernandes" w:date="2016-10-11T00:23:00Z">
        <w:r w:rsidR="00E60061" w:rsidRPr="5B0B99E4">
          <w:rPr>
            <w:i/>
            <w:iCs/>
            <w:rPrChange w:id="2742" w:author="Convidado" w:date="2016-10-14T04:57:00Z">
              <w:rPr/>
            </w:rPrChange>
          </w:rPr>
          <w:t>for</w:t>
        </w:r>
      </w:ins>
      <w:ins w:id="2743" w:author="Elias De Moraes Fernandes" w:date="2016-10-11T00:24:00Z">
        <w:r w:rsidR="00E60061" w:rsidRPr="5B0B99E4">
          <w:rPr>
            <w:i/>
            <w:iCs/>
            <w:rPrChange w:id="2744" w:author="Convidado" w:date="2016-10-14T04:57:00Z">
              <w:rPr/>
            </w:rPrChange>
          </w:rPr>
          <w:t xml:space="preserve"> encontra-se uma chamada para o método </w:t>
        </w:r>
        <w:proofErr w:type="spellStart"/>
        <w:r w:rsidR="00E60061" w:rsidRPr="5B0B99E4">
          <w:rPr>
            <w:i/>
            <w:iCs/>
            <w:rPrChange w:id="2745" w:author="Convidado" w:date="2016-10-14T04:57:00Z">
              <w:rPr/>
            </w:rPrChange>
          </w:rPr>
          <w:t>SpawnItem</w:t>
        </w:r>
        <w:proofErr w:type="spellEnd"/>
        <w:r w:rsidR="00E60061" w:rsidRPr="5B0B99E4">
          <w:rPr>
            <w:i/>
            <w:iCs/>
            <w:rPrChange w:id="2746" w:author="Convidado" w:date="2016-10-14T04:57:00Z">
              <w:rPr/>
            </w:rPrChange>
          </w:rPr>
          <w:t>(</w:t>
        </w:r>
      </w:ins>
      <w:ins w:id="2747" w:author="Elias De Moraes Fernandes" w:date="2016-10-11T00:31:00Z">
        <w:r w:rsidR="00DE02AC" w:rsidRPr="5B0B99E4">
          <w:rPr>
            <w:i/>
            <w:iCs/>
          </w:rPr>
          <w:t>_</w:t>
        </w:r>
        <w:proofErr w:type="spellStart"/>
        <w:r w:rsidR="00DE02AC" w:rsidRPr="5B0B99E4">
          <w:rPr>
            <w:i/>
            <w:iCs/>
            <w:rPrChange w:id="2748" w:author="Convidado" w:date="2016-10-14T04:57:00Z">
              <w:rPr/>
            </w:rPrChange>
          </w:rPr>
          <w:t>wave.item</w:t>
        </w:r>
      </w:ins>
      <w:proofErr w:type="spellEnd"/>
      <w:ins w:id="2749" w:author="Elias De Moraes Fernandes" w:date="2016-10-11T00:24:00Z">
        <w:r w:rsidR="00E60061">
          <w:t>) que adiciona na jogo a qu</w:t>
        </w:r>
        <w:r w:rsidR="00DE02AC">
          <w:t xml:space="preserve">antidade de </w:t>
        </w:r>
        <w:proofErr w:type="spellStart"/>
        <w:r w:rsidR="00DE02AC">
          <w:t>items</w:t>
        </w:r>
        <w:proofErr w:type="spellEnd"/>
        <w:r w:rsidR="00DE02AC">
          <w:t xml:space="preserve"> definidos p</w:t>
        </w:r>
      </w:ins>
      <w:ins w:id="2750" w:author="Elias De Moraes Fernandes" w:date="2016-10-11T00:31:00Z">
        <w:r w:rsidR="00473C8F">
          <w:t>elo tamanho do laço de repetiç</w:t>
        </w:r>
      </w:ins>
      <w:ins w:id="2751" w:author="Elias De Moraes Fernandes" w:date="2016-10-11T00:32:00Z">
        <w:r w:rsidR="00473C8F">
          <w:t>ão</w:t>
        </w:r>
      </w:ins>
      <w:ins w:id="2752" w:author="Elias De Moraes Fernandes" w:date="2016-10-11T00:24:00Z">
        <w:r w:rsidR="00E60061">
          <w:t>. Logo</w:t>
        </w:r>
      </w:ins>
      <w:ins w:id="2753" w:author="Elias De Moraes Fernandes" w:date="2016-10-11T00:25:00Z">
        <w:r w:rsidR="00E60061">
          <w:t xml:space="preserve"> após, é chamada a declaração </w:t>
        </w:r>
        <w:proofErr w:type="spellStart"/>
        <w:r w:rsidR="00E60061" w:rsidRPr="5B0B99E4">
          <w:rPr>
            <w:i/>
            <w:iCs/>
            <w:rPrChange w:id="2754" w:author="Convidado" w:date="2016-10-14T04:57:00Z">
              <w:rPr/>
            </w:rPrChange>
          </w:rPr>
          <w:t>yield</w:t>
        </w:r>
        <w:proofErr w:type="spellEnd"/>
        <w:r w:rsidR="00E60061">
          <w:t xml:space="preserve"> que retorna um</w:t>
        </w:r>
      </w:ins>
      <w:ins w:id="2755" w:author="Elias De Moraes Fernandes" w:date="2016-10-11T00:26:00Z">
        <w:r w:rsidR="00E60061">
          <w:t xml:space="preserve">a função </w:t>
        </w:r>
        <w:proofErr w:type="spellStart"/>
        <w:proofErr w:type="gramStart"/>
        <w:r w:rsidR="00E60061" w:rsidRPr="5B0B99E4">
          <w:rPr>
            <w:i/>
            <w:iCs/>
            <w:rPrChange w:id="2756" w:author="Convidado" w:date="2016-10-14T04:57:00Z">
              <w:rPr/>
            </w:rPrChange>
          </w:rPr>
          <w:t>WaitForSeconds</w:t>
        </w:r>
        <w:proofErr w:type="spellEnd"/>
        <w:r w:rsidR="00E60061" w:rsidRPr="5B0B99E4">
          <w:rPr>
            <w:i/>
            <w:iCs/>
            <w:rPrChange w:id="2757" w:author="Convidado" w:date="2016-10-14T04:57:00Z">
              <w:rPr/>
            </w:rPrChange>
          </w:rPr>
          <w:t>(</w:t>
        </w:r>
      </w:ins>
      <w:proofErr w:type="gramEnd"/>
      <w:ins w:id="2758" w:author="Elias De Moraes Fernandes" w:date="2016-10-11T01:01:00Z">
        <w:r w:rsidR="00A80613" w:rsidRPr="5B0B99E4">
          <w:rPr>
            <w:i/>
            <w:iCs/>
            <w:rPrChange w:id="2759" w:author="Convidado" w:date="2016-10-14T04:57:00Z">
              <w:rPr/>
            </w:rPrChange>
          </w:rPr>
          <w:t>1f/rate</w:t>
        </w:r>
      </w:ins>
      <w:ins w:id="2760" w:author="Elias De Moraes Fernandes" w:date="2016-10-11T00:26:00Z">
        <w:r w:rsidR="00E60061" w:rsidRPr="5B0B99E4">
          <w:rPr>
            <w:i/>
            <w:iCs/>
            <w:rPrChange w:id="2761" w:author="Convidado" w:date="2016-10-14T04:57:00Z">
              <w:rPr/>
            </w:rPrChange>
          </w:rPr>
          <w:t>)</w:t>
        </w:r>
      </w:ins>
      <w:ins w:id="2762" w:author="Elias De Moraes Fernandes" w:date="2016-10-11T00:32:00Z">
        <w:r w:rsidR="00473C8F" w:rsidRPr="5B0B99E4">
          <w:rPr>
            <w:i/>
            <w:iCs/>
            <w:rPrChange w:id="2763" w:author="Convidado" w:date="2016-10-14T04:57:00Z">
              <w:rPr/>
            </w:rPrChange>
          </w:rPr>
          <w:t>,</w:t>
        </w:r>
        <w:r w:rsidR="00473C8F">
          <w:t xml:space="preserve"> esperando um tempo </w:t>
        </w:r>
      </w:ins>
      <w:ins w:id="2764" w:author="Elias De Moraes Fernandes" w:date="2016-10-11T01:02:00Z">
        <w:r w:rsidR="000D0140">
          <w:t xml:space="preserve">passado entre parâmetros </w:t>
        </w:r>
      </w:ins>
      <w:ins w:id="2765" w:author="Elias De Moraes Fernandes" w:date="2016-10-11T00:43:00Z">
        <w:r w:rsidR="005C6146">
          <w:t>para dar continuidade na execução do método</w:t>
        </w:r>
      </w:ins>
      <w:ins w:id="2766" w:author="Elias De Moraes Fernandes" w:date="2016-10-11T00:33:00Z">
        <w:r w:rsidR="00473C8F" w:rsidRPr="5B0B99E4">
          <w:t>.</w:t>
        </w:r>
      </w:ins>
      <w:ins w:id="2767" w:author="Elias De Moraes Fernandes" w:date="2016-10-11T00:44:00Z">
        <w:r w:rsidR="00183BB3">
          <w:t xml:space="preserve"> Logo após sair do laço, </w:t>
        </w:r>
        <w:del w:id="2768" w:author="Elias De Moraes Fernandes" w:date="2016-10-12T16:14:00Z">
          <w:r w:rsidR="00183BB3" w:rsidDel="009C7542">
            <w:delText>existe um</w:delText>
          </w:r>
        </w:del>
      </w:ins>
      <w:ins w:id="2769" w:author="Elias De Moraes Fernandes" w:date="2016-10-12T16:14:00Z">
        <w:r w:rsidR="009C7542">
          <w:t xml:space="preserve">o </w:t>
        </w:r>
      </w:ins>
      <w:ins w:id="2770" w:author="Elias De Moraes Fernandes" w:date="2016-10-11T00:44:00Z">
        <w:r w:rsidR="00183BB3" w:rsidRPr="5B0B99E4">
          <w:t xml:space="preserve"> </w:t>
        </w:r>
        <w:proofErr w:type="spellStart"/>
        <w:r w:rsidR="00183BB3">
          <w:t>Enum</w:t>
        </w:r>
        <w:proofErr w:type="spellEnd"/>
        <w:r w:rsidR="00183BB3" w:rsidRPr="5B0B99E4">
          <w:t xml:space="preserve"> </w:t>
        </w:r>
        <w:del w:id="2771" w:author="Elias De Moraes Fernandes" w:date="2016-10-12T16:14:00Z">
          <w:r w:rsidR="00183BB3" w:rsidDel="009C7542">
            <w:delText xml:space="preserve">que </w:delText>
          </w:r>
        </w:del>
        <w:r w:rsidR="00183BB3">
          <w:t>muda de estado</w:t>
        </w:r>
      </w:ins>
      <w:ins w:id="2772" w:author="Elias De Moraes Fernandes" w:date="2016-10-12T12:17:00Z">
        <w:r w:rsidR="005972F5" w:rsidRPr="5B0B99E4">
          <w:t xml:space="preserve"> </w:t>
        </w:r>
      </w:ins>
      <w:ins w:id="2773" w:author="Elias De Moraes Fernandes" w:date="2016-10-12T12:25:00Z">
        <w:r w:rsidR="00621AC3">
          <w:t xml:space="preserve">da função </w:t>
        </w:r>
      </w:ins>
      <w:ins w:id="2774" w:author="Elias De Moraes Fernandes" w:date="2016-10-12T12:17:00Z">
        <w:r w:rsidR="005972F5">
          <w:t xml:space="preserve">para </w:t>
        </w:r>
      </w:ins>
      <w:ins w:id="2775" w:author="Elias De Moraes Fernandes" w:date="2016-10-11T00:44:00Z">
        <w:del w:id="2776" w:author="Elias De Moraes Fernandes" w:date="2016-10-12T12:25:00Z">
          <w:r w:rsidR="00183BB3" w:rsidRPr="00621AC3" w:rsidDel="00621AC3">
            <w:rPr>
              <w:i/>
              <w:rPrChange w:id="2777" w:author="Elias De Moraes Fernandes" w:date="2016-10-12T12:25:00Z">
                <w:rPr/>
              </w:rPrChange>
            </w:rPr>
            <w:delText xml:space="preserve"> (</w:delText>
          </w:r>
        </w:del>
        <w:proofErr w:type="spellStart"/>
        <w:r w:rsidR="00183BB3" w:rsidRPr="5B0B99E4">
          <w:rPr>
            <w:i/>
            <w:iCs/>
            <w:rPrChange w:id="2778" w:author="Convidado" w:date="2016-10-14T04:57:00Z">
              <w:rPr/>
            </w:rPrChange>
          </w:rPr>
          <w:t>Waiting</w:t>
        </w:r>
        <w:proofErr w:type="spellEnd"/>
        <w:del w:id="2779" w:author="Elias De Moraes Fernandes" w:date="2016-10-12T12:25:00Z">
          <w:r w:rsidR="00183BB3" w:rsidDel="00621AC3">
            <w:delText>)</w:delText>
          </w:r>
        </w:del>
        <w:r w:rsidR="00183BB3">
          <w:t xml:space="preserve"> e</w:t>
        </w:r>
        <w:del w:id="2780" w:author="Elias De Moraes Fernandes" w:date="2016-10-12T16:15:00Z">
          <w:r w:rsidR="00183BB3" w:rsidDel="009C7542">
            <w:delText xml:space="preserve"> é</w:delText>
          </w:r>
        </w:del>
        <w:r w:rsidR="00183BB3" w:rsidRPr="5B0B99E4">
          <w:t xml:space="preserve"> </w:t>
        </w:r>
        <w:del w:id="2781" w:author="Elias De Moraes Fernandes" w:date="2016-10-12T16:14:00Z">
          <w:r w:rsidR="00183BB3" w:rsidDel="009C7542">
            <w:delText xml:space="preserve">quebrando </w:delText>
          </w:r>
        </w:del>
      </w:ins>
      <w:ins w:id="2782" w:author="Elias De Moraes Fernandes" w:date="2016-10-12T16:14:00Z">
        <w:r w:rsidR="009C7542">
          <w:t>passa a</w:t>
        </w:r>
      </w:ins>
      <w:ins w:id="2783" w:author="Elias De Moraes Fernandes" w:date="2016-10-12T17:33:00Z">
        <w:r w:rsidR="00981532">
          <w:t xml:space="preserve"> executar o que vem após a</w:t>
        </w:r>
      </w:ins>
      <w:ins w:id="2784" w:author="Elias De Moraes Fernandes" w:date="2016-10-12T16:14:00Z">
        <w:r w:rsidR="009C7542">
          <w:t xml:space="preserve"> declaraçã</w:t>
        </w:r>
      </w:ins>
      <w:ins w:id="2785" w:author="Elias De Moraes Fernandes" w:date="2016-10-12T16:15:00Z">
        <w:r w:rsidR="009C7542">
          <w:t>o</w:t>
        </w:r>
      </w:ins>
      <w:ins w:id="2786" w:author="Elias De Moraes Fernandes" w:date="2016-10-11T00:44:00Z">
        <w:del w:id="2787" w:author="Elias De Moraes Fernandes" w:date="2016-10-12T16:14:00Z">
          <w:r w:rsidR="00183BB3" w:rsidDel="009C7542">
            <w:delText>o</w:delText>
          </w:r>
        </w:del>
        <w:r w:rsidR="00183BB3" w:rsidRPr="5B0B99E4">
          <w:t xml:space="preserve"> </w:t>
        </w:r>
        <w:proofErr w:type="spellStart"/>
        <w:r w:rsidR="00183BB3" w:rsidRPr="5B0B99E4">
          <w:rPr>
            <w:i/>
            <w:iCs/>
            <w:rPrChange w:id="2788" w:author="Convidado" w:date="2016-10-14T04:57:00Z">
              <w:rPr/>
            </w:rPrChange>
          </w:rPr>
          <w:t>yield</w:t>
        </w:r>
        <w:proofErr w:type="spellEnd"/>
        <w:r w:rsidR="00183BB3" w:rsidRPr="5B0B99E4">
          <w:t>.</w:t>
        </w:r>
      </w:ins>
    </w:p>
    <w:p w14:paraId="35EEE234" w14:textId="77777777" w:rsidR="009E3930" w:rsidRDefault="00794355">
      <w:pPr>
        <w:pStyle w:val="Caption"/>
        <w:jc w:val="center"/>
        <w:rPr>
          <w:ins w:id="2789" w:author="Elias De Moraes Fernandes" w:date="2016-10-12T17:02:00Z"/>
        </w:rPr>
        <w:pPrChange w:id="2790" w:author="Elias De Moraes Fernandes" w:date="2016-10-12T17:00:00Z">
          <w:pPr>
            <w:pStyle w:val="TextodoTrabalho"/>
            <w:ind w:left="400" w:firstLine="0"/>
          </w:pPr>
        </w:pPrChange>
      </w:pPr>
      <w:bookmarkStart w:id="2791" w:name="_MON_1537652840"/>
      <w:bookmarkStart w:id="2792" w:name="_MON_1537804691"/>
      <w:bookmarkStart w:id="2793" w:name="_MON_1537804749"/>
      <w:bookmarkStart w:id="2794" w:name="_MON_1537652801"/>
      <w:bookmarkEnd w:id="2791"/>
      <w:bookmarkEnd w:id="2792"/>
      <w:bookmarkEnd w:id="2793"/>
      <w:bookmarkEnd w:id="2794"/>
      <w:ins w:id="2795" w:author="Elias De Moraes Fernandes" w:date="2016-10-10T23:27:00Z">
        <w:r>
          <w:lastRenderedPageBreak/>
          <w:pict w14:anchorId="6B705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578.35pt">
              <v:imagedata r:id="rId29" o:title=""/>
            </v:shape>
          </w:pict>
        </w:r>
      </w:ins>
    </w:p>
    <w:p w14:paraId="3FFF7DA6" w14:textId="2868A960" w:rsidR="004E4FF9" w:rsidRPr="000E782A" w:rsidRDefault="000E782A">
      <w:pPr>
        <w:pStyle w:val="Caption"/>
        <w:jc w:val="center"/>
        <w:rPr>
          <w:ins w:id="2796" w:author="Elias De Moraes Fernandes" w:date="2016-10-12T16:20:00Z"/>
        </w:rPr>
        <w:pPrChange w:id="2797" w:author="Elias De Moraes Fernandes" w:date="2016-10-12T17:00:00Z">
          <w:pPr>
            <w:pStyle w:val="TextodoTrabalho"/>
            <w:ind w:left="400" w:firstLine="0"/>
          </w:pPr>
        </w:pPrChange>
      </w:pPr>
      <w:bookmarkStart w:id="2798" w:name="_Ref464055104"/>
      <w:bookmarkStart w:id="2799" w:name="_Toc464064241"/>
      <w:ins w:id="2800" w:author="Elias De Moraes Fernandes" w:date="2016-10-12T16:59:00Z">
        <w:r w:rsidRPr="5B0B99E4">
          <w:rPr>
            <w:rFonts w:ascii="Times New Roman" w:eastAsia="Times New Roman" w:hAnsi="Times New Roman"/>
            <w:b/>
            <w:bCs/>
            <w:i w:val="0"/>
            <w:iCs w:val="0"/>
            <w:color w:val="000000"/>
            <w:sz w:val="24"/>
            <w:szCs w:val="24"/>
            <w:rPrChange w:id="2801" w:author="Convidado" w:date="2016-10-14T04:57:00Z">
              <w:rPr>
                <w:i/>
                <w:iCs/>
              </w:rPr>
            </w:rPrChange>
          </w:rPr>
          <w:t xml:space="preserve">Figura  </w:t>
        </w:r>
        <w:r w:rsidRPr="5B0B99E4">
          <w:fldChar w:fldCharType="begin"/>
        </w:r>
        <w:r w:rsidRPr="00B651D7">
          <w:rPr>
            <w:rFonts w:eastAsia="Times New Roman"/>
            <w:b/>
            <w:i w:val="0"/>
            <w:iCs w:val="0"/>
            <w:color w:val="000000"/>
            <w:sz w:val="24"/>
            <w:szCs w:val="24"/>
            <w:rPrChange w:id="2802" w:author="Elias De Moraes Fernandes" w:date="2016-10-12T17:39:00Z">
              <w:rPr>
                <w:i/>
                <w:iCs/>
              </w:rPr>
            </w:rPrChange>
          </w:rPr>
          <w:instrText xml:space="preserve"> SEQ Figura_ \* ARABIC </w:instrText>
        </w:r>
      </w:ins>
      <w:r w:rsidRPr="5B0B99E4">
        <w:rPr>
          <w:rFonts w:eastAsia="Times New Roman"/>
          <w:b/>
          <w:i w:val="0"/>
          <w:iCs w:val="0"/>
          <w:color w:val="000000"/>
          <w:sz w:val="24"/>
          <w:szCs w:val="24"/>
          <w:rPrChange w:id="2803" w:author="Elias De Moraes Fernandes" w:date="2016-10-12T17:39:00Z">
            <w:rPr>
              <w:i/>
              <w:iCs/>
            </w:rPr>
          </w:rPrChange>
        </w:rPr>
        <w:fldChar w:fldCharType="separate"/>
      </w:r>
      <w:ins w:id="2804" w:author="Elias De Moraes Fernandes" w:date="2016-10-13T23:37:00Z">
        <w:r w:rsidR="00231416" w:rsidRPr="5B0B99E4">
          <w:rPr>
            <w:rFonts w:ascii="Times New Roman" w:eastAsia="Times New Roman" w:hAnsi="Times New Roman"/>
            <w:b/>
            <w:bCs/>
            <w:i w:val="0"/>
            <w:iCs w:val="0"/>
            <w:noProof/>
            <w:color w:val="000000"/>
            <w:sz w:val="24"/>
            <w:szCs w:val="24"/>
            <w:rPrChange w:id="2805" w:author="Convidado" w:date="2016-10-14T04:57:00Z">
              <w:rPr>
                <w:b/>
                <w:noProof/>
              </w:rPr>
            </w:rPrChange>
          </w:rPr>
          <w:t>16</w:t>
        </w:r>
      </w:ins>
      <w:ins w:id="2806" w:author="Elias De Moraes Fernandes" w:date="2016-10-12T19:32:00Z">
        <w:del w:id="2807" w:author="Elias De Moraes Fernandes" w:date="2016-10-13T23:37:00Z">
          <w:r w:rsidR="00C46D14" w:rsidDel="00231416">
            <w:rPr>
              <w:rFonts w:eastAsia="Times New Roman"/>
              <w:b/>
              <w:i w:val="0"/>
              <w:iCs w:val="0"/>
              <w:noProof/>
              <w:color w:val="000000"/>
              <w:sz w:val="24"/>
              <w:szCs w:val="24"/>
            </w:rPr>
            <w:delText>15</w:delText>
          </w:r>
        </w:del>
      </w:ins>
      <w:ins w:id="2808" w:author="Elias De Moraes Fernandes" w:date="2016-10-12T16:59:00Z">
        <w:r w:rsidRPr="00794355">
          <w:fldChar w:fldCharType="end"/>
        </w:r>
        <w:bookmarkEnd w:id="2798"/>
        <w:r w:rsidRPr="5B0B99E4">
          <w:rPr>
            <w:rFonts w:ascii="Times New Roman" w:eastAsia="Times New Roman" w:hAnsi="Times New Roman"/>
            <w:i w:val="0"/>
            <w:iCs w:val="0"/>
            <w:color w:val="000000"/>
            <w:sz w:val="24"/>
            <w:szCs w:val="24"/>
            <w:rPrChange w:id="2809" w:author="Convidado" w:date="2016-10-14T04:57:00Z">
              <w:rPr/>
            </w:rPrChange>
          </w:rPr>
          <w:t xml:space="preserve"> - Código usando </w:t>
        </w:r>
        <w:proofErr w:type="spellStart"/>
        <w:r w:rsidRPr="5B0B99E4">
          <w:rPr>
            <w:rFonts w:ascii="Times New Roman" w:eastAsia="Times New Roman" w:hAnsi="Times New Roman"/>
            <w:i w:val="0"/>
            <w:iCs w:val="0"/>
            <w:color w:val="000000"/>
            <w:sz w:val="24"/>
            <w:szCs w:val="24"/>
            <w:rPrChange w:id="2810" w:author="Convidado" w:date="2016-10-14T04:57:00Z">
              <w:rPr/>
            </w:rPrChange>
          </w:rPr>
          <w:t>Coroutines</w:t>
        </w:r>
      </w:ins>
      <w:bookmarkEnd w:id="2799"/>
      <w:proofErr w:type="spellEnd"/>
    </w:p>
    <w:p w14:paraId="64A98917" w14:textId="0958A64E" w:rsidR="002D6A2F" w:rsidDel="002302CF" w:rsidRDefault="002D6A2F">
      <w:pPr>
        <w:pStyle w:val="TextodoTrabalho"/>
        <w:ind w:left="400" w:firstLine="0"/>
        <w:rPr>
          <w:ins w:id="2811" w:author="Elias De Moraes Fernandes" w:date="2016-10-12T16:20:00Z"/>
          <w:del w:id="2812" w:author="Elias De Moraes Fernandes" w:date="2016-10-13T23:05:00Z"/>
        </w:rPr>
      </w:pPr>
    </w:p>
    <w:p w14:paraId="27A53E6D" w14:textId="77777777" w:rsidR="002D6A2F" w:rsidRDefault="002D6A2F">
      <w:pPr>
        <w:pStyle w:val="TextodoTrabalho"/>
        <w:ind w:firstLine="0"/>
        <w:rPr>
          <w:ins w:id="2813" w:author="Elias De Moraes Fernandes" w:date="2016-10-12T16:20:00Z"/>
        </w:rPr>
        <w:pPrChange w:id="2814" w:author="Elias De Moraes Fernandes" w:date="2016-10-13T23:05:00Z">
          <w:pPr>
            <w:pStyle w:val="TextodoTrabalho"/>
            <w:ind w:left="400" w:firstLine="0"/>
          </w:pPr>
        </w:pPrChange>
      </w:pPr>
    </w:p>
    <w:p w14:paraId="124CA3A6" w14:textId="2471C56C" w:rsidR="005355B8" w:rsidRDefault="005355B8" w:rsidP="005355B8">
      <w:pPr>
        <w:pStyle w:val="TextodoTrabalho"/>
        <w:rPr>
          <w:ins w:id="2815" w:author="Elias De Moraes Fernandes" w:date="2016-10-12T17:31:00Z"/>
          <w:noProof/>
          <w:lang w:val="en-US"/>
        </w:rPr>
      </w:pPr>
      <w:ins w:id="2816" w:author="Elias De Moraes Fernandes" w:date="2016-10-12T17:31:00Z">
        <w:r w:rsidRPr="001C044B">
          <w:t>Do</w:t>
        </w:r>
        <w:r>
          <w:rPr>
            <w:noProof/>
            <w:lang w:val="en-US"/>
          </w:rPr>
          <w:t xml:space="preserve"> ponto de vista de programação, Coroutines encurtou o passo de criar várias classes dependentes, </w:t>
        </w:r>
        <w:r w:rsidR="00891CA1">
          <w:rPr>
            <w:noProof/>
            <w:lang w:val="en-US"/>
          </w:rPr>
          <w:t>solidific</w:t>
        </w:r>
      </w:ins>
      <w:ins w:id="2817" w:author="Elias De Moraes Fernandes" w:date="2016-10-12T19:18:00Z">
        <w:r w:rsidR="00891CA1">
          <w:rPr>
            <w:noProof/>
            <w:lang w:val="en-US"/>
          </w:rPr>
          <w:t>ou</w:t>
        </w:r>
      </w:ins>
      <w:ins w:id="2818" w:author="Elias De Moraes Fernandes" w:date="2016-10-12T17:31:00Z">
        <w:r w:rsidR="004F19E7">
          <w:rPr>
            <w:noProof/>
            <w:lang w:val="en-US"/>
          </w:rPr>
          <w:t xml:space="preserve"> essas dependência</w:t>
        </w:r>
      </w:ins>
      <w:ins w:id="2819" w:author="Elias De Moraes Fernandes" w:date="2016-10-12T19:18:00Z">
        <w:r w:rsidR="004F19E7">
          <w:rPr>
            <w:noProof/>
            <w:lang w:val="en-US"/>
          </w:rPr>
          <w:t>s</w:t>
        </w:r>
      </w:ins>
      <w:ins w:id="2820" w:author="Elias De Moraes Fernandes" w:date="2016-10-12T17:31:00Z">
        <w:r>
          <w:rPr>
            <w:noProof/>
            <w:lang w:val="en-US"/>
          </w:rPr>
          <w:t xml:space="preserve"> apenas criando métodos específico</w:t>
        </w:r>
      </w:ins>
      <w:ins w:id="2821" w:author="Elias De Moraes Fernandes" w:date="2016-10-12T17:32:00Z">
        <w:r>
          <w:rPr>
            <w:noProof/>
            <w:lang w:val="en-US"/>
          </w:rPr>
          <w:t>s</w:t>
        </w:r>
      </w:ins>
      <w:ins w:id="2822" w:author="Elias De Moraes Fernandes" w:date="2016-10-12T17:31:00Z">
        <w:r>
          <w:rPr>
            <w:noProof/>
            <w:lang w:val="en-US"/>
          </w:rPr>
          <w:t>. Outra contribuição importante foi a capacidade de eliminar processamento de memória</w:t>
        </w:r>
      </w:ins>
      <w:ins w:id="2823" w:author="Elias De Moraes Fernandes" w:date="2016-10-12T17:32:00Z">
        <w:r>
          <w:rPr>
            <w:noProof/>
            <w:lang w:val="en-US"/>
          </w:rPr>
          <w:t xml:space="preserve"> (dito anteriormente)</w:t>
        </w:r>
      </w:ins>
      <w:ins w:id="2824" w:author="Elias De Moraes Fernandes" w:date="2016-10-12T17:31:00Z">
        <w:r>
          <w:rPr>
            <w:noProof/>
            <w:lang w:val="en-US"/>
          </w:rPr>
          <w:t xml:space="preserve"> com a habilidade de pausar a </w:t>
        </w:r>
        <w:r>
          <w:rPr>
            <w:noProof/>
            <w:lang w:val="en-US"/>
          </w:rPr>
          <w:lastRenderedPageBreak/>
          <w:t>execução e retornar o controle para o Unity, e quando volta a execução continua a partir do ponto onde foi deixado.</w:t>
        </w:r>
      </w:ins>
    </w:p>
    <w:p w14:paraId="1DD68E9A" w14:textId="37E8229C" w:rsidR="002D6A2F" w:rsidRDefault="002D6A2F">
      <w:pPr>
        <w:pStyle w:val="TextodoTrabalho"/>
        <w:rPr>
          <w:ins w:id="2825" w:author="Elias De Moraes Fernandes" w:date="2016-10-12T16:38:00Z"/>
        </w:rPr>
        <w:pPrChange w:id="2826" w:author="Elias De Moraes Fernandes" w:date="2016-10-12T17:27:00Z">
          <w:pPr>
            <w:pStyle w:val="TextodoTrabalho"/>
            <w:ind w:left="400" w:firstLine="0"/>
          </w:pPr>
        </w:pPrChange>
      </w:pPr>
      <w:proofErr w:type="spellStart"/>
      <w:ins w:id="2827" w:author="Elias De Moraes Fernandes" w:date="2016-10-12T16:21:00Z">
        <w:r>
          <w:t>Coroutines</w:t>
        </w:r>
        <w:proofErr w:type="spellEnd"/>
        <w:r>
          <w:t xml:space="preserve"> f</w:t>
        </w:r>
        <w:r w:rsidR="000C4819">
          <w:t>oi a base para implementar tod</w:t>
        </w:r>
      </w:ins>
      <w:ins w:id="2828" w:author="Elias De Moraes Fernandes" w:date="2016-10-12T16:22:00Z">
        <w:r w:rsidR="000C4819">
          <w:t xml:space="preserve">as classes que envolve </w:t>
        </w:r>
      </w:ins>
      <w:ins w:id="2829" w:author="Elias De Moraes Fernandes" w:date="2016-10-12T16:23:00Z">
        <w:r w:rsidR="000C4819">
          <w:t>criação</w:t>
        </w:r>
      </w:ins>
      <w:ins w:id="2830" w:author="Elias De Moraes Fernandes" w:date="2016-10-12T17:31:00Z">
        <w:r w:rsidR="00C651A7">
          <w:t xml:space="preserve"> de objetos</w:t>
        </w:r>
      </w:ins>
      <w:ins w:id="2831" w:author="Elias De Moraes Fernandes" w:date="2016-10-12T16:23:00Z">
        <w:r w:rsidR="000C4819">
          <w:t xml:space="preserve"> em tempo de jogo como as classes </w:t>
        </w:r>
      </w:ins>
      <w:proofErr w:type="spellStart"/>
      <w:ins w:id="2832" w:author="Elias De Moraes Fernandes" w:date="2016-10-12T16:20:00Z">
        <w:r w:rsidRPr="5B0B99E4">
          <w:rPr>
            <w:i/>
            <w:iCs/>
            <w:rPrChange w:id="2833" w:author="Convidado" w:date="2016-10-14T04:57:00Z">
              <w:rPr/>
            </w:rPrChange>
          </w:rPr>
          <w:t>ItemController</w:t>
        </w:r>
      </w:ins>
      <w:ins w:id="2834" w:author="Elias De Moraes Fernandes" w:date="2016-10-12T16:24:00Z">
        <w:r w:rsidR="000C4819" w:rsidRPr="009624AF">
          <w:rPr>
            <w:i/>
            <w:iCs/>
          </w:rPr>
          <w:t>.cs</w:t>
        </w:r>
        <w:proofErr w:type="spellEnd"/>
        <w:r w:rsidR="000C4819" w:rsidRPr="5B0B99E4">
          <w:t xml:space="preserve">, </w:t>
        </w:r>
        <w:proofErr w:type="spellStart"/>
        <w:r w:rsidR="000C4819" w:rsidRPr="5B0B99E4">
          <w:rPr>
            <w:i/>
            <w:iCs/>
            <w:rPrChange w:id="2835" w:author="Convidado" w:date="2016-10-14T04:57:00Z">
              <w:rPr/>
            </w:rPrChange>
          </w:rPr>
          <w:t>SpawnerController</w:t>
        </w:r>
        <w:r w:rsidR="000C4819" w:rsidRPr="009624AF">
          <w:rPr>
            <w:i/>
            <w:iCs/>
          </w:rPr>
          <w:t>.cs</w:t>
        </w:r>
      </w:ins>
      <w:proofErr w:type="spellEnd"/>
      <w:ins w:id="2836" w:author="Elias De Moraes Fernandes" w:date="2016-10-12T16:30:00Z">
        <w:r w:rsidR="00297DD2">
          <w:t xml:space="preserve"> que </w:t>
        </w:r>
      </w:ins>
      <w:ins w:id="2837" w:author="Elias De Moraes Fernandes" w:date="2016-10-12T16:31:00Z">
        <w:r w:rsidR="00297DD2">
          <w:t xml:space="preserve">representa os </w:t>
        </w:r>
      </w:ins>
      <w:ins w:id="2838" w:author="Elias De Moraes Fernandes" w:date="2016-10-12T16:34:00Z">
        <w:r w:rsidR="00FA329C">
          <w:t>Itens e Predadores, respectivamente.</w:t>
        </w:r>
      </w:ins>
      <w:ins w:id="2839" w:author="Elias De Moraes Fernandes" w:date="2016-10-12T16:24:00Z">
        <w:r w:rsidR="000C4819" w:rsidRPr="000C4819">
          <w:rPr>
            <w:rPrChange w:id="2840" w:author="Elias De Moraes Fernandes" w:date="2016-10-12T16:25:00Z">
              <w:rPr>
                <w:u w:val="single"/>
              </w:rPr>
            </w:rPrChange>
          </w:rPr>
          <w:t xml:space="preserve"> Porém, existe uma cla</w:t>
        </w:r>
      </w:ins>
      <w:ins w:id="2841" w:author="Elias De Moraes Fernandes" w:date="2016-10-12T16:25:00Z">
        <w:r w:rsidR="000C4819">
          <w:t xml:space="preserve">sse que é exceção: </w:t>
        </w:r>
        <w:proofErr w:type="spellStart"/>
        <w:r w:rsidR="000C4819">
          <w:t>ItemSpawner.cs</w:t>
        </w:r>
        <w:proofErr w:type="spellEnd"/>
        <w:r w:rsidR="000C4819">
          <w:t>. Essa classe deposita os itens não saudáveis em tempos aleatórios</w:t>
        </w:r>
      </w:ins>
      <w:ins w:id="2842" w:author="Elias De Moraes Fernandes" w:date="2016-10-12T16:26:00Z">
        <w:r w:rsidR="000C4819">
          <w:t xml:space="preserve"> e faz desaparecer independente se todos foi tocado pelo jogador ou n</w:t>
        </w:r>
      </w:ins>
      <w:ins w:id="2843" w:author="Elias De Moraes Fernandes" w:date="2016-10-12T16:27:00Z">
        <w:r w:rsidR="000C4819">
          <w:t>ão</w:t>
        </w:r>
      </w:ins>
      <w:ins w:id="2844" w:author="Elias De Moraes Fernandes" w:date="2016-10-12T16:25:00Z">
        <w:r w:rsidR="000C4819" w:rsidRPr="5B0B99E4">
          <w:t xml:space="preserve">. </w:t>
        </w:r>
      </w:ins>
      <w:ins w:id="2845" w:author="Elias De Moraes Fernandes" w:date="2016-10-12T16:49:00Z">
        <w:r w:rsidR="002C710B">
          <w:t>A</w:t>
        </w:r>
      </w:ins>
      <w:ins w:id="2846" w:author="Elias De Moraes Fernandes" w:date="2016-10-12T16:27:00Z">
        <w:r w:rsidR="000C4819">
          <w:t xml:space="preserve"> classe traz um conceito simples de inteligência artificial para jogo, embora o desenvolvimento não tem foco nessa área. Na </w:t>
        </w:r>
      </w:ins>
      <w:ins w:id="2847" w:author="Elias De Moraes Fernandes" w:date="2016-10-13T23:39:00Z">
        <w:r w:rsidR="00A32625" w:rsidRPr="009624AF">
          <w:fldChar w:fldCharType="begin"/>
        </w:r>
        <w:r w:rsidR="00A32625" w:rsidRPr="00A32625">
          <w:instrText xml:space="preserve"> REF _Ref464165276 \h </w:instrText>
        </w:r>
      </w:ins>
      <w:r w:rsidR="00A32625" w:rsidRPr="00A32625">
        <w:rPr>
          <w:rPrChange w:id="2848" w:author="Elias De Moraes Fernandes" w:date="2016-10-13T23:39:00Z">
            <w:rPr>
              <w:b/>
            </w:rPr>
          </w:rPrChange>
        </w:rPr>
        <w:instrText xml:space="preserve"> \* MERGEFORMAT </w:instrText>
      </w:r>
      <w:r w:rsidR="00A32625" w:rsidRPr="00FD3826">
        <w:fldChar w:fldCharType="separate"/>
      </w:r>
      <w:ins w:id="2849" w:author="Elias De Moraes Fernandes" w:date="2016-10-13T23:39:00Z">
        <w:r w:rsidR="00A32625" w:rsidRPr="00A32625">
          <w:rPr>
            <w:rPrChange w:id="2850" w:author="Elias De Moraes Fernandes" w:date="2016-10-13T23:39:00Z">
              <w:rPr>
                <w:i/>
                <w:iCs/>
              </w:rPr>
            </w:rPrChange>
          </w:rPr>
          <w:t xml:space="preserve">Figura  </w:t>
        </w:r>
        <w:r w:rsidR="00A32625" w:rsidRPr="5B0B99E4">
          <w:rPr>
            <w:i/>
            <w:iCs/>
            <w:noProof/>
            <w:rPrChange w:id="2851" w:author="Convidado" w:date="2016-10-14T04:57:00Z">
              <w:rPr>
                <w:b/>
                <w:i/>
                <w:iCs/>
                <w:noProof/>
              </w:rPr>
            </w:rPrChange>
          </w:rPr>
          <w:t>17</w:t>
        </w:r>
        <w:r w:rsidR="00A32625" w:rsidRPr="009624AF">
          <w:fldChar w:fldCharType="end"/>
        </w:r>
      </w:ins>
      <w:ins w:id="2852" w:author="Elias De Moraes Fernandes" w:date="2016-10-12T16:28:00Z">
        <w:del w:id="2853" w:author="Elias De Moraes Fernandes" w:date="2016-10-13T23:39:00Z">
          <w:r w:rsidR="000C4819" w:rsidRPr="000A0A51" w:rsidDel="00A32625">
            <w:delText>F</w:delText>
          </w:r>
        </w:del>
      </w:ins>
      <w:ins w:id="2854" w:author="Elias De Moraes Fernandes" w:date="2016-10-12T16:27:00Z">
        <w:del w:id="2855" w:author="Elias De Moraes Fernandes" w:date="2016-10-13T23:39:00Z">
          <w:r w:rsidR="000C4819" w:rsidRPr="00A32625" w:rsidDel="00A32625">
            <w:delText>igura 15</w:delText>
          </w:r>
        </w:del>
      </w:ins>
      <w:ins w:id="2856" w:author="Elias De Moraes Fernandes" w:date="2016-10-12T16:28:00Z">
        <w:r w:rsidR="000C4819" w:rsidRPr="5B0B99E4">
          <w:t xml:space="preserve">, </w:t>
        </w:r>
        <w:r w:rsidR="000C4819">
          <w:t>o</w:t>
        </w:r>
      </w:ins>
      <w:ins w:id="2857" w:author="Elias De Moraes Fernandes" w:date="2016-10-12T16:42:00Z">
        <w:r w:rsidR="0011562B">
          <w:t xml:space="preserve"> trecho do código da classe em questão</w:t>
        </w:r>
      </w:ins>
      <w:ins w:id="2858" w:author="Elias De Moraes Fernandes" w:date="2016-10-12T16:45:00Z">
        <w:r w:rsidR="0035355D">
          <w:t xml:space="preserve"> verifica se é </w:t>
        </w:r>
      </w:ins>
      <w:ins w:id="2859" w:author="Elias De Moraes Fernandes" w:date="2016-10-12T16:46:00Z">
        <w:r w:rsidR="0035355D">
          <w:t>hora</w:t>
        </w:r>
      </w:ins>
      <w:ins w:id="2860" w:author="Elias De Moraes Fernandes" w:date="2016-10-12T16:45:00Z">
        <w:r w:rsidR="0035355D" w:rsidRPr="5B0B99E4">
          <w:t xml:space="preserve"> </w:t>
        </w:r>
      </w:ins>
      <w:ins w:id="2861" w:author="Elias De Moraes Fernandes" w:date="2016-10-12T16:46:00Z">
        <w:r w:rsidR="0035355D">
          <w:t xml:space="preserve">de </w:t>
        </w:r>
        <w:proofErr w:type="spellStart"/>
        <w:r w:rsidR="0035355D">
          <w:t>spawnar</w:t>
        </w:r>
        <w:proofErr w:type="spellEnd"/>
        <w:r w:rsidR="0035355D">
          <w:t xml:space="preserve"> novos objetos na cena, caso seja positivo é chamado o método </w:t>
        </w:r>
        <w:proofErr w:type="spellStart"/>
        <w:r w:rsidR="0035355D" w:rsidRPr="5B0B99E4">
          <w:rPr>
            <w:i/>
            <w:iCs/>
            <w:rPrChange w:id="2862" w:author="Convidado" w:date="2016-10-14T04:57:00Z">
              <w:rPr/>
            </w:rPrChange>
          </w:rPr>
          <w:t>isTimeToSpawn</w:t>
        </w:r>
        <w:proofErr w:type="spellEnd"/>
        <w:r w:rsidR="0035355D" w:rsidRPr="5B0B99E4">
          <w:rPr>
            <w:i/>
            <w:iCs/>
            <w:rPrChange w:id="2863" w:author="Convidado" w:date="2016-10-14T04:57:00Z">
              <w:rPr/>
            </w:rPrChange>
          </w:rPr>
          <w:t>()</w:t>
        </w:r>
        <w:r w:rsidR="0035355D">
          <w:t>. Esse</w:t>
        </w:r>
      </w:ins>
      <w:ins w:id="2864" w:author="Elias De Moraes Fernandes" w:date="2016-10-12T16:45:00Z">
        <w:r w:rsidR="0035355D" w:rsidRPr="5B0B99E4">
          <w:t xml:space="preserve"> </w:t>
        </w:r>
      </w:ins>
      <w:ins w:id="2865" w:author="Elias De Moraes Fernandes" w:date="2016-10-12T16:42:00Z">
        <w:r w:rsidR="0011562B" w:rsidRPr="5B0B99E4">
          <w:t xml:space="preserve"> </w:t>
        </w:r>
      </w:ins>
      <w:ins w:id="2866" w:author="Elias De Moraes Fernandes" w:date="2016-10-12T16:28:00Z">
        <w:r w:rsidR="000C4819">
          <w:t xml:space="preserve"> método </w:t>
        </w:r>
      </w:ins>
      <w:ins w:id="2867" w:author="Elias De Moraes Fernandes" w:date="2016-10-12T16:46:00Z">
        <w:r w:rsidR="0035355D">
          <w:t>verifica se</w:t>
        </w:r>
      </w:ins>
      <w:ins w:id="2868" w:author="Elias De Moraes Fernandes" w:date="2016-10-12T16:47:00Z">
        <w:r w:rsidR="0035355D">
          <w:t xml:space="preserve"> existe algum item na cena e se ainda pode ser depositado item. Caso seja positivo, é </w:t>
        </w:r>
      </w:ins>
      <w:ins w:id="2869" w:author="Elias De Moraes Fernandes" w:date="2016-10-12T17:23:00Z">
        <w:r w:rsidR="003C1597">
          <w:t>executado</w:t>
        </w:r>
      </w:ins>
      <w:ins w:id="2870" w:author="Elias De Moraes Fernandes" w:date="2016-10-12T16:47:00Z">
        <w:r w:rsidR="0035355D">
          <w:t xml:space="preserve"> o m</w:t>
        </w:r>
      </w:ins>
      <w:ins w:id="2871" w:author="Elias De Moraes Fernandes" w:date="2016-10-12T16:48:00Z">
        <w:r w:rsidR="0035355D">
          <w:t>ét</w:t>
        </w:r>
      </w:ins>
      <w:ins w:id="2872" w:author="Elias De Moraes Fernandes" w:date="2016-10-12T17:22:00Z">
        <w:r w:rsidR="003C1597">
          <w:t>o</w:t>
        </w:r>
      </w:ins>
      <w:ins w:id="2873" w:author="Elias De Moraes Fernandes" w:date="2016-10-12T16:48:00Z">
        <w:r w:rsidR="0035355D">
          <w:t xml:space="preserve">do </w:t>
        </w:r>
        <w:proofErr w:type="spellStart"/>
        <w:proofErr w:type="gramStart"/>
        <w:r w:rsidR="0035355D" w:rsidRPr="5B0B99E4">
          <w:rPr>
            <w:i/>
            <w:iCs/>
            <w:rPrChange w:id="2874" w:author="Convidado" w:date="2016-10-14T04:57:00Z">
              <w:rPr/>
            </w:rPrChange>
          </w:rPr>
          <w:t>SpawnWave</w:t>
        </w:r>
        <w:proofErr w:type="spellEnd"/>
        <w:r w:rsidR="0035355D" w:rsidRPr="5B0B99E4">
          <w:rPr>
            <w:i/>
            <w:iCs/>
            <w:rPrChange w:id="2875" w:author="Convidado" w:date="2016-10-14T04:57:00Z">
              <w:rPr/>
            </w:rPrChange>
          </w:rPr>
          <w:t>(</w:t>
        </w:r>
        <w:proofErr w:type="gramEnd"/>
        <w:r w:rsidR="0035355D" w:rsidRPr="5B0B99E4">
          <w:rPr>
            <w:i/>
            <w:iCs/>
            <w:rPrChange w:id="2876" w:author="Convidado" w:date="2016-10-14T04:57:00Z">
              <w:rPr/>
            </w:rPrChange>
          </w:rPr>
          <w:t>)</w:t>
        </w:r>
        <w:r w:rsidR="0035355D">
          <w:t xml:space="preserve"> com</w:t>
        </w:r>
      </w:ins>
      <w:ins w:id="2877" w:author="Elias De Moraes Fernandes" w:date="2016-10-12T17:23:00Z">
        <w:r w:rsidR="003C1597" w:rsidRPr="5B0B99E4">
          <w:t xml:space="preserve"> </w:t>
        </w:r>
      </w:ins>
      <w:ins w:id="2878" w:author="Elias De Moraes Fernandes" w:date="2016-10-12T16:48:00Z">
        <w:r w:rsidR="002C710B">
          <w:t>parâmetros</w:t>
        </w:r>
      </w:ins>
      <w:ins w:id="2879" w:author="Elias De Moraes Fernandes" w:date="2016-10-12T17:23:00Z">
        <w:r w:rsidR="003C1597">
          <w:t xml:space="preserve"> necessários</w:t>
        </w:r>
      </w:ins>
      <w:ins w:id="2880" w:author="Elias De Moraes Fernandes" w:date="2016-10-12T16:48:00Z">
        <w:r w:rsidR="002C710B" w:rsidRPr="5B0B99E4">
          <w:t>.</w:t>
        </w:r>
      </w:ins>
    </w:p>
    <w:p w14:paraId="507251B8" w14:textId="77777777" w:rsidR="007647A7" w:rsidRDefault="00794355">
      <w:pPr>
        <w:pStyle w:val="Caption"/>
        <w:jc w:val="center"/>
        <w:rPr>
          <w:ins w:id="2881" w:author="Elias De Moraes Fernandes" w:date="2016-10-12T19:33:00Z"/>
        </w:rPr>
        <w:pPrChange w:id="2882" w:author="Elias De Moraes Fernandes" w:date="2016-10-12T19:11:00Z">
          <w:pPr>
            <w:pStyle w:val="TextodoTrabalho"/>
            <w:ind w:left="400" w:hanging="400"/>
          </w:pPr>
        </w:pPrChange>
      </w:pPr>
      <w:bookmarkStart w:id="2883" w:name="_MON_1537795855"/>
      <w:bookmarkStart w:id="2884" w:name="_MON_1537796197"/>
      <w:bookmarkStart w:id="2885" w:name="_MON_1537795504"/>
      <w:bookmarkEnd w:id="2883"/>
      <w:bookmarkEnd w:id="2884"/>
      <w:bookmarkEnd w:id="2885"/>
      <w:ins w:id="2886" w:author="Elias De Moraes Fernandes" w:date="2016-10-12T16:42:00Z">
        <w:r>
          <w:pict w14:anchorId="6A14766E">
            <v:shape id="_x0000_i1026" type="#_x0000_t75" style="width:468.4pt;height:238.15pt">
              <v:imagedata r:id="rId30" o:title=""/>
            </v:shape>
          </w:pict>
        </w:r>
      </w:ins>
    </w:p>
    <w:p w14:paraId="3AC12FB6" w14:textId="4CB5CEE5" w:rsidR="006A21AE" w:rsidRPr="00B651D7" w:rsidRDefault="00B651D7">
      <w:pPr>
        <w:pStyle w:val="Caption"/>
        <w:jc w:val="center"/>
        <w:rPr>
          <w:ins w:id="2887" w:author="Elias De Moraes Fernandes" w:date="2016-10-09T23:31:00Z"/>
          <w:rPrChange w:id="2888" w:author="Elias De Moraes Fernandes" w:date="2016-10-12T17:38:00Z">
            <w:rPr>
              <w:ins w:id="2889" w:author="Elias De Moraes Fernandes" w:date="2016-10-09T23:31:00Z"/>
              <w:noProof/>
              <w:lang w:val="en-US"/>
            </w:rPr>
          </w:rPrChange>
        </w:rPr>
        <w:pPrChange w:id="2890" w:author="Elias De Moraes Fernandes" w:date="2016-10-12T19:11:00Z">
          <w:pPr>
            <w:pStyle w:val="TextodoTrabalho"/>
            <w:ind w:left="400" w:hanging="400"/>
          </w:pPr>
        </w:pPrChange>
      </w:pPr>
      <w:bookmarkStart w:id="2891" w:name="_Ref464165276"/>
      <w:bookmarkStart w:id="2892" w:name="_Toc464064242"/>
      <w:ins w:id="2893" w:author="Elias De Moraes Fernandes" w:date="2016-10-12T17:38:00Z">
        <w:r w:rsidRPr="5B0B99E4">
          <w:rPr>
            <w:rFonts w:ascii="Times New Roman" w:eastAsia="Times New Roman" w:hAnsi="Times New Roman"/>
            <w:b/>
            <w:bCs/>
            <w:i w:val="0"/>
            <w:iCs w:val="0"/>
            <w:color w:val="000000"/>
            <w:sz w:val="24"/>
            <w:szCs w:val="24"/>
            <w:rPrChange w:id="2894" w:author="Convidado" w:date="2016-10-14T04:57:00Z">
              <w:rPr>
                <w:i/>
                <w:iCs/>
              </w:rPr>
            </w:rPrChange>
          </w:rPr>
          <w:t xml:space="preserve">Figura  </w:t>
        </w:r>
        <w:r w:rsidRPr="5B0B99E4">
          <w:fldChar w:fldCharType="begin"/>
        </w:r>
        <w:r w:rsidRPr="00B651D7">
          <w:rPr>
            <w:rFonts w:eastAsia="Times New Roman"/>
            <w:b/>
            <w:i w:val="0"/>
            <w:iCs w:val="0"/>
            <w:color w:val="000000"/>
            <w:sz w:val="24"/>
            <w:szCs w:val="24"/>
            <w:rPrChange w:id="2895" w:author="Elias De Moraes Fernandes" w:date="2016-10-12T17:38:00Z">
              <w:rPr>
                <w:i/>
                <w:iCs/>
              </w:rPr>
            </w:rPrChange>
          </w:rPr>
          <w:instrText xml:space="preserve"> SEQ Figura_ \* ARABIC </w:instrText>
        </w:r>
      </w:ins>
      <w:r w:rsidRPr="5B0B99E4">
        <w:rPr>
          <w:rFonts w:eastAsia="Times New Roman"/>
          <w:b/>
          <w:i w:val="0"/>
          <w:iCs w:val="0"/>
          <w:color w:val="000000"/>
          <w:sz w:val="24"/>
          <w:szCs w:val="24"/>
          <w:rPrChange w:id="2896" w:author="Elias De Moraes Fernandes" w:date="2016-10-12T17:38:00Z">
            <w:rPr>
              <w:i/>
              <w:iCs/>
            </w:rPr>
          </w:rPrChange>
        </w:rPr>
        <w:fldChar w:fldCharType="separate"/>
      </w:r>
      <w:ins w:id="2897" w:author="Elias De Moraes Fernandes" w:date="2016-10-13T23:37:00Z">
        <w:r w:rsidR="00231416" w:rsidRPr="5B0B99E4">
          <w:rPr>
            <w:rFonts w:ascii="Times New Roman" w:eastAsia="Times New Roman" w:hAnsi="Times New Roman"/>
            <w:b/>
            <w:bCs/>
            <w:i w:val="0"/>
            <w:iCs w:val="0"/>
            <w:noProof/>
            <w:color w:val="000000"/>
            <w:sz w:val="24"/>
            <w:szCs w:val="24"/>
            <w:rPrChange w:id="2898" w:author="Convidado" w:date="2016-10-14T04:57:00Z">
              <w:rPr>
                <w:b/>
                <w:noProof/>
              </w:rPr>
            </w:rPrChange>
          </w:rPr>
          <w:t>17</w:t>
        </w:r>
      </w:ins>
      <w:ins w:id="2899" w:author="Elias De Moraes Fernandes" w:date="2016-10-12T18:48:00Z">
        <w:del w:id="2900" w:author="Elias De Moraes Fernandes" w:date="2016-10-13T23:37:00Z">
          <w:r w:rsidR="00A23CA1" w:rsidDel="00231416">
            <w:rPr>
              <w:rFonts w:eastAsia="Times New Roman"/>
              <w:b/>
              <w:i w:val="0"/>
              <w:iCs w:val="0"/>
              <w:noProof/>
              <w:color w:val="000000"/>
              <w:sz w:val="24"/>
              <w:szCs w:val="24"/>
            </w:rPr>
            <w:delText>16</w:delText>
          </w:r>
        </w:del>
      </w:ins>
      <w:ins w:id="2901" w:author="Elias De Moraes Fernandes" w:date="2016-10-12T17:38:00Z">
        <w:r w:rsidRPr="00794355">
          <w:fldChar w:fldCharType="end"/>
        </w:r>
        <w:bookmarkEnd w:id="2891"/>
        <w:r w:rsidRPr="5B0B99E4">
          <w:rPr>
            <w:rFonts w:ascii="Times New Roman" w:eastAsia="Times New Roman" w:hAnsi="Times New Roman"/>
            <w:i w:val="0"/>
            <w:iCs w:val="0"/>
            <w:color w:val="000000"/>
            <w:sz w:val="24"/>
            <w:szCs w:val="24"/>
            <w:rPrChange w:id="2902" w:author="Convidado" w:date="2016-10-14T04:57:00Z">
              <w:rPr/>
            </w:rPrChange>
          </w:rPr>
          <w:t xml:space="preserve"> - Trecho de código da classe </w:t>
        </w:r>
        <w:proofErr w:type="spellStart"/>
        <w:r w:rsidRPr="5B0B99E4">
          <w:rPr>
            <w:rFonts w:ascii="Times New Roman" w:eastAsia="Times New Roman" w:hAnsi="Times New Roman"/>
            <w:i w:val="0"/>
            <w:iCs w:val="0"/>
            <w:color w:val="000000"/>
            <w:sz w:val="24"/>
            <w:szCs w:val="24"/>
            <w:rPrChange w:id="2903" w:author="Convidado" w:date="2016-10-14T04:57:00Z">
              <w:rPr/>
            </w:rPrChange>
          </w:rPr>
          <w:t>ItemSpawner</w:t>
        </w:r>
      </w:ins>
      <w:bookmarkEnd w:id="2892"/>
      <w:proofErr w:type="spellEnd"/>
    </w:p>
    <w:p w14:paraId="505CACA1" w14:textId="375E24E6" w:rsidR="00AF7639" w:rsidRDefault="00AF7639">
      <w:pPr>
        <w:pStyle w:val="TextodoTrabalho"/>
        <w:ind w:firstLine="0"/>
        <w:rPr>
          <w:ins w:id="2904" w:author="Elias De Moraes Fernandes" w:date="2016-10-11T01:03:00Z"/>
          <w:noProof/>
          <w:lang w:val="en-US"/>
        </w:rPr>
        <w:pPrChange w:id="2905" w:author="Elias De Moraes Fernandes" w:date="2016-10-12T17:31:00Z">
          <w:pPr>
            <w:spacing w:after="200" w:line="276" w:lineRule="auto"/>
          </w:pPr>
        </w:pPrChange>
      </w:pPr>
      <w:ins w:id="2906" w:author="Elias De Moraes Fernandes" w:date="2016-10-11T01:03:00Z">
        <w:del w:id="2907" w:author="Elias De Moraes Fernandes" w:date="2016-10-12T17:23:00Z">
          <w:r w:rsidDel="00450142">
            <w:rPr>
              <w:noProof/>
              <w:lang w:val="en-US"/>
            </w:rPr>
            <w:br w:type="page"/>
          </w:r>
        </w:del>
      </w:ins>
    </w:p>
    <w:p w14:paraId="7BE54F7A" w14:textId="77777777" w:rsidR="00A955A3" w:rsidRDefault="00A955A3">
      <w:pPr>
        <w:spacing w:after="200" w:line="276" w:lineRule="auto"/>
        <w:rPr>
          <w:ins w:id="2908" w:author="Elias De Moraes Fernandes" w:date="2016-10-12T17:39:00Z"/>
          <w:rFonts w:eastAsia="Times New Roman"/>
          <w:noProof/>
          <w:color w:val="000000"/>
          <w:lang w:val="en-US"/>
        </w:rPr>
      </w:pPr>
      <w:ins w:id="2909" w:author="Elias De Moraes Fernandes" w:date="2016-10-12T17:39:00Z">
        <w:r>
          <w:rPr>
            <w:noProof/>
            <w:lang w:val="en-US"/>
          </w:rPr>
          <w:br w:type="page"/>
        </w:r>
      </w:ins>
    </w:p>
    <w:p w14:paraId="18A85FDF" w14:textId="65282BDC" w:rsidR="005348DE" w:rsidRPr="00A955A3" w:rsidRDefault="005348DE">
      <w:pPr>
        <w:pStyle w:val="TextodoTrabalho"/>
        <w:numPr>
          <w:ilvl w:val="2"/>
          <w:numId w:val="6"/>
        </w:numPr>
        <w:rPr>
          <w:ins w:id="2910" w:author="Elias De Moraes Fernandes" w:date="2016-10-12T17:39:00Z"/>
          <w:rPrChange w:id="2911" w:author="Elias De Moraes Fernandes" w:date="2016-10-12T17:39:00Z">
            <w:rPr>
              <w:ins w:id="2912" w:author="Elias De Moraes Fernandes" w:date="2016-10-12T17:39:00Z"/>
              <w:noProof/>
              <w:lang w:val="en-US"/>
            </w:rPr>
          </w:rPrChange>
        </w:rPr>
        <w:pPrChange w:id="2913" w:author="Elias De Moraes Fernandes" w:date="2016-10-09T23:30:00Z">
          <w:pPr>
            <w:pStyle w:val="TextodoTrabalho"/>
            <w:ind w:left="400" w:firstLine="0"/>
          </w:pPr>
        </w:pPrChange>
      </w:pPr>
      <w:ins w:id="2914" w:author="Elias De Moraes Fernandes" w:date="2016-10-09T23:31:00Z">
        <w:r>
          <w:rPr>
            <w:noProof/>
            <w:lang w:val="en-US"/>
          </w:rPr>
          <w:lastRenderedPageBreak/>
          <w:t>Modelo</w:t>
        </w:r>
      </w:ins>
      <w:ins w:id="2915" w:author="Elias De Moraes Fernandes" w:date="2016-10-12T18:03:00Z">
        <w:r w:rsidR="00EB6EAD">
          <w:rPr>
            <w:noProof/>
            <w:lang w:val="en-US"/>
          </w:rPr>
          <w:t xml:space="preserve"> e Controle</w:t>
        </w:r>
      </w:ins>
      <w:ins w:id="2916" w:author="Elias De Moraes Fernandes" w:date="2016-10-09T23:31:00Z">
        <w:r>
          <w:rPr>
            <w:noProof/>
            <w:lang w:val="en-US"/>
          </w:rPr>
          <w:t xml:space="preserve"> para </w:t>
        </w:r>
        <w:del w:id="2917" w:author="Elias De Moraes Fernandes" w:date="2016-10-12T17:41:00Z">
          <w:r w:rsidDel="00A955A3">
            <w:rPr>
              <w:noProof/>
              <w:lang w:val="en-US"/>
            </w:rPr>
            <w:delText>Itens</w:delText>
          </w:r>
        </w:del>
      </w:ins>
      <w:ins w:id="2918" w:author="Elias De Moraes Fernandes" w:date="2016-10-12T17:41:00Z">
        <w:r w:rsidR="00A955A3">
          <w:rPr>
            <w:noProof/>
            <w:lang w:val="en-US"/>
          </w:rPr>
          <w:t>Predadores</w:t>
        </w:r>
      </w:ins>
    </w:p>
    <w:p w14:paraId="2372A4C8" w14:textId="7B3265F6" w:rsidR="00A955A3" w:rsidRDefault="00A955A3">
      <w:pPr>
        <w:pStyle w:val="TextodoTrabalho"/>
        <w:rPr>
          <w:ins w:id="2919" w:author="Elias De Moraes Fernandes" w:date="2016-10-12T17:40:00Z"/>
        </w:rPr>
        <w:pPrChange w:id="2920" w:author="Elias De Moraes Fernandes" w:date="2016-10-12T17:40:00Z">
          <w:pPr>
            <w:pStyle w:val="TextodoTrabalho"/>
            <w:ind w:left="400" w:firstLine="0"/>
          </w:pPr>
        </w:pPrChange>
      </w:pPr>
    </w:p>
    <w:p w14:paraId="4A0CD7ED" w14:textId="5183C204" w:rsidR="00A955A3" w:rsidRDefault="00A955A3">
      <w:pPr>
        <w:pStyle w:val="TextodoTrabalho"/>
        <w:rPr>
          <w:ins w:id="2921" w:author="Elias De Moraes Fernandes" w:date="2016-10-12T18:05:00Z"/>
        </w:rPr>
        <w:pPrChange w:id="2922" w:author="Elias De Moraes Fernandes" w:date="2016-10-12T17:40:00Z">
          <w:pPr>
            <w:pStyle w:val="TextodoTrabalho"/>
            <w:ind w:left="400" w:firstLine="0"/>
          </w:pPr>
        </w:pPrChange>
      </w:pPr>
      <w:ins w:id="2923" w:author="Elias De Moraes Fernandes" w:date="2016-10-12T17:40:00Z">
        <w:r>
          <w:t xml:space="preserve">Como o jogo possui várias fases e é alimentado por diferentes predadores, </w:t>
        </w:r>
      </w:ins>
      <w:ins w:id="2924" w:author="Elias De Moraes Fernandes" w:date="2016-10-12T17:41:00Z">
        <w:r>
          <w:t>é necessário implementar um</w:t>
        </w:r>
      </w:ins>
      <w:ins w:id="2925" w:author="Elias De Moraes Fernandes" w:date="2016-10-12T18:45:00Z">
        <w:r w:rsidR="00B0356D">
          <w:t>a classe</w:t>
        </w:r>
      </w:ins>
      <w:ins w:id="2926" w:author="Elias De Moraes Fernandes" w:date="2016-10-12T17:41:00Z">
        <w:r>
          <w:t xml:space="preserve"> modelo </w:t>
        </w:r>
      </w:ins>
      <w:ins w:id="2927" w:author="Elias De Moraes Fernandes" w:date="2016-10-12T18:45:00Z">
        <w:r w:rsidR="00B0356D">
          <w:t>para</w:t>
        </w:r>
      </w:ins>
      <w:ins w:id="2928" w:author="Elias De Moraes Fernandes" w:date="2016-10-12T17:49:00Z">
        <w:r w:rsidR="009904EF">
          <w:t xml:space="preserve"> predadores </w:t>
        </w:r>
      </w:ins>
      <w:ins w:id="2929" w:author="Elias De Moraes Fernandes" w:date="2016-10-12T17:41:00Z">
        <w:r>
          <w:t xml:space="preserve">que seja dinâmico </w:t>
        </w:r>
      </w:ins>
      <w:ins w:id="2930" w:author="Elias De Moraes Fernandes" w:date="2016-10-12T17:49:00Z">
        <w:r w:rsidR="009904EF">
          <w:t xml:space="preserve">e fácil de controlar. O modelo desenvolvido apresenta </w:t>
        </w:r>
      </w:ins>
      <w:ins w:id="2931" w:author="Elias De Moraes Fernandes" w:date="2016-10-12T18:04:00Z">
        <w:r w:rsidR="00A04CF9">
          <w:t>a</w:t>
        </w:r>
      </w:ins>
      <w:ins w:id="2932" w:author="Elias De Moraes Fernandes" w:date="2016-10-12T17:50:00Z">
        <w:r w:rsidR="009904EF">
          <w:t xml:space="preserve"> classe </w:t>
        </w:r>
      </w:ins>
      <w:proofErr w:type="spellStart"/>
      <w:ins w:id="2933" w:author="Elias De Moraes Fernandes" w:date="2016-10-12T17:52:00Z">
        <w:r w:rsidR="00B22B5C" w:rsidRPr="5B0B99E4">
          <w:rPr>
            <w:i/>
            <w:iCs/>
            <w:rPrChange w:id="2934" w:author="Convidado" w:date="2016-10-14T04:57:00Z">
              <w:rPr/>
            </w:rPrChange>
          </w:rPr>
          <w:t>Character</w:t>
        </w:r>
        <w:proofErr w:type="spellEnd"/>
        <w:r w:rsidR="00B22B5C" w:rsidRPr="5B0B99E4">
          <w:t xml:space="preserve"> </w:t>
        </w:r>
        <w:r w:rsidR="00A142AA">
          <w:t xml:space="preserve">que é base tanto para o </w:t>
        </w:r>
      </w:ins>
      <w:ins w:id="2935" w:author="Elias De Moraes Fernandes" w:date="2016-10-12T18:04:00Z">
        <w:r w:rsidR="009A1AF5">
          <w:t xml:space="preserve">implementar </w:t>
        </w:r>
      </w:ins>
      <w:ins w:id="2936" w:author="Elias De Moraes Fernandes" w:date="2016-10-12T18:05:00Z">
        <w:r w:rsidR="009A1AF5">
          <w:t>a personagem Nonda</w:t>
        </w:r>
        <w:r w:rsidR="009A1AF5" w:rsidRPr="5B0B99E4">
          <w:t xml:space="preserve"> </w:t>
        </w:r>
      </w:ins>
      <w:ins w:id="2937" w:author="Elias De Moraes Fernandes" w:date="2016-10-12T17:52:00Z">
        <w:r w:rsidR="00A142AA">
          <w:t xml:space="preserve">quanto </w:t>
        </w:r>
      </w:ins>
      <w:ins w:id="2938" w:author="Elias De Moraes Fernandes" w:date="2016-10-12T18:05:00Z">
        <w:r w:rsidR="002C107F">
          <w:t xml:space="preserve">os </w:t>
        </w:r>
      </w:ins>
      <w:ins w:id="2939" w:author="Elias De Moraes Fernandes" w:date="2016-10-12T17:52:00Z">
        <w:r w:rsidR="00A142AA">
          <w:t xml:space="preserve">predadores. </w:t>
        </w:r>
      </w:ins>
      <w:ins w:id="2940" w:author="Elias De Moraes Fernandes" w:date="2016-10-12T17:53:00Z">
        <w:r w:rsidR="00A142AA">
          <w:t xml:space="preserve">Através da herança, foi criado </w:t>
        </w:r>
      </w:ins>
      <w:ins w:id="2941" w:author="Elias De Moraes Fernandes" w:date="2016-10-12T18:02:00Z">
        <w:r w:rsidR="00B21ABB">
          <w:t xml:space="preserve">classes de </w:t>
        </w:r>
        <w:proofErr w:type="spellStart"/>
        <w:r w:rsidR="00B21ABB">
          <w:t>controller</w:t>
        </w:r>
      </w:ins>
      <w:proofErr w:type="spellEnd"/>
      <w:ins w:id="2942" w:author="Elias De Moraes Fernandes" w:date="2016-10-12T17:53:00Z">
        <w:r w:rsidR="00A142AA">
          <w:t xml:space="preserve"> para implementar os estados de animação</w:t>
        </w:r>
      </w:ins>
      <w:ins w:id="2943" w:author="Elias De Moraes Fernandes" w:date="2016-10-12T17:54:00Z">
        <w:r w:rsidR="00A142AA">
          <w:t xml:space="preserve"> que incluem:</w:t>
        </w:r>
      </w:ins>
      <w:ins w:id="2944" w:author="Elias De Moraes Fernandes" w:date="2016-10-12T17:53:00Z">
        <w:r w:rsidR="00A142AA" w:rsidRPr="5B0B99E4">
          <w:t xml:space="preserve"> </w:t>
        </w:r>
        <w:proofErr w:type="spellStart"/>
        <w:r w:rsidR="00A142AA" w:rsidRPr="5B0B99E4">
          <w:rPr>
            <w:i/>
            <w:iCs/>
            <w:rPrChange w:id="2945" w:author="Convidado" w:date="2016-10-14T04:57:00Z">
              <w:rPr/>
            </w:rPrChange>
          </w:rPr>
          <w:t>Idle</w:t>
        </w:r>
      </w:ins>
      <w:proofErr w:type="spellEnd"/>
      <w:ins w:id="2946" w:author="Elias De Moraes Fernandes" w:date="2016-10-12T17:54:00Z">
        <w:r w:rsidR="00A142AA" w:rsidRPr="5B0B99E4">
          <w:rPr>
            <w:i/>
            <w:iCs/>
            <w:rPrChange w:id="2947" w:author="Convidado" w:date="2016-10-14T04:57:00Z">
              <w:rPr/>
            </w:rPrChange>
          </w:rPr>
          <w:t>, Range</w:t>
        </w:r>
      </w:ins>
      <w:ins w:id="2948" w:author="Elias De Moraes Fernandes" w:date="2016-10-12T17:56:00Z">
        <w:r w:rsidR="00A142AA" w:rsidRPr="5B0B99E4">
          <w:rPr>
            <w:i/>
            <w:iCs/>
            <w:rPrChange w:id="2949" w:author="Convidado" w:date="2016-10-14T04:57:00Z">
              <w:rPr/>
            </w:rPrChange>
          </w:rPr>
          <w:t>,</w:t>
        </w:r>
      </w:ins>
      <w:ins w:id="2950" w:author="Elias De Moraes Fernandes" w:date="2016-10-12T17:55:00Z">
        <w:r w:rsidR="00A142AA" w:rsidRPr="5B0B99E4">
          <w:rPr>
            <w:i/>
            <w:iCs/>
            <w:rPrChange w:id="2951" w:author="Convidado" w:date="2016-10-14T04:57:00Z">
              <w:rPr/>
            </w:rPrChange>
          </w:rPr>
          <w:t xml:space="preserve"> </w:t>
        </w:r>
        <w:proofErr w:type="spellStart"/>
        <w:r w:rsidR="00A142AA" w:rsidRPr="5B0B99E4">
          <w:rPr>
            <w:i/>
            <w:iCs/>
            <w:rPrChange w:id="2952" w:author="Convidado" w:date="2016-10-14T04:57:00Z">
              <w:rPr/>
            </w:rPrChange>
          </w:rPr>
          <w:t>Search</w:t>
        </w:r>
      </w:ins>
      <w:proofErr w:type="spellEnd"/>
      <w:ins w:id="2953" w:author="Elias De Moraes Fernandes" w:date="2016-10-12T17:56:00Z">
        <w:r w:rsidR="00A142AA" w:rsidRPr="5B0B99E4">
          <w:rPr>
            <w:i/>
            <w:iCs/>
            <w:rPrChange w:id="2954" w:author="Convidado" w:date="2016-10-14T04:57:00Z">
              <w:rPr/>
            </w:rPrChange>
          </w:rPr>
          <w:t xml:space="preserve"> e </w:t>
        </w:r>
        <w:proofErr w:type="spellStart"/>
        <w:r w:rsidR="00A142AA" w:rsidRPr="5B0B99E4">
          <w:rPr>
            <w:i/>
            <w:iCs/>
            <w:rPrChange w:id="2955" w:author="Convidado" w:date="2016-10-14T04:57:00Z">
              <w:rPr/>
            </w:rPrChange>
          </w:rPr>
          <w:t>Attack</w:t>
        </w:r>
      </w:ins>
      <w:proofErr w:type="spellEnd"/>
      <w:ins w:id="2956" w:author="Elias De Moraes Fernandes" w:date="2016-10-12T17:55:00Z">
        <w:r w:rsidR="00A142AA">
          <w:t>. O</w:t>
        </w:r>
      </w:ins>
      <w:ins w:id="2957" w:author="Elias De Moraes Fernandes" w:date="2016-10-12T17:58:00Z">
        <w:r w:rsidR="00B252D9">
          <w:t xml:space="preserve"> estado</w:t>
        </w:r>
      </w:ins>
      <w:ins w:id="2958" w:author="Elias De Moraes Fernandes" w:date="2016-10-12T17:55:00Z">
        <w:r w:rsidR="00A142AA" w:rsidRPr="5B0B99E4">
          <w:t xml:space="preserve"> </w:t>
        </w:r>
        <w:proofErr w:type="spellStart"/>
        <w:r w:rsidR="00A142AA" w:rsidRPr="5B0B99E4">
          <w:rPr>
            <w:i/>
            <w:iCs/>
            <w:rPrChange w:id="2959" w:author="Convidado" w:date="2016-10-14T04:57:00Z">
              <w:rPr/>
            </w:rPrChange>
          </w:rPr>
          <w:t>Idle</w:t>
        </w:r>
        <w:proofErr w:type="spellEnd"/>
        <w:r w:rsidR="00B252D9" w:rsidRPr="5B0B99E4">
          <w:t xml:space="preserve"> </w:t>
        </w:r>
      </w:ins>
      <w:ins w:id="2960" w:author="Elias De Moraes Fernandes" w:date="2016-10-12T17:58:00Z">
        <w:r w:rsidR="00A80CC4">
          <w:t>deixa</w:t>
        </w:r>
      </w:ins>
      <w:ins w:id="2961" w:author="Elias De Moraes Fernandes" w:date="2016-10-12T17:55:00Z">
        <w:r w:rsidR="00A142AA">
          <w:t xml:space="preserve"> o predador </w:t>
        </w:r>
      </w:ins>
      <w:ins w:id="2962" w:author="Elias De Moraes Fernandes" w:date="2016-10-12T17:58:00Z">
        <w:r w:rsidR="00A80CC4">
          <w:t>sem movimento (</w:t>
        </w:r>
      </w:ins>
      <w:ins w:id="2963" w:author="Elias De Moraes Fernandes" w:date="2016-10-12T17:59:00Z">
        <w:r w:rsidR="00A80CC4">
          <w:t>inativo</w:t>
        </w:r>
      </w:ins>
      <w:ins w:id="2964" w:author="Elias De Moraes Fernandes" w:date="2016-10-12T17:58:00Z">
        <w:r w:rsidR="00A80CC4" w:rsidRPr="5B0B99E4">
          <w:t>)</w:t>
        </w:r>
      </w:ins>
      <w:ins w:id="2965" w:author="Elias De Moraes Fernandes" w:date="2016-10-12T17:59:00Z">
        <w:r w:rsidR="00A80CC4" w:rsidRPr="5B0B99E4">
          <w:t xml:space="preserve"> </w:t>
        </w:r>
      </w:ins>
      <w:ins w:id="2966" w:author="Elias De Moraes Fernandes" w:date="2016-10-12T17:55:00Z">
        <w:r w:rsidR="00A142AA">
          <w:t xml:space="preserve">por alguns segundos. O estado </w:t>
        </w:r>
      </w:ins>
      <w:proofErr w:type="spellStart"/>
      <w:ins w:id="2967" w:author="Elias De Moraes Fernandes" w:date="2016-10-12T17:56:00Z">
        <w:r w:rsidR="00A142AA">
          <w:t>Search</w:t>
        </w:r>
        <w:proofErr w:type="spellEnd"/>
        <w:r w:rsidR="00A142AA" w:rsidRPr="5B0B99E4">
          <w:t xml:space="preserve"> </w:t>
        </w:r>
      </w:ins>
      <w:ins w:id="2968" w:author="Elias De Moraes Fernandes" w:date="2016-10-12T17:57:00Z">
        <w:r w:rsidR="00A142AA">
          <w:t xml:space="preserve">busca pelo jogador baseado no </w:t>
        </w:r>
      </w:ins>
      <w:proofErr w:type="gramStart"/>
      <w:ins w:id="2969" w:author="Elias De Moraes Fernandes" w:date="2016-10-12T18:02:00Z">
        <w:r w:rsidR="00B21ABB">
          <w:t>estado</w:t>
        </w:r>
      </w:ins>
      <w:ins w:id="2970" w:author="Elias De Moraes Fernandes" w:date="2016-10-12T17:57:00Z">
        <w:r w:rsidR="00A142AA" w:rsidRPr="5B0B99E4">
          <w:t xml:space="preserve"> </w:t>
        </w:r>
      </w:ins>
      <w:ins w:id="2971" w:author="Elias De Moraes Fernandes" w:date="2016-10-12T17:55:00Z">
        <w:r w:rsidR="00A142AA" w:rsidRPr="5B0B99E4">
          <w:rPr>
            <w:i/>
            <w:iCs/>
            <w:rPrChange w:id="2972" w:author="Convidado" w:date="2016-10-14T04:57:00Z">
              <w:rPr/>
            </w:rPrChange>
          </w:rPr>
          <w:t>Range</w:t>
        </w:r>
        <w:proofErr w:type="gramEnd"/>
        <w:r w:rsidR="00A142AA" w:rsidRPr="5B0B99E4">
          <w:t xml:space="preserve"> </w:t>
        </w:r>
      </w:ins>
      <w:ins w:id="2973" w:author="Elias De Moraes Fernandes" w:date="2016-10-12T17:57:00Z">
        <w:r w:rsidR="00A142AA">
          <w:t xml:space="preserve">que </w:t>
        </w:r>
      </w:ins>
      <w:ins w:id="2974" w:author="Elias De Moraes Fernandes" w:date="2016-10-12T17:56:00Z">
        <w:r w:rsidR="00A142AA">
          <w:t>verifica se existe o jogador próximo dele</w:t>
        </w:r>
      </w:ins>
      <w:ins w:id="2975" w:author="Elias De Moraes Fernandes" w:date="2016-10-12T17:57:00Z">
        <w:r w:rsidR="00A142AA">
          <w:t xml:space="preserve"> para que possa habilitar o estado </w:t>
        </w:r>
        <w:proofErr w:type="spellStart"/>
        <w:r w:rsidR="00A142AA">
          <w:t>Attack</w:t>
        </w:r>
        <w:proofErr w:type="spellEnd"/>
        <w:r w:rsidR="00A142AA">
          <w:t>, qu</w:t>
        </w:r>
        <w:r w:rsidR="00A23CA1">
          <w:t xml:space="preserve">e efetiva o estado de atacar o </w:t>
        </w:r>
      </w:ins>
      <w:ins w:id="2976" w:author="Elias De Moraes Fernandes" w:date="2016-10-12T18:50:00Z">
        <w:r w:rsidR="00A23CA1">
          <w:t>j</w:t>
        </w:r>
      </w:ins>
      <w:ins w:id="2977" w:author="Elias De Moraes Fernandes" w:date="2016-10-12T17:57:00Z">
        <w:r w:rsidR="00A142AA">
          <w:t xml:space="preserve">ogador. </w:t>
        </w:r>
      </w:ins>
    </w:p>
    <w:p w14:paraId="3E0DE40F" w14:textId="455A6AE2" w:rsidR="003F6FE7" w:rsidRDefault="00A23CA1">
      <w:pPr>
        <w:pStyle w:val="TextodoTrabalho"/>
        <w:rPr>
          <w:ins w:id="2978" w:author="Elias De Moraes Fernandes" w:date="2016-10-12T18:55:00Z"/>
        </w:rPr>
        <w:pPrChange w:id="2979" w:author="Elias De Moraes Fernandes" w:date="2016-10-12T17:40:00Z">
          <w:pPr>
            <w:pStyle w:val="TextodoTrabalho"/>
            <w:ind w:left="400" w:firstLine="0"/>
          </w:pPr>
        </w:pPrChange>
      </w:pPr>
      <w:ins w:id="2980" w:author="Elias De Moraes Fernandes" w:date="2016-10-12T18:51:00Z">
        <w:r>
          <w:t xml:space="preserve">O </w:t>
        </w:r>
        <w:proofErr w:type="spellStart"/>
        <w:r>
          <w:t>Controller</w:t>
        </w:r>
        <w:proofErr w:type="spellEnd"/>
        <w:r>
          <w:t xml:space="preserve"> dos predadores </w:t>
        </w:r>
      </w:ins>
      <w:ins w:id="2981" w:author="Elias De Moraes Fernandes" w:date="2016-10-12T18:52:00Z">
        <w:r>
          <w:t xml:space="preserve">tem </w:t>
        </w:r>
      </w:ins>
      <w:ins w:id="2982" w:author="Elias De Moraes Fernandes" w:date="2016-10-12T18:53:00Z">
        <w:r>
          <w:t xml:space="preserve">estrutura para construir inúmeras </w:t>
        </w:r>
        <w:proofErr w:type="spellStart"/>
        <w:r w:rsidRPr="5B0B99E4">
          <w:rPr>
            <w:i/>
            <w:iCs/>
            <w:rPrChange w:id="2983" w:author="Convidado" w:date="2016-10-14T04:57:00Z">
              <w:rPr/>
            </w:rPrChange>
          </w:rPr>
          <w:t>waves</w:t>
        </w:r>
      </w:ins>
      <w:proofErr w:type="spellEnd"/>
      <w:ins w:id="2984" w:author="Elias De Moraes Fernandes" w:date="2016-10-12T18:54:00Z">
        <w:r w:rsidRPr="5B0B99E4">
          <w:t xml:space="preserve"> </w:t>
        </w:r>
      </w:ins>
      <w:ins w:id="2985" w:author="Elias De Moraes Fernandes" w:date="2016-10-12T18:56:00Z">
        <w:r w:rsidR="003B45B4">
          <w:t>de</w:t>
        </w:r>
      </w:ins>
      <w:ins w:id="2986" w:author="Elias De Moraes Fernandes" w:date="2016-10-12T18:54:00Z">
        <w:r>
          <w:t xml:space="preserve"> predadores diferentes</w:t>
        </w:r>
      </w:ins>
      <w:ins w:id="2987" w:author="Elias De Moraes Fernandes" w:date="2016-10-12T18:56:00Z">
        <w:r>
          <w:t>, isso através do</w:t>
        </w:r>
        <w:r w:rsidR="003B45B4">
          <w:t xml:space="preserve"> trecho de código representando na</w:t>
        </w:r>
      </w:ins>
      <w:ins w:id="2988" w:author="Elias De Moraes Fernandes" w:date="2016-10-12T18:55:00Z">
        <w:r w:rsidRPr="5B0B99E4">
          <w:t xml:space="preserve"> </w:t>
        </w:r>
      </w:ins>
      <w:ins w:id="2989" w:author="Elias De Moraes Fernandes" w:date="2016-10-13T23:04:00Z">
        <w:r w:rsidR="00CA03E0" w:rsidRPr="009624AF">
          <w:fldChar w:fldCharType="begin"/>
        </w:r>
        <w:r w:rsidR="00CA03E0" w:rsidRPr="00CA03E0">
          <w:instrText xml:space="preserve"> REF _Ref464163205 \h </w:instrText>
        </w:r>
      </w:ins>
      <w:r w:rsidR="00CA03E0" w:rsidRPr="00CA03E0">
        <w:rPr>
          <w:rPrChange w:id="2990" w:author="Elias De Moraes Fernandes" w:date="2016-10-13T23:04:00Z">
            <w:rPr>
              <w:b/>
            </w:rPr>
          </w:rPrChange>
        </w:rPr>
        <w:instrText xml:space="preserve"> \* MERGEFORMAT </w:instrText>
      </w:r>
      <w:r w:rsidR="00CA03E0" w:rsidRPr="00FD3826">
        <w:fldChar w:fldCharType="separate"/>
      </w:r>
      <w:ins w:id="2991" w:author="Elias De Moraes Fernandes" w:date="2016-10-13T23:38:00Z">
        <w:r w:rsidR="0044533A" w:rsidRPr="0044533A">
          <w:rPr>
            <w:rPrChange w:id="2992" w:author="Elias De Moraes Fernandes" w:date="2016-10-13T23:38:00Z">
              <w:rPr>
                <w:i/>
                <w:iCs/>
              </w:rPr>
            </w:rPrChange>
          </w:rPr>
          <w:t>Figura  18</w:t>
        </w:r>
      </w:ins>
      <w:ins w:id="2993" w:author="Elias De Moraes Fernandes" w:date="2016-10-13T23:04:00Z">
        <w:r w:rsidR="00CA03E0" w:rsidRPr="009624AF">
          <w:fldChar w:fldCharType="end"/>
        </w:r>
      </w:ins>
      <w:ins w:id="2994" w:author="Elias De Moraes Fernandes" w:date="2016-10-12T18:55:00Z">
        <w:del w:id="2995" w:author="Elias De Moraes Fernandes" w:date="2016-10-13T23:04:00Z">
          <w:r w:rsidDel="00CA03E0">
            <w:delText>Figura 17</w:delText>
          </w:r>
        </w:del>
      </w:ins>
      <w:ins w:id="2996" w:author="Elias De Moraes Fernandes" w:date="2016-10-12T18:54:00Z">
        <w:r w:rsidRPr="5B0B99E4">
          <w:t xml:space="preserve">. </w:t>
        </w:r>
      </w:ins>
    </w:p>
    <w:p w14:paraId="02181196" w14:textId="77777777" w:rsidR="007647A7" w:rsidRDefault="00794355">
      <w:pPr>
        <w:pStyle w:val="Caption"/>
        <w:jc w:val="center"/>
        <w:rPr>
          <w:ins w:id="2997" w:author="Elias De Moraes Fernandes" w:date="2016-10-12T19:33:00Z"/>
        </w:rPr>
        <w:pPrChange w:id="2998" w:author="Elias De Moraes Fernandes" w:date="2016-10-12T19:28:00Z">
          <w:pPr>
            <w:pStyle w:val="TextodoTrabalho"/>
            <w:ind w:left="400" w:firstLine="0"/>
          </w:pPr>
        </w:pPrChange>
      </w:pPr>
      <w:bookmarkStart w:id="2999" w:name="_MON_1537804124"/>
      <w:bookmarkEnd w:id="2999"/>
      <w:ins w:id="3000" w:author="Elias De Moraes Fernandes" w:date="2016-10-12T18:59:00Z">
        <w:r>
          <w:pict w14:anchorId="23C5FF2A">
            <v:shape id="_x0000_i1027" type="#_x0000_t75" style="width:468.4pt;height:91pt">
              <v:imagedata r:id="rId31" o:title=""/>
            </v:shape>
          </w:pict>
        </w:r>
      </w:ins>
    </w:p>
    <w:p w14:paraId="65256B0E" w14:textId="70674D07" w:rsidR="00B409AD" w:rsidRDefault="00FC0D99">
      <w:pPr>
        <w:pStyle w:val="Caption"/>
        <w:jc w:val="center"/>
        <w:rPr>
          <w:ins w:id="3001" w:author="Elias De Moraes Fernandes" w:date="2016-10-12T19:28:00Z"/>
        </w:rPr>
        <w:pPrChange w:id="3002" w:author="Elias De Moraes Fernandes" w:date="2016-10-12T19:28:00Z">
          <w:pPr>
            <w:pStyle w:val="TextodoTrabalho"/>
            <w:ind w:left="400" w:firstLine="0"/>
          </w:pPr>
        </w:pPrChange>
      </w:pPr>
      <w:bookmarkStart w:id="3003" w:name="_Ref464163205"/>
      <w:ins w:id="3004" w:author="Elias De Moraes Fernandes" w:date="2016-10-12T19:01:00Z">
        <w:r w:rsidRPr="5B0B99E4">
          <w:rPr>
            <w:rFonts w:ascii="Times New Roman" w:eastAsia="Times New Roman" w:hAnsi="Times New Roman"/>
            <w:b/>
            <w:bCs/>
            <w:i w:val="0"/>
            <w:iCs w:val="0"/>
            <w:color w:val="000000"/>
            <w:sz w:val="24"/>
            <w:szCs w:val="24"/>
            <w:rPrChange w:id="3005" w:author="Convidado" w:date="2016-10-14T04:57:00Z">
              <w:rPr>
                <w:i/>
                <w:iCs/>
              </w:rPr>
            </w:rPrChange>
          </w:rPr>
          <w:t xml:space="preserve">Figura  </w:t>
        </w:r>
        <w:r w:rsidRPr="5B0B99E4">
          <w:fldChar w:fldCharType="begin"/>
        </w:r>
        <w:r w:rsidRPr="00FC0D99">
          <w:rPr>
            <w:rFonts w:eastAsia="Times New Roman"/>
            <w:b/>
            <w:i w:val="0"/>
            <w:iCs w:val="0"/>
            <w:color w:val="000000"/>
            <w:sz w:val="24"/>
            <w:szCs w:val="24"/>
            <w:rPrChange w:id="3006" w:author="Elias De Moraes Fernandes" w:date="2016-10-12T19:01:00Z">
              <w:rPr>
                <w:i/>
                <w:iCs/>
              </w:rPr>
            </w:rPrChange>
          </w:rPr>
          <w:instrText xml:space="preserve"> SEQ Figura_ \* ARABIC </w:instrText>
        </w:r>
      </w:ins>
      <w:r w:rsidRPr="5B0B99E4">
        <w:rPr>
          <w:rFonts w:eastAsia="Times New Roman"/>
          <w:b/>
          <w:i w:val="0"/>
          <w:iCs w:val="0"/>
          <w:color w:val="000000"/>
          <w:sz w:val="24"/>
          <w:szCs w:val="24"/>
          <w:rPrChange w:id="3007" w:author="Elias De Moraes Fernandes" w:date="2016-10-12T19:01:00Z">
            <w:rPr>
              <w:i/>
              <w:iCs/>
            </w:rPr>
          </w:rPrChange>
        </w:rPr>
        <w:fldChar w:fldCharType="separate"/>
      </w:r>
      <w:ins w:id="3008" w:author="Elias De Moraes Fernandes" w:date="2016-10-13T23:37:00Z">
        <w:r w:rsidR="00231416" w:rsidRPr="5B0B99E4">
          <w:rPr>
            <w:rFonts w:ascii="Times New Roman" w:eastAsia="Times New Roman" w:hAnsi="Times New Roman"/>
            <w:b/>
            <w:bCs/>
            <w:i w:val="0"/>
            <w:iCs w:val="0"/>
            <w:noProof/>
            <w:color w:val="000000"/>
            <w:sz w:val="24"/>
            <w:szCs w:val="24"/>
            <w:rPrChange w:id="3009" w:author="Convidado" w:date="2016-10-14T04:57:00Z">
              <w:rPr>
                <w:b/>
                <w:noProof/>
              </w:rPr>
            </w:rPrChange>
          </w:rPr>
          <w:t>18</w:t>
        </w:r>
      </w:ins>
      <w:ins w:id="3010" w:author="Elias De Moraes Fernandes" w:date="2016-10-12T19:01:00Z">
        <w:del w:id="3011" w:author="Elias De Moraes Fernandes" w:date="2016-10-13T23:37:00Z">
          <w:r w:rsidRPr="00FC0D99" w:rsidDel="00231416">
            <w:rPr>
              <w:rFonts w:eastAsia="Times New Roman"/>
              <w:b/>
              <w:i w:val="0"/>
              <w:iCs w:val="0"/>
              <w:noProof/>
              <w:color w:val="000000"/>
              <w:sz w:val="24"/>
              <w:szCs w:val="24"/>
              <w:rPrChange w:id="3012" w:author="Elias De Moraes Fernandes" w:date="2016-10-12T19:01:00Z">
                <w:rPr>
                  <w:i/>
                  <w:iCs/>
                  <w:noProof/>
                </w:rPr>
              </w:rPrChange>
            </w:rPr>
            <w:delText>17</w:delText>
          </w:r>
        </w:del>
        <w:r w:rsidRPr="00794355">
          <w:fldChar w:fldCharType="end"/>
        </w:r>
        <w:bookmarkEnd w:id="3003"/>
        <w:r w:rsidRPr="5B0B99E4">
          <w:rPr>
            <w:rFonts w:ascii="Times New Roman" w:eastAsia="Times New Roman" w:hAnsi="Times New Roman"/>
            <w:i w:val="0"/>
            <w:iCs w:val="0"/>
            <w:color w:val="000000"/>
            <w:sz w:val="24"/>
            <w:szCs w:val="24"/>
            <w:rPrChange w:id="3013" w:author="Convidado" w:date="2016-10-14T04:57:00Z">
              <w:rPr/>
            </w:rPrChange>
          </w:rPr>
          <w:t xml:space="preserve"> - </w:t>
        </w:r>
        <w:r w:rsidR="004D3B72" w:rsidRPr="5B0B99E4">
          <w:rPr>
            <w:rFonts w:ascii="Times New Roman" w:eastAsia="Times New Roman" w:hAnsi="Times New Roman"/>
            <w:i w:val="0"/>
            <w:iCs w:val="0"/>
            <w:color w:val="000000"/>
            <w:sz w:val="24"/>
            <w:szCs w:val="24"/>
            <w:rPrChange w:id="3014" w:author="Convidado" w:date="2016-10-14T04:57:00Z">
              <w:rPr/>
            </w:rPrChange>
          </w:rPr>
          <w:t>C</w:t>
        </w:r>
      </w:ins>
      <w:ins w:id="3015" w:author="Elias De Moraes Fernandes" w:date="2016-10-12T19:03:00Z">
        <w:r w:rsidR="004D3B72" w:rsidRPr="5B0B99E4">
          <w:rPr>
            <w:rFonts w:ascii="Times New Roman" w:eastAsia="Times New Roman" w:hAnsi="Times New Roman"/>
            <w:i w:val="0"/>
            <w:iCs w:val="0"/>
            <w:color w:val="000000"/>
            <w:sz w:val="24"/>
            <w:szCs w:val="24"/>
            <w:rPrChange w:id="3016" w:author="Convidado" w:date="2016-10-14T04:57:00Z">
              <w:rPr/>
            </w:rPrChange>
          </w:rPr>
          <w:t>ó</w:t>
        </w:r>
      </w:ins>
      <w:ins w:id="3017" w:author="Elias De Moraes Fernandes" w:date="2016-10-12T19:01:00Z">
        <w:r w:rsidRPr="5B0B99E4">
          <w:rPr>
            <w:rFonts w:ascii="Times New Roman" w:eastAsia="Times New Roman" w:hAnsi="Times New Roman"/>
            <w:i w:val="0"/>
            <w:iCs w:val="0"/>
            <w:color w:val="000000"/>
            <w:sz w:val="24"/>
            <w:szCs w:val="24"/>
            <w:rPrChange w:id="3018" w:author="Convidado" w:date="2016-10-14T04:57:00Z">
              <w:rPr/>
            </w:rPrChange>
          </w:rPr>
          <w:t xml:space="preserve">digo que estrutura criação de </w:t>
        </w:r>
        <w:proofErr w:type="spellStart"/>
        <w:r w:rsidRPr="5B0B99E4">
          <w:rPr>
            <w:rFonts w:ascii="Times New Roman" w:eastAsia="Times New Roman" w:hAnsi="Times New Roman"/>
            <w:i w:val="0"/>
            <w:iCs w:val="0"/>
            <w:color w:val="000000"/>
            <w:sz w:val="24"/>
            <w:szCs w:val="24"/>
            <w:rPrChange w:id="3019" w:author="Convidado" w:date="2016-10-14T04:57:00Z">
              <w:rPr/>
            </w:rPrChange>
          </w:rPr>
          <w:t>Waves</w:t>
        </w:r>
      </w:ins>
      <w:proofErr w:type="spellEnd"/>
    </w:p>
    <w:p w14:paraId="17333D06" w14:textId="77777777" w:rsidR="00054EB9" w:rsidRPr="005D09A6" w:rsidRDefault="00054EB9">
      <w:pPr>
        <w:rPr>
          <w:ins w:id="3020" w:author="Elias De Moraes Fernandes" w:date="2016-10-12T19:04:00Z"/>
        </w:rPr>
        <w:pPrChange w:id="3021" w:author="Elias De Moraes Fernandes" w:date="2016-10-12T19:28:00Z">
          <w:pPr>
            <w:pStyle w:val="TextodoTrabalho"/>
            <w:ind w:left="400" w:firstLine="0"/>
          </w:pPr>
        </w:pPrChange>
      </w:pPr>
    </w:p>
    <w:p w14:paraId="38038C84" w14:textId="005188ED" w:rsidR="00A955A3" w:rsidRDefault="00B409AD">
      <w:pPr>
        <w:pStyle w:val="TextodoTrabalho"/>
        <w:rPr>
          <w:ins w:id="3022" w:author="Elias De Moraes Fernandes" w:date="2016-10-12T19:04:00Z"/>
        </w:rPr>
        <w:pPrChange w:id="3023" w:author="Elias De Moraes Fernandes" w:date="2016-10-12T17:40:00Z">
          <w:pPr>
            <w:pStyle w:val="TextodoTrabalho"/>
            <w:ind w:left="400" w:firstLine="0"/>
          </w:pPr>
        </w:pPrChange>
      </w:pPr>
      <w:ins w:id="3024" w:author="Elias De Moraes Fernandes" w:date="2016-10-12T19:03:00Z">
        <w:r>
          <w:t xml:space="preserve">A classe </w:t>
        </w:r>
        <w:proofErr w:type="spellStart"/>
        <w:r>
          <w:t>Wave</w:t>
        </w:r>
        <w:proofErr w:type="spellEnd"/>
        <w:r>
          <w:t xml:space="preserve"> possui quatro parâ</w:t>
        </w:r>
      </w:ins>
      <w:ins w:id="3025" w:author="Elias De Moraes Fernandes" w:date="2016-10-12T19:04:00Z">
        <w:r>
          <w:t xml:space="preserve">metros que são </w:t>
        </w:r>
        <w:proofErr w:type="spellStart"/>
        <w:r>
          <w:t>setados</w:t>
        </w:r>
        <w:proofErr w:type="spellEnd"/>
        <w:r>
          <w:t xml:space="preserve"> dentro do </w:t>
        </w:r>
        <w:proofErr w:type="spellStart"/>
        <w:r>
          <w:t>Unity</w:t>
        </w:r>
        <w:proofErr w:type="spellEnd"/>
        <w:r>
          <w:t xml:space="preserve"> Editor e são armazenados dentro de cada posição do </w:t>
        </w:r>
        <w:proofErr w:type="spellStart"/>
        <w:r>
          <w:t>array</w:t>
        </w:r>
        <w:proofErr w:type="spellEnd"/>
        <w:r w:rsidRPr="5B0B99E4">
          <w:t xml:space="preserve"> </w:t>
        </w:r>
        <w:proofErr w:type="spellStart"/>
        <w:r w:rsidRPr="5B0B99E4">
          <w:rPr>
            <w:i/>
            <w:iCs/>
            <w:rPrChange w:id="3026" w:author="Convidado" w:date="2016-10-14T04:57:00Z">
              <w:rPr/>
            </w:rPrChange>
          </w:rPr>
          <w:t>Wave</w:t>
        </w:r>
      </w:ins>
      <w:proofErr w:type="spellEnd"/>
      <w:ins w:id="3027" w:author="Elias De Moraes Fernandes" w:date="2016-10-12T19:05:00Z">
        <w:r w:rsidRPr="5B0B99E4">
          <w:rPr>
            <w:i/>
            <w:iCs/>
            <w:rPrChange w:id="3028" w:author="Convidado" w:date="2016-10-14T04:57:00Z">
              <w:rPr/>
            </w:rPrChange>
          </w:rPr>
          <w:t xml:space="preserve">[] </w:t>
        </w:r>
        <w:proofErr w:type="spellStart"/>
        <w:r w:rsidRPr="5B0B99E4">
          <w:rPr>
            <w:i/>
            <w:iCs/>
            <w:rPrChange w:id="3029" w:author="Convidado" w:date="2016-10-14T04:57:00Z">
              <w:rPr/>
            </w:rPrChange>
          </w:rPr>
          <w:t>waves</w:t>
        </w:r>
        <w:proofErr w:type="spellEnd"/>
        <w:r>
          <w:t>. Com isso a criaç</w:t>
        </w:r>
      </w:ins>
      <w:ins w:id="3030" w:author="Elias De Moraes Fernandes" w:date="2016-10-12T19:06:00Z">
        <w:r>
          <w:t>ão e adição de novos predadores fica flexí</w:t>
        </w:r>
        <w:r w:rsidR="00D223F0">
          <w:t>vel</w:t>
        </w:r>
      </w:ins>
      <w:ins w:id="3031" w:author="Elias De Moraes Fernandes" w:date="2016-10-12T19:07:00Z">
        <w:r w:rsidR="00D223F0" w:rsidRPr="5B0B99E4">
          <w:t xml:space="preserve"> </w:t>
        </w:r>
      </w:ins>
      <w:ins w:id="3032" w:author="Elias De Moraes Fernandes" w:date="2016-10-12T19:15:00Z">
        <w:r w:rsidR="004C411E">
          <w:t>além de</w:t>
        </w:r>
      </w:ins>
      <w:ins w:id="3033" w:author="Elias De Moraes Fernandes" w:date="2016-10-12T19:07:00Z">
        <w:r w:rsidR="00D223F0">
          <w:t xml:space="preserve"> facilita</w:t>
        </w:r>
      </w:ins>
      <w:ins w:id="3034" w:author="Elias De Moraes Fernandes" w:date="2016-10-12T19:15:00Z">
        <w:r w:rsidR="004C411E">
          <w:t>r</w:t>
        </w:r>
      </w:ins>
      <w:ins w:id="3035" w:author="Elias De Moraes Fernandes" w:date="2016-10-12T19:07:00Z">
        <w:r w:rsidR="00D223F0" w:rsidRPr="5B0B99E4">
          <w:t xml:space="preserve"> </w:t>
        </w:r>
      </w:ins>
      <w:ins w:id="3036" w:author="Elias De Moraes Fernandes" w:date="2016-10-12T19:15:00Z">
        <w:r w:rsidR="004C411E">
          <w:t>na</w:t>
        </w:r>
      </w:ins>
      <w:ins w:id="3037" w:author="Elias De Moraes Fernandes" w:date="2016-10-12T19:07:00Z">
        <w:r w:rsidR="00D223F0" w:rsidRPr="5B0B99E4">
          <w:t xml:space="preserve"> </w:t>
        </w:r>
      </w:ins>
      <w:ins w:id="3038" w:author="Elias De Moraes Fernandes" w:date="2016-10-12T19:08:00Z">
        <w:r w:rsidR="00D223F0">
          <w:t xml:space="preserve">manutenção </w:t>
        </w:r>
      </w:ins>
      <w:ins w:id="3039" w:author="Elias De Moraes Fernandes" w:date="2016-10-12T19:15:00Z">
        <w:r w:rsidR="004C411E">
          <w:t xml:space="preserve">e </w:t>
        </w:r>
        <w:proofErr w:type="spellStart"/>
        <w:r w:rsidR="004C411E">
          <w:t>refatoração</w:t>
        </w:r>
        <w:proofErr w:type="spellEnd"/>
        <w:r w:rsidR="004C411E" w:rsidRPr="5B0B99E4">
          <w:t xml:space="preserve"> </w:t>
        </w:r>
      </w:ins>
      <w:ins w:id="3040" w:author="Elias De Moraes Fernandes" w:date="2016-10-12T19:08:00Z">
        <w:r w:rsidR="00D223F0">
          <w:t>do código em versões futuras.</w:t>
        </w:r>
      </w:ins>
      <w:ins w:id="3041" w:author="Elias De Moraes Fernandes" w:date="2016-10-12T19:07:00Z">
        <w:r w:rsidR="00D223F0" w:rsidRPr="5B0B99E4">
          <w:t xml:space="preserve"> </w:t>
        </w:r>
      </w:ins>
    </w:p>
    <w:p w14:paraId="5DA5969E" w14:textId="77777777" w:rsidR="00B409AD" w:rsidRPr="005348DE" w:rsidRDefault="00B409AD">
      <w:pPr>
        <w:pStyle w:val="TextodoTrabalho"/>
        <w:rPr>
          <w:ins w:id="3042" w:author="Elias De Moraes Fernandes" w:date="2016-10-09T23:31:00Z"/>
          <w:rPrChange w:id="3043" w:author="Elias De Moraes Fernandes" w:date="2016-10-09T23:31:00Z">
            <w:rPr>
              <w:ins w:id="3044" w:author="Elias De Moraes Fernandes" w:date="2016-10-09T23:31:00Z"/>
              <w:noProof/>
              <w:lang w:val="en-US"/>
            </w:rPr>
          </w:rPrChange>
        </w:rPr>
        <w:pPrChange w:id="3045" w:author="Elias De Moraes Fernandes" w:date="2016-10-12T17:40:00Z">
          <w:pPr>
            <w:pStyle w:val="TextodoTrabalho"/>
            <w:ind w:left="400" w:firstLine="0"/>
          </w:pPr>
        </w:pPrChange>
      </w:pPr>
    </w:p>
    <w:p w14:paraId="06A86A44" w14:textId="01EE06EA" w:rsidR="005348DE" w:rsidRPr="005348DE" w:rsidDel="00A955A3" w:rsidRDefault="005348DE">
      <w:pPr>
        <w:pStyle w:val="TextodoTrabalho"/>
        <w:numPr>
          <w:ilvl w:val="2"/>
          <w:numId w:val="6"/>
        </w:numPr>
        <w:rPr>
          <w:ins w:id="3046" w:author="Elias De Moraes Fernandes" w:date="2016-10-09T23:31:00Z"/>
          <w:del w:id="3047" w:author="Elias De Moraes Fernandes" w:date="2016-10-12T17:41:00Z"/>
          <w:rPrChange w:id="3048" w:author="Elias De Moraes Fernandes" w:date="2016-10-09T23:31:00Z">
            <w:rPr>
              <w:ins w:id="3049" w:author="Elias De Moraes Fernandes" w:date="2016-10-09T23:31:00Z"/>
              <w:del w:id="3050" w:author="Elias De Moraes Fernandes" w:date="2016-10-12T17:41:00Z"/>
              <w:noProof/>
              <w:lang w:val="en-US"/>
            </w:rPr>
          </w:rPrChange>
        </w:rPr>
        <w:pPrChange w:id="3051" w:author="Elias De Moraes Fernandes" w:date="2016-10-09T23:30:00Z">
          <w:pPr>
            <w:pStyle w:val="TextodoTrabalho"/>
            <w:ind w:left="400" w:firstLine="0"/>
          </w:pPr>
        </w:pPrChange>
      </w:pPr>
      <w:ins w:id="3052" w:author="Elias De Moraes Fernandes" w:date="2016-10-09T23:31:00Z">
        <w:del w:id="3053" w:author="Elias De Moraes Fernandes" w:date="2016-10-12T17:41:00Z">
          <w:r w:rsidDel="00A955A3">
            <w:rPr>
              <w:noProof/>
              <w:lang w:val="en-US"/>
            </w:rPr>
            <w:delText>Modelo para Predadores</w:delText>
          </w:r>
        </w:del>
      </w:ins>
    </w:p>
    <w:p w14:paraId="49C7B4D2" w14:textId="17D71050" w:rsidR="005348DE" w:rsidRPr="005348DE" w:rsidDel="007714B5" w:rsidRDefault="005348DE">
      <w:pPr>
        <w:pStyle w:val="TextodoTrabalho"/>
        <w:numPr>
          <w:ilvl w:val="2"/>
          <w:numId w:val="6"/>
        </w:numPr>
        <w:rPr>
          <w:ins w:id="3054" w:author="Elias De Moraes Fernandes" w:date="2016-10-09T23:31:00Z"/>
          <w:del w:id="3055" w:author="Elias De Moraes Fernandes" w:date="2016-10-12T18:10:00Z"/>
          <w:rPrChange w:id="3056" w:author="Elias De Moraes Fernandes" w:date="2016-10-09T23:31:00Z">
            <w:rPr>
              <w:ins w:id="3057" w:author="Elias De Moraes Fernandes" w:date="2016-10-09T23:31:00Z"/>
              <w:del w:id="3058" w:author="Elias De Moraes Fernandes" w:date="2016-10-12T18:10:00Z"/>
              <w:noProof/>
              <w:lang w:val="en-US"/>
            </w:rPr>
          </w:rPrChange>
        </w:rPr>
        <w:pPrChange w:id="3059" w:author="Elias De Moraes Fernandes" w:date="2016-10-09T23:30:00Z">
          <w:pPr>
            <w:pStyle w:val="TextodoTrabalho"/>
            <w:ind w:left="400" w:firstLine="0"/>
          </w:pPr>
        </w:pPrChange>
      </w:pPr>
      <w:ins w:id="3060" w:author="Elias De Moraes Fernandes" w:date="2016-10-09T23:31:00Z">
        <w:del w:id="3061" w:author="Elias De Moraes Fernandes" w:date="2016-10-12T18:10:00Z">
          <w:r w:rsidDel="007714B5">
            <w:rPr>
              <w:noProof/>
              <w:lang w:val="en-US"/>
            </w:rPr>
            <w:delText>Função Spaw</w:delText>
          </w:r>
        </w:del>
      </w:ins>
      <w:ins w:id="3062" w:author="Elias De Moraes Fernandes" w:date="2016-10-11T01:18:00Z">
        <w:del w:id="3063" w:author="Elias De Moraes Fernandes" w:date="2016-10-12T18:10:00Z">
          <w:r w:rsidR="0000687B" w:rsidDel="007714B5">
            <w:rPr>
              <w:noProof/>
              <w:lang w:val="en-US"/>
            </w:rPr>
            <w:delText>n</w:delText>
          </w:r>
        </w:del>
      </w:ins>
      <w:ins w:id="3064" w:author="Elias De Moraes Fernandes" w:date="2016-10-09T23:31:00Z">
        <w:del w:id="3065" w:author="Elias De Moraes Fernandes" w:date="2016-10-12T18:10:00Z">
          <w:r w:rsidDel="007714B5">
            <w:rPr>
              <w:noProof/>
              <w:lang w:val="en-US"/>
            </w:rPr>
            <w:delText>er e vari</w:delText>
          </w:r>
        </w:del>
      </w:ins>
      <w:ins w:id="3066" w:author="Elias De Moraes Fernandes" w:date="2016-10-11T01:19:00Z">
        <w:del w:id="3067" w:author="Elias De Moraes Fernandes" w:date="2016-10-12T18:10:00Z">
          <w:r w:rsidR="00EB505C" w:rsidDel="007714B5">
            <w:rPr>
              <w:noProof/>
              <w:lang w:val="en-US"/>
            </w:rPr>
            <w:delText>a</w:delText>
          </w:r>
        </w:del>
      </w:ins>
      <w:ins w:id="3068" w:author="Elias De Moraes Fernandes" w:date="2016-10-09T23:31:00Z">
        <w:del w:id="3069" w:author="Elias De Moraes Fernandes" w:date="2016-10-12T18:10:00Z">
          <w:r w:rsidDel="007714B5">
            <w:rPr>
              <w:noProof/>
              <w:lang w:val="en-US"/>
            </w:rPr>
            <w:delText>ente</w:delText>
          </w:r>
        </w:del>
      </w:ins>
      <w:ins w:id="3070" w:author="Elias De Moraes Fernandes" w:date="2016-10-11T01:19:00Z">
        <w:del w:id="3071" w:author="Elias De Moraes Fernandes" w:date="2016-10-12T18:10:00Z">
          <w:r w:rsidR="00EB505C" w:rsidDel="007714B5">
            <w:rPr>
              <w:noProof/>
              <w:lang w:val="en-US"/>
            </w:rPr>
            <w:delText>s</w:delText>
          </w:r>
        </w:del>
      </w:ins>
    </w:p>
    <w:p w14:paraId="70AB9DA2" w14:textId="651C72B4" w:rsidR="005348DE" w:rsidRDefault="005348DE">
      <w:pPr>
        <w:pStyle w:val="TextodoTrabalho"/>
        <w:numPr>
          <w:ilvl w:val="2"/>
          <w:numId w:val="6"/>
        </w:numPr>
        <w:rPr>
          <w:ins w:id="3072" w:author="Elias De Moraes Fernandes" w:date="2016-10-09T23:28:00Z"/>
        </w:rPr>
        <w:pPrChange w:id="3073" w:author="Elias De Moraes Fernandes" w:date="2016-10-09T23:30:00Z">
          <w:pPr>
            <w:pStyle w:val="TextodoTrabalho"/>
            <w:ind w:left="400" w:firstLine="0"/>
          </w:pPr>
        </w:pPrChange>
      </w:pPr>
      <w:ins w:id="3074" w:author="Elias De Moraes Fernandes" w:date="2016-10-09T23:31:00Z">
        <w:r>
          <w:rPr>
            <w:noProof/>
            <w:lang w:val="en-US"/>
          </w:rPr>
          <w:t>Sound Manager com array din</w:t>
        </w:r>
      </w:ins>
      <w:ins w:id="3075" w:author="Elias De Moraes Fernandes" w:date="2016-10-09T23:32:00Z">
        <w:r>
          <w:rPr>
            <w:noProof/>
            <w:lang w:val="en-US"/>
          </w:rPr>
          <w:t>âmico</w:t>
        </w:r>
      </w:ins>
      <w:ins w:id="3076" w:author="Elias De Moraes Fernandes" w:date="2016-10-08T20:22:00Z">
        <w:del w:id="3077" w:author="Elias De Moraes Fernandes" w:date="2016-10-09T23:29:00Z">
          <w:r w:rsidR="008B3A08" w:rsidDel="005348DE">
            <w:rPr>
              <w:noProof/>
              <w:lang w:val="en-US"/>
            </w:rPr>
            <w:br w:type="textWrapping" w:clear="all"/>
          </w:r>
        </w:del>
      </w:ins>
    </w:p>
    <w:p w14:paraId="493EA3B3" w14:textId="77777777" w:rsidR="005348DE" w:rsidRDefault="005348DE">
      <w:pPr>
        <w:spacing w:after="200" w:line="276" w:lineRule="auto"/>
        <w:rPr>
          <w:ins w:id="3078" w:author="Elias De Moraes Fernandes" w:date="2016-10-09T23:28:00Z"/>
          <w:rFonts w:eastAsia="Times New Roman"/>
          <w:color w:val="000000"/>
        </w:rPr>
      </w:pPr>
      <w:ins w:id="3079" w:author="Elias De Moraes Fernandes" w:date="2016-10-09T23:28:00Z">
        <w:r>
          <w:br w:type="page"/>
        </w:r>
      </w:ins>
    </w:p>
    <w:p w14:paraId="3843B071" w14:textId="02CB3861" w:rsidR="00CB7F1C" w:rsidDel="005348DE" w:rsidRDefault="00CB7F1C">
      <w:pPr>
        <w:pStyle w:val="TextodoTrabalho"/>
        <w:numPr>
          <w:ilvl w:val="0"/>
          <w:numId w:val="34"/>
        </w:numPr>
        <w:ind w:left="0" w:firstLine="851"/>
        <w:jc w:val="center"/>
        <w:rPr>
          <w:ins w:id="3080" w:author="Elias De Moraes Fernandes" w:date="2016-10-07T23:17:00Z"/>
          <w:del w:id="3081" w:author="Elias De Moraes Fernandes" w:date="2016-10-09T23:27:00Z"/>
        </w:rPr>
        <w:pPrChange w:id="3082" w:author="Elias De Moraes Fernandes" w:date="2016-10-09T23:29:00Z">
          <w:pPr>
            <w:spacing w:after="200" w:line="276" w:lineRule="auto"/>
          </w:pPr>
        </w:pPrChange>
      </w:pPr>
    </w:p>
    <w:p w14:paraId="1B1B5CAE" w14:textId="1AC7B265" w:rsidR="00E6217D" w:rsidRPr="00FA63E0" w:rsidDel="005348DE" w:rsidRDefault="005239BB">
      <w:pPr>
        <w:pStyle w:val="TextodoTrabalho"/>
        <w:ind w:left="400" w:firstLine="0"/>
        <w:jc w:val="center"/>
        <w:rPr>
          <w:ins w:id="3083" w:author="Elias De Moraes Fernandes" w:date="2016-10-07T23:12:00Z"/>
          <w:del w:id="3084" w:author="Elias De Moraes Fernandes" w:date="2016-10-09T23:27:00Z"/>
        </w:rPr>
        <w:pPrChange w:id="3085" w:author="Elias De Moraes Fernandes" w:date="2016-10-09T23:29:00Z">
          <w:pPr>
            <w:spacing w:after="200" w:line="276" w:lineRule="auto"/>
          </w:pPr>
        </w:pPrChange>
      </w:pPr>
      <w:bookmarkStart w:id="3086" w:name="_Ref463652274"/>
      <w:ins w:id="3087" w:author="Elias De Moraes Fernandes" w:date="2016-10-08T01:06:00Z">
        <w:del w:id="3088" w:author="Elias De Moraes Fernandes" w:date="2016-10-09T23:27:00Z">
          <w:r w:rsidRPr="0062791A" w:rsidDel="005348DE">
            <w:rPr>
              <w:b/>
              <w:bCs/>
            </w:rPr>
            <w:delText xml:space="preserve">Figura  </w:delText>
          </w:r>
          <w:r w:rsidRPr="0062791A" w:rsidDel="005348DE">
            <w:fldChar w:fldCharType="begin"/>
          </w:r>
          <w:r w:rsidRPr="00F97842" w:rsidDel="005348DE">
            <w:rPr>
              <w:b/>
            </w:rPr>
            <w:delInstrText xml:space="preserve"> SEQ Figura_ \* ARABIC </w:delInstrText>
          </w:r>
          <w:r w:rsidRPr="0062791A" w:rsidDel="005348DE">
            <w:rPr>
              <w:b/>
            </w:rPr>
            <w:fldChar w:fldCharType="separate"/>
          </w:r>
        </w:del>
      </w:ins>
      <w:del w:id="3089" w:author="Elias De Moraes Fernandes" w:date="2016-10-09T23:27:00Z">
        <w:r w:rsidDel="005348DE">
          <w:rPr>
            <w:b/>
            <w:noProof/>
          </w:rPr>
          <w:delText>12</w:delText>
        </w:r>
      </w:del>
      <w:ins w:id="3090" w:author="Elias De Moraes Fernandes" w:date="2016-10-08T01:06:00Z">
        <w:del w:id="3091" w:author="Elias De Moraes Fernandes" w:date="2016-10-09T23:27:00Z">
          <w:r w:rsidRPr="0062791A" w:rsidDel="005348DE">
            <w:fldChar w:fldCharType="end"/>
          </w:r>
          <w:r w:rsidRPr="00F97842" w:rsidDel="005348DE">
            <w:delText xml:space="preserve"> – </w:delText>
          </w:r>
        </w:del>
      </w:ins>
      <w:ins w:id="3092" w:author="Elias De Moraes Fernandes" w:date="2016-10-08T01:07:00Z">
        <w:del w:id="3093" w:author="Elias De Moraes Fernandes" w:date="2016-10-09T23:27:00Z">
          <w:r w:rsidR="00EC7ACE" w:rsidDel="005348DE">
            <w:delText>Diagrama de Classe</w:delText>
          </w:r>
        </w:del>
      </w:ins>
      <w:bookmarkEnd w:id="3086"/>
    </w:p>
    <w:p w14:paraId="654C8CDE" w14:textId="3481601C" w:rsidR="00567ED1" w:rsidDel="005348DE" w:rsidRDefault="00567ED1">
      <w:pPr>
        <w:pStyle w:val="TextodoTrabalho"/>
        <w:ind w:left="400" w:firstLine="0"/>
        <w:jc w:val="center"/>
        <w:rPr>
          <w:ins w:id="3094" w:author="Elias De Moraes Fernandes" w:date="2016-10-07T23:07:00Z"/>
          <w:del w:id="3095" w:author="Elias De Moraes Fernandes" w:date="2016-10-09T23:27:00Z"/>
        </w:rPr>
        <w:pPrChange w:id="3096" w:author="Elias De Moraes Fernandes" w:date="2016-10-09T23:29:00Z">
          <w:pPr>
            <w:spacing w:after="200" w:line="276" w:lineRule="auto"/>
          </w:pPr>
        </w:pPrChange>
      </w:pPr>
    </w:p>
    <w:p w14:paraId="4A61E4C4" w14:textId="5164AFD6" w:rsidR="00503BC2" w:rsidDel="005348DE" w:rsidRDefault="00503BC2">
      <w:pPr>
        <w:pStyle w:val="TextodoTrabalho"/>
        <w:ind w:left="400" w:firstLine="0"/>
        <w:jc w:val="center"/>
        <w:rPr>
          <w:ins w:id="3097" w:author="Elias De Moraes Fernandes" w:date="2016-10-07T23:07:00Z"/>
          <w:del w:id="3098" w:author="Elias De Moraes Fernandes" w:date="2016-10-09T23:27:00Z"/>
        </w:rPr>
        <w:pPrChange w:id="3099" w:author="Elias De Moraes Fernandes" w:date="2016-10-09T23:29:00Z">
          <w:pPr>
            <w:spacing w:after="200" w:line="276" w:lineRule="auto"/>
          </w:pPr>
        </w:pPrChange>
      </w:pPr>
      <w:ins w:id="3100" w:author="Elias De Moraes Fernandes" w:date="2016-10-07T23:07:00Z">
        <w:del w:id="3101" w:author="Elias De Moraes Fernandes" w:date="2016-10-09T23:27:00Z">
          <w:r w:rsidDel="005348DE">
            <w:rPr>
              <w:b/>
            </w:rPr>
            <w:tab/>
          </w:r>
        </w:del>
      </w:ins>
    </w:p>
    <w:p w14:paraId="5857BFFD" w14:textId="058D2C31" w:rsidR="00503BC2" w:rsidRPr="00FA63E0" w:rsidDel="005348DE" w:rsidRDefault="005348DE">
      <w:pPr>
        <w:pStyle w:val="TextodoTrabalho"/>
        <w:ind w:left="400" w:firstLine="0"/>
        <w:jc w:val="center"/>
        <w:rPr>
          <w:ins w:id="3102" w:author="Elias De Moraes Fernandes" w:date="2016-10-07T21:50:00Z"/>
          <w:del w:id="3103" w:author="Elias De Moraes Fernandes" w:date="2016-10-09T23:27:00Z"/>
        </w:rPr>
        <w:pPrChange w:id="3104" w:author="Elias De Moraes Fernandes" w:date="2016-10-09T23:29:00Z">
          <w:pPr>
            <w:spacing w:after="200" w:line="276" w:lineRule="auto"/>
          </w:pPr>
        </w:pPrChange>
      </w:pPr>
      <w:ins w:id="3105" w:author="Elias De Moraes Fernandes" w:date="2016-10-08T00:05:00Z">
        <w:del w:id="3106" w:author="Elias De Moraes Fernandes" w:date="2016-10-09T23:27:00Z">
          <w:r w:rsidRPr="00794355" w:rsidDel="005348DE">
            <w:rPr>
              <w:noProof/>
              <w:lang w:val="en-US"/>
            </w:rPr>
            <w:drawing>
              <wp:anchor distT="0" distB="0" distL="114300" distR="114300" simplePos="0" relativeHeight="251671552" behindDoc="0" locked="0" layoutInCell="1" allowOverlap="1" wp14:anchorId="3A7A0049" wp14:editId="287D1B7F">
                <wp:simplePos x="0" y="0"/>
                <wp:positionH relativeFrom="column">
                  <wp:posOffset>-302895</wp:posOffset>
                </wp:positionH>
                <wp:positionV relativeFrom="paragraph">
                  <wp:posOffset>-7820025</wp:posOffset>
                </wp:positionV>
                <wp:extent cx="6207760" cy="8524240"/>
                <wp:effectExtent l="0" t="0" r="0" b="10160"/>
                <wp:wrapSquare wrapText="bothSides"/>
                <wp:docPr id="11" name="Picture 11" descr="/Users/Elias/Downloads/ClassDiagram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lias/Downloads/ClassDiagramT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7760" cy="8524240"/>
                        </a:xfrm>
                        <a:prstGeom prst="rect">
                          <a:avLst/>
                        </a:prstGeom>
                        <a:noFill/>
                        <a:ln>
                          <a:noFill/>
                        </a:ln>
                      </pic:spPr>
                    </pic:pic>
                  </a:graphicData>
                </a:graphic>
              </wp:anchor>
            </w:drawing>
          </w:r>
        </w:del>
      </w:ins>
      <w:ins w:id="3107" w:author="Elias De Moraes Fernandes" w:date="2016-10-07T21:50:00Z">
        <w:del w:id="3108" w:author="Elias De Moraes Fernandes" w:date="2016-10-09T23:27:00Z">
          <w:r w:rsidR="00E44D05" w:rsidDel="005348DE">
            <w:br w:type="page"/>
          </w:r>
        </w:del>
      </w:ins>
    </w:p>
    <w:p w14:paraId="5C171E14" w14:textId="5FBE8142" w:rsidR="00440D85" w:rsidRDefault="00270E9D">
      <w:pPr>
        <w:pStyle w:val="TextodoTrabalho"/>
        <w:ind w:left="400" w:firstLine="0"/>
        <w:jc w:val="center"/>
        <w:rPr>
          <w:ins w:id="3109" w:author="Elias De Moraes Fernandes" w:date="2016-10-07T23:15:00Z"/>
        </w:rPr>
        <w:pPrChange w:id="3110" w:author="Elias De Moraes Fernandes" w:date="2016-10-09T23:29:00Z">
          <w:pPr>
            <w:pStyle w:val="StyleX"/>
          </w:pPr>
        </w:pPrChange>
      </w:pPr>
      <w:r w:rsidRPr="00F97842">
        <w:t>CRONOGRAMA</w:t>
      </w:r>
    </w:p>
    <w:p w14:paraId="69437CAE" w14:textId="77777777" w:rsidR="001710C3" w:rsidRDefault="001710C3">
      <w:pPr>
        <w:pStyle w:val="StyleX"/>
        <w:ind w:left="400"/>
        <w:rPr>
          <w:ins w:id="3111" w:author="Elias De Moraes Fernandes" w:date="2016-10-07T22:14:00Z"/>
        </w:rPr>
        <w:pPrChange w:id="3112" w:author="Elias De Moraes Fernandes" w:date="2016-10-07T23:15:00Z">
          <w:pPr>
            <w:pStyle w:val="StyleX"/>
          </w:pPr>
        </w:pPrChange>
      </w:pPr>
    </w:p>
    <w:p w14:paraId="3C87187C" w14:textId="62930504" w:rsidR="00B62968" w:rsidRPr="0062791A" w:rsidRDefault="00B62968">
      <w:pPr>
        <w:pStyle w:val="TextodoTrabalho"/>
        <w:rPr>
          <w:ins w:id="3113" w:author="Elias De Moraes Fernandes" w:date="2016-10-07T22:14:00Z"/>
        </w:rPr>
        <w:pPrChange w:id="3114" w:author="Elias De Moraes Fernandes" w:date="2016-10-07T22:14:00Z">
          <w:pPr>
            <w:pStyle w:val="TextodoTrabalho"/>
            <w:numPr>
              <w:numId w:val="6"/>
            </w:numPr>
            <w:ind w:left="400" w:hanging="400"/>
          </w:pPr>
        </w:pPrChange>
      </w:pPr>
      <w:ins w:id="3115" w:author="Elias De Moraes Fernandes" w:date="2016-10-07T22:14:00Z">
        <w:r w:rsidRPr="00F97842">
          <w:t xml:space="preserve">Para a execução do projeto proposto, serão realizadas as atividades relacionadas conforme </w:t>
        </w:r>
      </w:ins>
      <w:ins w:id="3116" w:author="Elias De Moraes Fernandes" w:date="2016-10-07T22:15:00Z">
        <w:r w:rsidRPr="00F97842">
          <w:t>a</w:t>
        </w:r>
      </w:ins>
      <w:ins w:id="3117" w:author="Elias De Moraes Fernandes" w:date="2016-10-12T19:25:00Z">
        <w:r w:rsidR="00A27E32" w:rsidRPr="5B0B99E4">
          <w:t xml:space="preserve"> </w:t>
        </w:r>
      </w:ins>
      <w:ins w:id="3118" w:author="Elias De Moraes Fernandes" w:date="2016-10-12T19:27:00Z">
        <w:r w:rsidR="00736DB3" w:rsidRPr="009624AF">
          <w:fldChar w:fldCharType="begin"/>
        </w:r>
        <w:r w:rsidR="00736DB3" w:rsidRPr="008E227C">
          <w:instrText xml:space="preserve"> REF _Ref464063794 \h </w:instrText>
        </w:r>
      </w:ins>
      <w:r w:rsidR="008E227C" w:rsidRPr="008E227C">
        <w:rPr>
          <w:rPrChange w:id="3119" w:author="Elias De Moraes Fernandes" w:date="2016-10-13T23:38:00Z">
            <w:rPr>
              <w:b/>
            </w:rPr>
          </w:rPrChange>
        </w:rPr>
        <w:instrText xml:space="preserve"> \* MERGEFORMAT </w:instrText>
      </w:r>
      <w:r w:rsidR="00736DB3" w:rsidRPr="00FD3826">
        <w:fldChar w:fldCharType="separate"/>
      </w:r>
      <w:ins w:id="3120" w:author="Elias De Moraes Fernandes" w:date="2016-10-13T23:38:00Z">
        <w:r w:rsidR="00CC021B">
          <w:t xml:space="preserve">Figura </w:t>
        </w:r>
        <w:r w:rsidR="00404238" w:rsidRPr="00404238">
          <w:rPr>
            <w:rPrChange w:id="3121" w:author="Elias De Moraes Fernandes" w:date="2016-10-13T23:38:00Z">
              <w:rPr>
                <w:b/>
                <w:i/>
                <w:iCs/>
                <w:noProof/>
              </w:rPr>
            </w:rPrChange>
          </w:rPr>
          <w:t>19</w:t>
        </w:r>
      </w:ins>
      <w:ins w:id="3122" w:author="Elias De Moraes Fernandes" w:date="2016-10-12T19:27:00Z">
        <w:del w:id="3123" w:author="Elias De Moraes Fernandes" w:date="2016-10-13T23:37:00Z">
          <w:r w:rsidR="00736DB3" w:rsidRPr="008E227C" w:rsidDel="00231416">
            <w:delText xml:space="preserve">Figura </w:delText>
          </w:r>
          <w:r w:rsidR="00736DB3" w:rsidRPr="008E227C" w:rsidDel="00231416">
            <w:rPr>
              <w:noProof/>
            </w:rPr>
            <w:delText>18</w:delText>
          </w:r>
        </w:del>
        <w:r w:rsidR="00736DB3" w:rsidRPr="009624AF">
          <w:fldChar w:fldCharType="end"/>
        </w:r>
      </w:ins>
      <w:ins w:id="3124" w:author="Elias De Moraes Fernandes" w:date="2016-10-07T22:15:00Z">
        <w:del w:id="3125" w:author="Elias De Moraes Fernandes" w:date="2016-10-12T19:24:00Z">
          <w:r w:rsidRPr="00F97842" w:rsidDel="003A673C">
            <w:delText xml:space="preserve"> Figura</w:delText>
          </w:r>
        </w:del>
      </w:ins>
      <w:ins w:id="3126" w:author="Elias De Moraes Fernandes" w:date="2016-10-07T22:14:00Z">
        <w:del w:id="3127" w:author="Elias De Moraes Fernandes" w:date="2016-10-12T19:24:00Z">
          <w:r w:rsidRPr="00F97842" w:rsidDel="003A673C">
            <w:delText xml:space="preserve"> 12</w:delText>
          </w:r>
        </w:del>
        <w:r w:rsidRPr="00F97842">
          <w:t xml:space="preserve">. As atividades foram desenvolvidas por semanas, conforme a Metodologia </w:t>
        </w:r>
        <w:r w:rsidRPr="00B62968">
          <w:rPr>
            <w:rPrChange w:id="3128" w:author="Elias De Moraes Fernandes" w:date="2016-10-07T22:14:00Z">
              <w:rPr>
                <w:i/>
                <w:iCs/>
              </w:rPr>
            </w:rPrChange>
          </w:rPr>
          <w:t>Scrum solo</w:t>
        </w:r>
        <w:r w:rsidRPr="00F97842">
          <w:t xml:space="preserve">. Para maior compreensão e separação das atividades, será criado 4 fases no processo de desenvolvimento. A primeira fase </w:t>
        </w:r>
        <w:proofErr w:type="spellStart"/>
        <w:r w:rsidRPr="00F97842">
          <w:t>endo</w:t>
        </w:r>
        <w:proofErr w:type="spellEnd"/>
        <w:r w:rsidRPr="00F97842">
          <w:t xml:space="preserve"> a primeira a criação de um </w:t>
        </w:r>
      </w:ins>
      <w:ins w:id="3129" w:author="Elias De Moraes Fernandes" w:date="2016-10-13T23:19:00Z">
        <w:r w:rsidR="00D959AF">
          <w:t>G</w:t>
        </w:r>
      </w:ins>
      <w:ins w:id="3130" w:author="Elias De Moraes Fernandes" w:date="2016-10-07T22:14:00Z">
        <w:del w:id="3131" w:author="Elias De Moraes Fernandes" w:date="2016-10-13T23:19:00Z">
          <w:r w:rsidRPr="00B62968" w:rsidDel="00D959AF">
            <w:rPr>
              <w:rPrChange w:id="3132" w:author="Elias De Moraes Fernandes" w:date="2016-10-07T22:14:00Z">
                <w:rPr>
                  <w:i/>
                  <w:iCs/>
                </w:rPr>
              </w:rPrChange>
            </w:rPr>
            <w:delText>g</w:delText>
          </w:r>
        </w:del>
        <w:r w:rsidRPr="00B62968">
          <w:rPr>
            <w:rPrChange w:id="3133" w:author="Elias De Moraes Fernandes" w:date="2016-10-07T22:14:00Z">
              <w:rPr>
                <w:i/>
                <w:iCs/>
              </w:rPr>
            </w:rPrChange>
          </w:rPr>
          <w:t xml:space="preserve">ame </w:t>
        </w:r>
      </w:ins>
      <w:ins w:id="3134" w:author="Elias De Moraes Fernandes" w:date="2016-10-13T23:20:00Z">
        <w:r w:rsidR="00D959AF">
          <w:t>D</w:t>
        </w:r>
      </w:ins>
      <w:ins w:id="3135" w:author="Elias De Moraes Fernandes" w:date="2016-10-07T22:14:00Z">
        <w:del w:id="3136" w:author="Elias De Moraes Fernandes" w:date="2016-10-13T23:20:00Z">
          <w:r w:rsidRPr="00B62968" w:rsidDel="00D959AF">
            <w:rPr>
              <w:rPrChange w:id="3137" w:author="Elias De Moraes Fernandes" w:date="2016-10-07T22:14:00Z">
                <w:rPr>
                  <w:i/>
                  <w:iCs/>
                </w:rPr>
              </w:rPrChange>
            </w:rPr>
            <w:delText>d</w:delText>
          </w:r>
        </w:del>
        <w:r w:rsidRPr="00B62968">
          <w:rPr>
            <w:rPrChange w:id="3138" w:author="Elias De Moraes Fernandes" w:date="2016-10-07T22:14:00Z">
              <w:rPr>
                <w:i/>
                <w:iCs/>
              </w:rPr>
            </w:rPrChange>
          </w:rPr>
          <w:t xml:space="preserve">esign </w:t>
        </w:r>
      </w:ins>
      <w:ins w:id="3139" w:author="Elias De Moraes Fernandes" w:date="2016-10-13T23:20:00Z">
        <w:r w:rsidR="00D959AF">
          <w:t>D</w:t>
        </w:r>
      </w:ins>
      <w:ins w:id="3140" w:author="Elias De Moraes Fernandes" w:date="2016-10-07T22:14:00Z">
        <w:del w:id="3141" w:author="Elias De Moraes Fernandes" w:date="2016-10-13T23:20:00Z">
          <w:r w:rsidRPr="00B62968" w:rsidDel="00D959AF">
            <w:rPr>
              <w:rPrChange w:id="3142" w:author="Elias De Moraes Fernandes" w:date="2016-10-07T22:14:00Z">
                <w:rPr>
                  <w:i/>
                  <w:iCs/>
                </w:rPr>
              </w:rPrChange>
            </w:rPr>
            <w:delText>d</w:delText>
          </w:r>
        </w:del>
        <w:r w:rsidRPr="00B62968">
          <w:rPr>
            <w:rPrChange w:id="3143" w:author="Elias De Moraes Fernandes" w:date="2016-10-07T22:14:00Z">
              <w:rPr>
                <w:i/>
                <w:iCs/>
              </w:rPr>
            </w:rPrChange>
          </w:rPr>
          <w:t>ocument</w:t>
        </w:r>
        <w:r w:rsidRPr="00F97842">
          <w:t xml:space="preserve"> (GDD), seguido do estudo e compreensão do tema – teorias e metodologias a serem aplicadas – e, a terceira a implementação, junto com o </w:t>
        </w:r>
        <w:r w:rsidRPr="00B62968">
          <w:rPr>
            <w:rPrChange w:id="3144" w:author="Elias De Moraes Fernandes" w:date="2016-10-07T22:14:00Z">
              <w:rPr>
                <w:i/>
                <w:iCs/>
              </w:rPr>
            </w:rPrChange>
          </w:rPr>
          <w:t>design</w:t>
        </w:r>
        <w:r w:rsidRPr="00F97842">
          <w:t xml:space="preserve">. Completa todas etapas, o jogo será testado pela equipe da UTFPR para validação e então retornar para a última etapa, que é o refinamento e alterações/correções de erros de código. </w:t>
        </w:r>
      </w:ins>
    </w:p>
    <w:p w14:paraId="54008867" w14:textId="77777777" w:rsidR="00B62968" w:rsidRPr="00F97842" w:rsidDel="00B62968" w:rsidRDefault="00B62968">
      <w:pPr>
        <w:pStyle w:val="StyleX"/>
        <w:rPr>
          <w:del w:id="3145" w:author="Elias De Moraes Fernandes" w:date="2016-10-07T22:14:00Z"/>
        </w:rPr>
      </w:pPr>
    </w:p>
    <w:p w14:paraId="0F45C05F" w14:textId="77777777" w:rsidR="0031106A" w:rsidRPr="00F97842" w:rsidDel="00B62968" w:rsidRDefault="0031106A" w:rsidP="00913F3D">
      <w:pPr>
        <w:pStyle w:val="TextodoTrabalho"/>
        <w:rPr>
          <w:del w:id="3146" w:author="Elias De Moraes Fernandes" w:date="2016-10-07T22:14:00Z"/>
        </w:rPr>
      </w:pPr>
    </w:p>
    <w:p w14:paraId="5E20FC0A" w14:textId="1043660D" w:rsidR="00DA2976" w:rsidRPr="00F97842" w:rsidDel="00B62968" w:rsidRDefault="00DA2976" w:rsidP="00913F3D">
      <w:pPr>
        <w:pStyle w:val="TextodoTrabalho"/>
        <w:rPr>
          <w:del w:id="3147" w:author="Elias De Moraes Fernandes" w:date="2016-10-07T22:14:00Z"/>
          <w:rPrChange w:id="3148" w:author="Elias De Moraes Fernandes" w:date="2016-10-04T23:07:00Z">
            <w:rPr>
              <w:del w:id="3149" w:author="Elias De Moraes Fernandes" w:date="2016-10-07T22:14:00Z"/>
              <w:lang w:val="en-CA"/>
            </w:rPr>
          </w:rPrChange>
        </w:rPr>
      </w:pPr>
      <w:del w:id="3150" w:author="Elias De Moraes Fernandes" w:date="2016-10-07T22:14:00Z">
        <w:r w:rsidRPr="00F97842" w:rsidDel="00B62968">
          <w:delText xml:space="preserve">Para a execução do projeto proposto, serão realizadas </w:delText>
        </w:r>
        <w:r w:rsidR="002D6713" w:rsidRPr="00F97842" w:rsidDel="00B62968">
          <w:delText xml:space="preserve">as </w:delText>
        </w:r>
        <w:r w:rsidRPr="00F97842" w:rsidDel="00B62968">
          <w:delText>atividades</w:delText>
        </w:r>
        <w:r w:rsidR="00572C39" w:rsidRPr="00F97842" w:rsidDel="00B62968">
          <w:delText xml:space="preserve"> </w:delText>
        </w:r>
        <w:r w:rsidR="002D6713" w:rsidRPr="00F97842" w:rsidDel="00B62968">
          <w:delText>relacionadas  conforme</w:delText>
        </w:r>
      </w:del>
      <w:ins w:id="3151" w:author="Elias De Moraes Fernandes" w:date="2016-05-05T15:25:00Z">
        <w:del w:id="3152" w:author="Elias De Moraes Fernandes" w:date="2016-10-07T22:14:00Z">
          <w:r w:rsidR="00242E9B" w:rsidRPr="00F97842" w:rsidDel="00B62968">
            <w:delText>relacionadas conforme</w:delText>
          </w:r>
        </w:del>
      </w:ins>
      <w:del w:id="3153" w:author="Elias De Moraes Fernandes" w:date="2016-10-07T22:14:00Z">
        <w:r w:rsidR="002D6713" w:rsidRPr="00F97842" w:rsidDel="00B62968">
          <w:delText xml:space="preserve"> a  Figura </w:delText>
        </w:r>
        <w:r w:rsidR="00016C69" w:rsidRPr="00F97842" w:rsidDel="00B62968">
          <w:delText>12</w:delText>
        </w:r>
        <w:r w:rsidR="00572C39" w:rsidRPr="00F97842" w:rsidDel="00B62968">
          <w:delText xml:space="preserve">. </w:delText>
        </w:r>
        <w:r w:rsidR="00016C69" w:rsidRPr="00F97842" w:rsidDel="00B62968">
          <w:delText xml:space="preserve">As atividades foram desenvolvidas por semanas, conforme a Metodologia </w:delText>
        </w:r>
        <w:r w:rsidR="00016C69" w:rsidRPr="00FA63E0" w:rsidDel="00B62968">
          <w:rPr>
            <w:i/>
            <w:iCs/>
          </w:rPr>
          <w:delText>Scrum solo</w:delText>
        </w:r>
        <w:r w:rsidR="00016C69" w:rsidRPr="00F97842" w:rsidDel="00B62968">
          <w:delText xml:space="preserve">. Para maior compreensão e separação das atividades, será criado 4 fases no processo de desenvolvimento. A primeira fase </w:delText>
        </w:r>
        <w:r w:rsidR="00572C39" w:rsidRPr="00F97842" w:rsidDel="00B62968">
          <w:delText xml:space="preserve">endo a primeira a criação de um </w:delText>
        </w:r>
        <w:r w:rsidR="00572C39" w:rsidRPr="00FA63E0" w:rsidDel="00B62968">
          <w:rPr>
            <w:i/>
            <w:iCs/>
          </w:rPr>
          <w:delText>game design document</w:delText>
        </w:r>
        <w:r w:rsidR="00572C39" w:rsidRPr="00F97842" w:rsidDel="00B62968">
          <w:delText xml:space="preserve"> (GDD), seguido do estudo e compreensão do tema – teorias e metodologias a serem aplicadas – e, a terceira a implementação, junto com o </w:delText>
        </w:r>
        <w:r w:rsidR="00572C39" w:rsidRPr="00FA63E0" w:rsidDel="00B62968">
          <w:rPr>
            <w:i/>
            <w:iCs/>
          </w:rPr>
          <w:delText>design</w:delText>
        </w:r>
        <w:r w:rsidR="00572C39" w:rsidRPr="00F97842" w:rsidDel="00B62968">
          <w:delText xml:space="preserve">. Completa todas etapas, o </w:delText>
        </w:r>
        <w:r w:rsidR="00D33E78" w:rsidRPr="00F97842" w:rsidDel="00B62968">
          <w:delText>jogo</w:delText>
        </w:r>
        <w:r w:rsidR="00572C39" w:rsidRPr="00F97842" w:rsidDel="00B62968">
          <w:delText xml:space="preserve"> será testado pela equipe da UTFPR para validação e então retornar para a </w:delText>
        </w:r>
        <w:r w:rsidR="0069373E" w:rsidRPr="00F97842" w:rsidDel="00B62968">
          <w:delText>ú</w:delText>
        </w:r>
        <w:r w:rsidR="00572C39" w:rsidRPr="00F97842" w:rsidDel="00B62968">
          <w:delText>ltima etapa, que é o refinamento e alterações/correções de bug</w:delText>
        </w:r>
      </w:del>
      <w:ins w:id="3154" w:author="Elias De Moraes Fernandes" w:date="2016-05-19T14:33:00Z">
        <w:del w:id="3155" w:author="Elias De Moraes Fernandes" w:date="2016-10-07T22:14:00Z">
          <w:r w:rsidR="009C1B51" w:rsidRPr="00F97842" w:rsidDel="00B62968">
            <w:delText>erros de código</w:delText>
          </w:r>
        </w:del>
      </w:ins>
      <w:del w:id="3156" w:author="Elias De Moraes Fernandes" w:date="2016-10-07T22:14:00Z">
        <w:r w:rsidR="00572C39" w:rsidRPr="00F97842" w:rsidDel="00B62968">
          <w:delText>.</w:delText>
        </w:r>
        <w:r w:rsidRPr="00F97842" w:rsidDel="00B62968">
          <w:delText xml:space="preserve"> </w:delText>
        </w:r>
      </w:del>
    </w:p>
    <w:p w14:paraId="3E835750" w14:textId="77777777" w:rsidR="00B62968" w:rsidRDefault="00B62968">
      <w:pPr>
        <w:pStyle w:val="StyleX"/>
        <w:ind w:left="400"/>
        <w:rPr>
          <w:ins w:id="3157" w:author="Elias De Moraes Fernandes" w:date="2016-10-07T22:14:00Z"/>
        </w:rPr>
        <w:pPrChange w:id="3158" w:author="Elias De Moraes Fernandes" w:date="2016-10-07T22:14:00Z">
          <w:pPr/>
        </w:pPrChange>
      </w:pPr>
    </w:p>
    <w:p w14:paraId="283CD450" w14:textId="77777777" w:rsidR="00DC56C5" w:rsidRPr="00B62968" w:rsidRDefault="00DC56C5">
      <w:pPr>
        <w:rPr>
          <w:rFonts w:eastAsia="Times New Roman" w:cs="Arial"/>
          <w:b/>
          <w:color w:val="000000"/>
          <w:rPrChange w:id="3159" w:author="Elias De Moraes Fernandes" w:date="2016-10-07T22:14:00Z">
            <w:rPr/>
          </w:rPrChange>
        </w:rPr>
      </w:pPr>
      <w:r w:rsidRPr="00B62968">
        <w:rPr>
          <w:rFonts w:eastAsia="Times New Roman" w:cs="Arial"/>
          <w:b/>
          <w:color w:val="000000"/>
          <w:rPrChange w:id="3160" w:author="Elias De Moraes Fernandes" w:date="2016-10-07T22:14:00Z">
            <w:rPr/>
          </w:rPrChange>
        </w:rPr>
        <w:br w:type="page"/>
      </w:r>
    </w:p>
    <w:p w14:paraId="4794FAE7" w14:textId="77777777" w:rsidR="00016C69" w:rsidRPr="00F97842" w:rsidRDefault="00016C69" w:rsidP="00D86948">
      <w:pPr>
        <w:spacing w:after="200" w:line="276" w:lineRule="auto"/>
        <w:jc w:val="both"/>
        <w:rPr>
          <w:rFonts w:eastAsia="Times New Roman" w:cs="Arial"/>
          <w:b/>
          <w:color w:val="000000"/>
        </w:rPr>
        <w:sectPr w:rsidR="00016C69" w:rsidRPr="00F97842" w:rsidSect="002214B5">
          <w:headerReference w:type="default" r:id="rId32"/>
          <w:pgSz w:w="11906" w:h="16838"/>
          <w:pgMar w:top="1701" w:right="1134" w:bottom="993" w:left="1701" w:header="709" w:footer="709" w:gutter="0"/>
          <w:pgNumType w:start="6"/>
          <w:cols w:space="708"/>
          <w:docGrid w:linePitch="360"/>
        </w:sectPr>
      </w:pPr>
    </w:p>
    <w:p w14:paraId="2652519E" w14:textId="49B84AEC" w:rsidR="004F238E" w:rsidRPr="00F97842" w:rsidRDefault="0014649D" w:rsidP="00913F3D">
      <w:pPr>
        <w:spacing w:after="200" w:line="276" w:lineRule="auto"/>
        <w:jc w:val="both"/>
        <w:rPr>
          <w:rFonts w:eastAsia="Times New Roman" w:cs="Arial"/>
          <w:b/>
          <w:color w:val="000000"/>
        </w:rPr>
      </w:pPr>
      <w:r w:rsidRPr="00FA63E0">
        <w:rPr>
          <w:noProof/>
          <w:lang w:val="en-US"/>
        </w:rPr>
        <w:lastRenderedPageBreak/>
        <w:drawing>
          <wp:inline distT="0" distB="0" distL="0" distR="0" wp14:anchorId="1848AD61" wp14:editId="5B3774D9">
            <wp:extent cx="8820000" cy="4210453"/>
            <wp:effectExtent l="0" t="0" r="0" b="635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ownloads/Cronograma%20-%20Cronograma%20Scr"/>
                    <pic:cNvPicPr>
                      <a:picLocks noChangeAspect="1" noChangeArrowheads="1"/>
                    </pic:cNvPicPr>
                  </pic:nvPicPr>
                  <pic:blipFill rotWithShape="1">
                    <a:blip r:embed="rId33">
                      <a:extLst>
                        <a:ext uri="{28A0092B-C50C-407E-A947-70E740481C1C}">
                          <a14:useLocalDpi xmlns:a14="http://schemas.microsoft.com/office/drawing/2010/main" val="0"/>
                        </a:ext>
                      </a:extLst>
                    </a:blip>
                    <a:srcRect l="4082" t="5489" r="4005" b="37916"/>
                    <a:stretch/>
                  </pic:blipFill>
                  <pic:spPr bwMode="auto">
                    <a:xfrm>
                      <a:off x="0" y="0"/>
                      <a:ext cx="8834684" cy="42174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A678CB0" w14:textId="77777777" w:rsidR="005D09A6" w:rsidRPr="009118FB" w:rsidRDefault="005D09A6">
      <w:pPr>
        <w:pStyle w:val="Caption"/>
        <w:jc w:val="center"/>
        <w:rPr>
          <w:ins w:id="3165" w:author="Elias De Moraes Fernandes" w:date="2016-10-12T19:28:00Z"/>
          <w:rFonts w:eastAsia="Times New Roman"/>
          <w:i w:val="0"/>
          <w:iCs w:val="0"/>
          <w:color w:val="000000"/>
          <w:sz w:val="24"/>
          <w:szCs w:val="24"/>
          <w:rPrChange w:id="3166" w:author="Elias De Moraes Fernandes" w:date="2016-10-12T19:28:00Z">
            <w:rPr>
              <w:ins w:id="3167" w:author="Elias De Moraes Fernandes" w:date="2016-10-12T19:28:00Z"/>
            </w:rPr>
          </w:rPrChange>
        </w:rPr>
        <w:pPrChange w:id="3168" w:author="Elias De Moraes Fernandes" w:date="2016-10-12T19:28:00Z">
          <w:pPr>
            <w:pStyle w:val="Caption"/>
          </w:pPr>
        </w:pPrChange>
      </w:pPr>
      <w:bookmarkStart w:id="3169" w:name="_Ref464063794"/>
      <w:ins w:id="3170" w:author="Elias De Moraes Fernandes" w:date="2016-10-12T19:28:00Z">
        <w:r w:rsidRPr="4A03C906">
          <w:rPr>
            <w:rFonts w:ascii="Times New Roman" w:eastAsia="Times New Roman" w:hAnsi="Times New Roman"/>
            <w:b/>
            <w:bCs/>
            <w:i w:val="0"/>
            <w:iCs w:val="0"/>
            <w:color w:val="000000"/>
            <w:sz w:val="24"/>
            <w:szCs w:val="24"/>
            <w:rPrChange w:id="3171" w:author="Convidado" w:date="2016-10-14T04:54:00Z">
              <w:rPr/>
            </w:rPrChange>
          </w:rPr>
          <w:t xml:space="preserve">Figura  </w:t>
        </w:r>
        <w:r w:rsidRPr="4A03C906">
          <w:fldChar w:fldCharType="begin"/>
        </w:r>
        <w:r w:rsidRPr="00CF465B">
          <w:rPr>
            <w:rFonts w:eastAsia="Times New Roman"/>
            <w:b/>
            <w:i w:val="0"/>
            <w:iCs w:val="0"/>
            <w:color w:val="000000"/>
            <w:sz w:val="24"/>
            <w:szCs w:val="24"/>
            <w:rPrChange w:id="3172" w:author="Elias De Moraes Fernandes" w:date="2016-10-12T19:33:00Z">
              <w:rPr/>
            </w:rPrChange>
          </w:rPr>
          <w:instrText xml:space="preserve"> SEQ Figura_ \* ARABIC </w:instrText>
        </w:r>
        <w:r w:rsidRPr="4A03C906">
          <w:rPr>
            <w:rFonts w:eastAsia="Times New Roman"/>
            <w:b/>
            <w:i w:val="0"/>
            <w:iCs w:val="0"/>
            <w:color w:val="000000"/>
            <w:sz w:val="24"/>
            <w:szCs w:val="24"/>
            <w:rPrChange w:id="3173" w:author="Elias De Moraes Fernandes" w:date="2016-10-12T19:33:00Z">
              <w:rPr/>
            </w:rPrChange>
          </w:rPr>
          <w:fldChar w:fldCharType="separate"/>
        </w:r>
      </w:ins>
      <w:ins w:id="3174" w:author="Elias De Moraes Fernandes" w:date="2016-10-13T23:38:00Z">
        <w:r w:rsidR="008E227C" w:rsidRPr="4A03C906">
          <w:rPr>
            <w:rFonts w:ascii="Times New Roman" w:eastAsia="Times New Roman" w:hAnsi="Times New Roman"/>
            <w:b/>
            <w:bCs/>
            <w:i w:val="0"/>
            <w:iCs w:val="0"/>
            <w:noProof/>
            <w:color w:val="000000"/>
            <w:sz w:val="24"/>
            <w:szCs w:val="24"/>
            <w:rPrChange w:id="3175" w:author="Convidado" w:date="2016-10-14T04:54:00Z">
              <w:rPr>
                <w:rFonts w:eastAsia="Times New Roman"/>
                <w:b/>
                <w:i w:val="0"/>
                <w:iCs w:val="0"/>
                <w:noProof/>
                <w:color w:val="000000"/>
                <w:sz w:val="24"/>
                <w:szCs w:val="24"/>
              </w:rPr>
            </w:rPrChange>
          </w:rPr>
          <w:t>19</w:t>
        </w:r>
      </w:ins>
      <w:del w:id="3176" w:author="Elias De Moraes Fernandes" w:date="2016-10-13T23:38:00Z">
        <w:r w:rsidRPr="00CF465B" w:rsidDel="008E227C">
          <w:rPr>
            <w:rFonts w:eastAsia="Times New Roman"/>
            <w:b/>
            <w:i w:val="0"/>
            <w:iCs w:val="0"/>
            <w:noProof/>
            <w:color w:val="000000"/>
            <w:sz w:val="24"/>
            <w:szCs w:val="24"/>
            <w:rPrChange w:id="3177" w:author="Elias De Moraes Fernandes" w:date="2016-10-12T19:33:00Z">
              <w:rPr>
                <w:noProof/>
              </w:rPr>
            </w:rPrChange>
          </w:rPr>
          <w:delText>18</w:delText>
        </w:r>
      </w:del>
      <w:ins w:id="3178" w:author="Elias De Moraes Fernandes" w:date="2016-10-12T19:28:00Z">
        <w:r w:rsidRPr="00794355">
          <w:fldChar w:fldCharType="end"/>
        </w:r>
        <w:bookmarkEnd w:id="3169"/>
        <w:r w:rsidRPr="4A03C906">
          <w:rPr>
            <w:rFonts w:ascii="Times New Roman" w:eastAsia="Times New Roman" w:hAnsi="Times New Roman"/>
            <w:b/>
            <w:bCs/>
            <w:i w:val="0"/>
            <w:iCs w:val="0"/>
            <w:color w:val="000000"/>
            <w:sz w:val="24"/>
            <w:szCs w:val="24"/>
            <w:rPrChange w:id="3179" w:author="Convidado" w:date="2016-10-14T04:54:00Z">
              <w:rPr/>
            </w:rPrChange>
          </w:rPr>
          <w:t xml:space="preserve"> </w:t>
        </w:r>
        <w:r w:rsidRPr="4A03C906">
          <w:rPr>
            <w:rFonts w:ascii="Times New Roman" w:eastAsia="Times New Roman" w:hAnsi="Times New Roman"/>
            <w:i w:val="0"/>
            <w:iCs w:val="0"/>
            <w:color w:val="000000"/>
            <w:sz w:val="24"/>
            <w:szCs w:val="24"/>
            <w:rPrChange w:id="3180" w:author="Convidado" w:date="2016-10-14T04:54:00Z">
              <w:rPr/>
            </w:rPrChange>
          </w:rPr>
          <w:t>- Cronograma completo de atividades semanais</w:t>
        </w:r>
      </w:ins>
    </w:p>
    <w:p w14:paraId="1499D542" w14:textId="77777777" w:rsidR="00016C69" w:rsidRPr="004E0BD8" w:rsidDel="00B62968" w:rsidRDefault="00016C69">
      <w:pPr>
        <w:pStyle w:val="Caption"/>
        <w:rPr>
          <w:del w:id="3181" w:author="Elias De Moraes Fernandes" w:date="2016-10-07T22:15:00Z"/>
          <w:color w:val="FF0000"/>
          <w:rPrChange w:id="3182" w:author="Elias De Moraes Fernandes" w:date="2016-10-12T19:18:00Z">
            <w:rPr>
              <w:del w:id="3183" w:author="Elias De Moraes Fernandes" w:date="2016-10-07T22:15:00Z"/>
            </w:rPr>
          </w:rPrChange>
        </w:rPr>
        <w:pPrChange w:id="3184" w:author="Elias De Moraes Fernandes" w:date="2016-10-12T19:25:00Z">
          <w:pPr>
            <w:pStyle w:val="PargrafoparaIlustraes"/>
          </w:pPr>
        </w:pPrChange>
      </w:pPr>
      <w:del w:id="3185" w:author="Elias De Moraes Fernandes" w:date="2016-10-12T19:24:00Z">
        <w:r w:rsidRPr="004E0BD8" w:rsidDel="003A673C">
          <w:rPr>
            <w:b/>
            <w:bCs/>
            <w:color w:val="FF0000"/>
            <w:rPrChange w:id="3186" w:author="Elias De Moraes Fernandes" w:date="2016-10-12T19:18:00Z">
              <w:rPr>
                <w:b/>
                <w:bCs/>
              </w:rPr>
            </w:rPrChange>
          </w:rPr>
          <w:delText xml:space="preserve">Figura  </w:delText>
        </w:r>
        <w:r w:rsidRPr="004E0BD8" w:rsidDel="003A673C">
          <w:rPr>
            <w:color w:val="FF0000"/>
            <w:rPrChange w:id="3187" w:author="Elias De Moraes Fernandes" w:date="2016-10-12T19:18:00Z">
              <w:rPr>
                <w:b/>
              </w:rPr>
            </w:rPrChange>
          </w:rPr>
          <w:fldChar w:fldCharType="begin"/>
        </w:r>
        <w:r w:rsidRPr="004E0BD8" w:rsidDel="003A673C">
          <w:rPr>
            <w:b/>
            <w:color w:val="FF0000"/>
            <w:rPrChange w:id="3188" w:author="Elias De Moraes Fernandes" w:date="2016-10-12T19:18:00Z">
              <w:rPr>
                <w:b/>
              </w:rPr>
            </w:rPrChange>
          </w:rPr>
          <w:delInstrText xml:space="preserve"> SEQ Figura_ \* ARABIC </w:delInstrText>
        </w:r>
        <w:r w:rsidRPr="004E0BD8" w:rsidDel="003A673C">
          <w:rPr>
            <w:b/>
            <w:color w:val="FF0000"/>
            <w:rPrChange w:id="3189" w:author="Elias De Moraes Fernandes" w:date="2016-10-12T19:18:00Z">
              <w:rPr>
                <w:b/>
              </w:rPr>
            </w:rPrChange>
          </w:rPr>
          <w:fldChar w:fldCharType="separate"/>
        </w:r>
      </w:del>
      <w:del w:id="3190" w:author="Elias De Moraes Fernandes" w:date="2016-10-12T18:48:00Z">
        <w:r w:rsidR="003232DB" w:rsidRPr="004E0BD8" w:rsidDel="00A23CA1">
          <w:rPr>
            <w:b/>
            <w:bCs/>
            <w:noProof/>
            <w:color w:val="FF0000"/>
            <w:rPrChange w:id="3191" w:author="Elias De Moraes Fernandes" w:date="2016-10-12T19:18:00Z">
              <w:rPr>
                <w:b/>
                <w:bCs/>
                <w:noProof/>
              </w:rPr>
            </w:rPrChange>
          </w:rPr>
          <w:delText>12</w:delText>
        </w:r>
      </w:del>
      <w:del w:id="3192" w:author="Elias De Moraes Fernandes" w:date="2016-10-12T19:24:00Z">
        <w:r w:rsidRPr="004E0BD8" w:rsidDel="003A673C">
          <w:rPr>
            <w:color w:val="FF0000"/>
            <w:rPrChange w:id="3193" w:author="Elias De Moraes Fernandes" w:date="2016-10-12T19:18:00Z">
              <w:rPr>
                <w:b/>
              </w:rPr>
            </w:rPrChange>
          </w:rPr>
          <w:fldChar w:fldCharType="end"/>
        </w:r>
        <w:r w:rsidRPr="004E0BD8" w:rsidDel="003A673C">
          <w:rPr>
            <w:color w:val="FF0000"/>
            <w:rPrChange w:id="3194" w:author="Elias De Moraes Fernandes" w:date="2016-10-12T19:18:00Z">
              <w:rPr/>
            </w:rPrChange>
          </w:rPr>
          <w:delText xml:space="preserve"> – Cronograma complete </w:delText>
        </w:r>
      </w:del>
      <w:ins w:id="3195" w:author="Elias De Moraes Fernandes" w:date="2016-05-19T13:17:00Z">
        <w:del w:id="3196" w:author="Elias De Moraes Fernandes" w:date="2016-10-12T19:24:00Z">
          <w:r w:rsidR="0039762E" w:rsidRPr="004E0BD8" w:rsidDel="003A673C">
            <w:rPr>
              <w:color w:val="FF0000"/>
              <w:rPrChange w:id="3197" w:author="Elias De Moraes Fernandes" w:date="2016-10-12T19:18:00Z">
                <w:rPr/>
              </w:rPrChange>
            </w:rPr>
            <w:delText xml:space="preserve">completo </w:delText>
          </w:r>
        </w:del>
      </w:ins>
      <w:del w:id="3198" w:author="Elias De Moraes Fernandes" w:date="2016-10-12T19:24:00Z">
        <w:r w:rsidRPr="004E0BD8" w:rsidDel="003A673C">
          <w:rPr>
            <w:color w:val="FF0000"/>
            <w:rPrChange w:id="3199" w:author="Elias De Moraes Fernandes" w:date="2016-10-12T19:18:00Z">
              <w:rPr/>
            </w:rPrChange>
          </w:rPr>
          <w:delText xml:space="preserve">das </w:delText>
        </w:r>
      </w:del>
      <w:ins w:id="3200" w:author="Elias De Moraes Fernandes" w:date="2016-05-19T13:18:00Z">
        <w:del w:id="3201" w:author="Elias De Moraes Fernandes" w:date="2016-10-12T19:24:00Z">
          <w:r w:rsidR="005C3D62" w:rsidRPr="004E0BD8" w:rsidDel="003A673C">
            <w:rPr>
              <w:color w:val="FF0000"/>
              <w:rPrChange w:id="3202" w:author="Elias De Moraes Fernandes" w:date="2016-10-12T19:18:00Z">
                <w:rPr/>
              </w:rPrChange>
            </w:rPr>
            <w:delText xml:space="preserve">de </w:delText>
          </w:r>
        </w:del>
      </w:ins>
      <w:del w:id="3203" w:author="Elias De Moraes Fernandes" w:date="2016-10-12T19:24:00Z">
        <w:r w:rsidRPr="004E0BD8" w:rsidDel="003A673C">
          <w:rPr>
            <w:color w:val="FF0000"/>
            <w:rPrChange w:id="3204" w:author="Elias De Moraes Fernandes" w:date="2016-10-12T19:18:00Z">
              <w:rPr/>
            </w:rPrChange>
          </w:rPr>
          <w:delText>atividades</w:delText>
        </w:r>
      </w:del>
      <w:ins w:id="3205" w:author="Elias De Moraes Fernandes" w:date="2016-05-19T13:18:00Z">
        <w:del w:id="3206" w:author="Elias De Moraes Fernandes" w:date="2016-10-12T19:24:00Z">
          <w:r w:rsidR="005C3D62" w:rsidRPr="004E0BD8" w:rsidDel="003A673C">
            <w:rPr>
              <w:color w:val="FF0000"/>
              <w:rPrChange w:id="3207" w:author="Elias De Moraes Fernandes" w:date="2016-10-12T19:18:00Z">
                <w:rPr/>
              </w:rPrChange>
            </w:rPr>
            <w:delText xml:space="preserve"> semanai</w:delText>
          </w:r>
        </w:del>
      </w:ins>
      <w:ins w:id="3208" w:author="Elias De Moraes Fernandes" w:date="2016-10-07T22:15:00Z">
        <w:del w:id="3209" w:author="Elias De Moraes Fernandes" w:date="2016-10-12T19:24:00Z">
          <w:r w:rsidR="00B62968" w:rsidRPr="004E0BD8" w:rsidDel="003A673C">
            <w:rPr>
              <w:color w:val="FF0000"/>
              <w:rPrChange w:id="3210" w:author="Elias De Moraes Fernandes" w:date="2016-10-12T19:18:00Z">
                <w:rPr/>
              </w:rPrChange>
            </w:rPr>
            <w:delText>s</w:delText>
          </w:r>
        </w:del>
      </w:ins>
      <w:ins w:id="3211" w:author="Elias De Moraes Fernandes" w:date="2016-05-19T13:18:00Z">
        <w:del w:id="3212" w:author="Elias De Moraes Fernandes" w:date="2016-10-07T22:15:00Z">
          <w:r w:rsidR="005C3D62" w:rsidRPr="004E0BD8" w:rsidDel="00B62968">
            <w:rPr>
              <w:color w:val="FF0000"/>
              <w:rPrChange w:id="3213" w:author="Elias De Moraes Fernandes" w:date="2016-10-12T19:18:00Z">
                <w:rPr/>
              </w:rPrChange>
            </w:rPr>
            <w:delText>s</w:delText>
          </w:r>
        </w:del>
      </w:ins>
    </w:p>
    <w:p w14:paraId="715B4BE2" w14:textId="0EB40148" w:rsidR="00016C69" w:rsidRPr="00F97842" w:rsidRDefault="00016C69">
      <w:pPr>
        <w:pStyle w:val="PargrafoparaIlustraes"/>
        <w:jc w:val="left"/>
        <w:sectPr w:rsidR="00016C69" w:rsidRPr="00F97842" w:rsidSect="00B4661E">
          <w:headerReference w:type="default" r:id="rId34"/>
          <w:pgSz w:w="16838" w:h="11906" w:orient="landscape"/>
          <w:pgMar w:top="1701" w:right="1701" w:bottom="1134" w:left="993" w:header="709" w:footer="709" w:gutter="0"/>
          <w:cols w:space="708"/>
          <w:docGrid w:linePitch="360"/>
        </w:sectPr>
        <w:pPrChange w:id="3218" w:author="Elias De Moraes Fernandes" w:date="2016-10-12T19:25:00Z">
          <w:pPr>
            <w:pStyle w:val="PargrafoparaIlustraes"/>
          </w:pPr>
        </w:pPrChange>
      </w:pPr>
      <w:del w:id="3219" w:author="Elias De Moraes Fernandes" w:date="2016-05-19T12:59:00Z">
        <w:r w:rsidRPr="00F97842" w:rsidDel="00BA3873">
          <w:delText>Fonte: Autoria Própria</w:delText>
        </w:r>
      </w:del>
    </w:p>
    <w:p w14:paraId="48330522" w14:textId="7C1E6364" w:rsidR="00B62968" w:rsidRDefault="00B62968">
      <w:pPr>
        <w:pStyle w:val="StyleX"/>
        <w:ind w:left="0"/>
        <w:rPr>
          <w:ins w:id="3220" w:author="Elias De Moraes Fernandes" w:date="2016-10-07T22:15:00Z"/>
        </w:rPr>
        <w:pPrChange w:id="3221" w:author="Elias De Moraes Fernandes" w:date="2016-10-07T22:15:00Z">
          <w:pPr>
            <w:pStyle w:val="StyleX"/>
            <w:ind w:left="400"/>
          </w:pPr>
        </w:pPrChange>
      </w:pPr>
    </w:p>
    <w:p w14:paraId="6858C523" w14:textId="77777777" w:rsidR="00B62968" w:rsidRDefault="00B62968" w:rsidP="00B62968">
      <w:pPr>
        <w:pStyle w:val="StyleX"/>
        <w:numPr>
          <w:ilvl w:val="0"/>
          <w:numId w:val="6"/>
        </w:numPr>
        <w:rPr>
          <w:ins w:id="3222" w:author="Elias De Moraes Fernandes" w:date="2016-10-07T22:15:00Z"/>
        </w:rPr>
      </w:pPr>
      <w:ins w:id="3223" w:author="Elias De Moraes Fernandes" w:date="2016-10-07T22:15:00Z">
        <w:r>
          <w:t>CONSIDERAÇÕES FINAIS</w:t>
        </w:r>
      </w:ins>
    </w:p>
    <w:p w14:paraId="3F772599" w14:textId="77777777" w:rsidR="008F3416" w:rsidRDefault="008F3416">
      <w:pPr>
        <w:pStyle w:val="TextodoTrabalho"/>
        <w:ind w:firstLine="0"/>
        <w:rPr>
          <w:ins w:id="3224" w:author="Elias De Moraes Fernandes" w:date="2016-10-07T22:52:00Z"/>
          <w:rFonts w:eastAsia="Arial" w:cs="Arial"/>
          <w:b/>
          <w:bCs/>
        </w:rPr>
        <w:pPrChange w:id="3225" w:author="Elias De Moraes Fernandes" w:date="2016-10-07T22:52:00Z">
          <w:pPr>
            <w:spacing w:after="200" w:line="276" w:lineRule="auto"/>
          </w:pPr>
        </w:pPrChange>
      </w:pPr>
    </w:p>
    <w:p w14:paraId="58CB8011" w14:textId="04FEF7D0" w:rsidR="008F3416" w:rsidRPr="00A84EBF" w:rsidDel="00A84EBF" w:rsidRDefault="00A84EBF">
      <w:pPr>
        <w:pStyle w:val="TextodoTrabalho"/>
        <w:rPr>
          <w:del w:id="3226" w:author="Elias De Moraes Fernandes" w:date="2016-10-14T00:26:00Z"/>
          <w:rFonts w:eastAsia="Arial" w:cs="Arial"/>
          <w:bCs/>
          <w:rPrChange w:id="3227" w:author="Elias De Moraes Fernandes" w:date="2016-10-14T00:26:00Z">
            <w:rPr>
              <w:del w:id="3228" w:author="Elias De Moraes Fernandes" w:date="2016-10-14T00:26:00Z"/>
            </w:rPr>
          </w:rPrChange>
        </w:rPr>
        <w:pPrChange w:id="3229" w:author="Elias De Moraes Fernandes" w:date="2016-10-14T00:26:00Z">
          <w:pPr>
            <w:spacing w:after="200" w:line="276" w:lineRule="auto"/>
          </w:pPr>
        </w:pPrChange>
      </w:pPr>
      <w:ins w:id="3230" w:author="Elias De Moraes Fernandes" w:date="2016-10-14T00:26:00Z">
        <w:r>
          <w:rPr>
            <w:rFonts w:eastAsia="Arial" w:cs="Arial"/>
            <w:bCs/>
          </w:rPr>
          <w:tab/>
        </w:r>
      </w:ins>
      <w:ins w:id="3231" w:author="Elias De Moraes Fernandes" w:date="2016-10-07T22:16:00Z">
        <w:del w:id="3232" w:author="Elias De Moraes Fernandes" w:date="2016-10-14T00:26:00Z">
          <w:r w:rsidR="006C446B" w:rsidRPr="008F3416" w:rsidDel="00A84EBF">
            <w:rPr>
              <w:rFonts w:eastAsia="Arial" w:cs="Arial"/>
              <w:bCs/>
              <w:rPrChange w:id="3233" w:author="Elias De Moraes Fernandes" w:date="2016-10-07T22:52:00Z">
                <w:rPr>
                  <w:rFonts w:eastAsia="Arial" w:cs="Arial"/>
                  <w:b/>
                  <w:bCs/>
                </w:rPr>
              </w:rPrChange>
            </w:rPr>
            <w:tab/>
          </w:r>
        </w:del>
      </w:ins>
      <w:ins w:id="3234" w:author="Elias De Moraes Fernandes" w:date="2016-10-07T22:53:00Z">
        <w:r w:rsidR="008F3416" w:rsidRPr="009624AF">
          <w:rPr>
            <w:rFonts w:eastAsia="Arial" w:cs="Arial"/>
          </w:rPr>
          <w:t>Espera</w:t>
        </w:r>
      </w:ins>
      <w:ins w:id="3235" w:author="Elias De Moraes Fernandes" w:date="2016-10-07T22:55:00Z">
        <w:r w:rsidR="008F3416" w:rsidRPr="00794355">
          <w:rPr>
            <w:rFonts w:eastAsia="Arial" w:cs="Arial"/>
          </w:rPr>
          <w:t>-se</w:t>
        </w:r>
      </w:ins>
      <w:ins w:id="3236" w:author="Elias De Moraes Fernandes" w:date="2016-10-07T22:53:00Z">
        <w:r w:rsidR="008F3416" w:rsidRPr="00FD3826">
          <w:rPr>
            <w:rFonts w:eastAsia="Arial" w:cs="Arial"/>
          </w:rPr>
          <w:t xml:space="preserve"> que esse trabalho contribuía </w:t>
        </w:r>
      </w:ins>
      <w:ins w:id="3237" w:author="Elias De Moraes Fernandes" w:date="2016-10-07T22:55:00Z">
        <w:r w:rsidR="008F3416" w:rsidRPr="00FD3826">
          <w:rPr>
            <w:rFonts w:eastAsia="Arial" w:cs="Arial"/>
          </w:rPr>
          <w:t xml:space="preserve">de forma positiva </w:t>
        </w:r>
      </w:ins>
      <w:ins w:id="3238" w:author="Elias De Moraes Fernandes" w:date="2016-10-07T22:53:00Z">
        <w:r w:rsidR="008F3416" w:rsidRPr="00FD3826">
          <w:rPr>
            <w:rFonts w:eastAsia="Arial" w:cs="Arial"/>
          </w:rPr>
          <w:t xml:space="preserve">para o Programa de Recursos Educacionais Digitais </w:t>
        </w:r>
      </w:ins>
      <w:ins w:id="3239" w:author="Elias De Moraes Fernandes" w:date="2016-10-14T00:20:00Z">
        <w:r w:rsidR="003A1C94" w:rsidRPr="00FD3826">
          <w:rPr>
            <w:rFonts w:eastAsia="Arial" w:cs="Arial"/>
          </w:rPr>
          <w:t xml:space="preserve">e </w:t>
        </w:r>
      </w:ins>
      <w:ins w:id="3240" w:author="Elias De Moraes Fernandes" w:date="2016-10-14T00:22:00Z">
        <w:r w:rsidR="003A1C94" w:rsidRPr="00FD3826">
          <w:rPr>
            <w:rFonts w:eastAsia="Arial" w:cs="Arial"/>
          </w:rPr>
          <w:t>fortifique o laço com</w:t>
        </w:r>
      </w:ins>
      <w:ins w:id="3241" w:author="Elias De Moraes Fernandes" w:date="2016-10-14T00:21:00Z">
        <w:r w:rsidR="003A1C94" w:rsidRPr="00FD3826">
          <w:rPr>
            <w:rFonts w:eastAsia="Arial" w:cs="Arial"/>
          </w:rPr>
          <w:t xml:space="preserve"> Acordo de Cooperação Técnicas entre a UTFPR Câmpus Curitiba e as secretarias de Educação dos municípios de Piraquara, São José dos Pinhais, Pinhais </w:t>
        </w:r>
      </w:ins>
      <w:ins w:id="3242" w:author="Elias De Moraes Fernandes" w:date="2016-10-14T00:22:00Z">
        <w:r w:rsidR="003A1C94" w:rsidRPr="00FD3826">
          <w:rPr>
            <w:rFonts w:eastAsia="Arial" w:cs="Arial"/>
          </w:rPr>
          <w:t xml:space="preserve">e Curitiba para promover o jogo desenvolvido </w:t>
        </w:r>
      </w:ins>
      <w:ins w:id="3243" w:author="Elias De Moraes Fernandes" w:date="2016-10-07T22:53:00Z">
        <w:r w:rsidR="008F3416" w:rsidRPr="00FD3826">
          <w:rPr>
            <w:rFonts w:eastAsia="Arial" w:cs="Arial"/>
          </w:rPr>
          <w:t xml:space="preserve">juntamente com </w:t>
        </w:r>
      </w:ins>
      <w:ins w:id="3244" w:author="Elias De Moraes Fernandes" w:date="2016-10-07T22:54:00Z">
        <w:r w:rsidR="008F3416" w:rsidRPr="00FD3826">
          <w:rPr>
            <w:rFonts w:eastAsia="Arial" w:cs="Arial"/>
          </w:rPr>
          <w:t>a criação de cartilhas e conteúdo</w:t>
        </w:r>
      </w:ins>
      <w:ins w:id="3245" w:author="Elias De Moraes Fernandes" w:date="2016-10-07T22:55:00Z">
        <w:r w:rsidR="008F3416" w:rsidRPr="00FD3826">
          <w:rPr>
            <w:rFonts w:eastAsia="Arial" w:cs="Arial"/>
          </w:rPr>
          <w:t>s digitais</w:t>
        </w:r>
      </w:ins>
      <w:ins w:id="3246" w:author="Elias De Moraes Fernandes" w:date="2016-10-07T22:54:00Z">
        <w:r w:rsidR="008F3416" w:rsidRPr="00FD3826">
          <w:rPr>
            <w:rFonts w:eastAsia="Arial" w:cs="Arial"/>
          </w:rPr>
          <w:t xml:space="preserve"> disponibilizados gratuitamente</w:t>
        </w:r>
        <w:del w:id="3247" w:author="Elias De Moraes Fernandes" w:date="2016-10-14T00:23:00Z">
          <w:r w:rsidR="008F3416" w:rsidDel="00035AA0">
            <w:rPr>
              <w:rFonts w:eastAsia="Arial" w:cs="Arial"/>
              <w:bCs/>
            </w:rPr>
            <w:delText xml:space="preserve"> para toda comunidade</w:delText>
          </w:r>
        </w:del>
        <w:r w:rsidR="008F3416" w:rsidRPr="009624AF">
          <w:rPr>
            <w:rFonts w:eastAsia="Arial" w:cs="Arial"/>
          </w:rPr>
          <w:t>, em específi</w:t>
        </w:r>
        <w:r w:rsidR="008F3416" w:rsidRPr="00794355">
          <w:rPr>
            <w:rFonts w:eastAsia="Arial" w:cs="Arial"/>
          </w:rPr>
          <w:t xml:space="preserve">co, </w:t>
        </w:r>
      </w:ins>
      <w:ins w:id="3248" w:author="Elias De Moraes Fernandes" w:date="2016-10-14T00:23:00Z">
        <w:r w:rsidR="00035AA0" w:rsidRPr="00FD3826">
          <w:rPr>
            <w:rFonts w:eastAsia="Arial" w:cs="Arial"/>
          </w:rPr>
          <w:t>à</w:t>
        </w:r>
      </w:ins>
      <w:ins w:id="3249" w:author="Elias De Moraes Fernandes" w:date="2016-10-07T22:54:00Z">
        <w:del w:id="3250" w:author="Elias De Moraes Fernandes" w:date="2016-10-14T00:23:00Z">
          <w:r w:rsidR="008F3416" w:rsidDel="00035AA0">
            <w:rPr>
              <w:rFonts w:eastAsia="Arial" w:cs="Arial"/>
              <w:bCs/>
            </w:rPr>
            <w:delText>a</w:delText>
          </w:r>
        </w:del>
        <w:r w:rsidR="008F3416" w:rsidRPr="009624AF">
          <w:rPr>
            <w:rFonts w:eastAsia="Arial" w:cs="Arial"/>
          </w:rPr>
          <w:t>s instituições de ensino.</w:t>
        </w:r>
      </w:ins>
      <w:ins w:id="3251" w:author="Elias De Moraes Fernandes" w:date="2016-10-07T22:55:00Z">
        <w:r w:rsidR="008F3416" w:rsidRPr="00794355">
          <w:rPr>
            <w:rFonts w:eastAsia="Arial" w:cs="Arial"/>
          </w:rPr>
          <w:t xml:space="preserve"> Espera-se também que </w:t>
        </w:r>
      </w:ins>
      <w:ins w:id="3252" w:author="Elias De Moraes Fernandes" w:date="2016-10-07T22:56:00Z">
        <w:r w:rsidR="008F3416" w:rsidRPr="00FD3826">
          <w:rPr>
            <w:rFonts w:eastAsia="Arial" w:cs="Arial"/>
          </w:rPr>
          <w:t xml:space="preserve">esse trabalho traga uma reflexão na quantidade de resíduos sólidos descartados de forma irregular que </w:t>
        </w:r>
        <w:del w:id="3253" w:author="Elias De Moraes Fernandes" w:date="2016-10-14T00:19:00Z">
          <w:r w:rsidR="008F3416" w:rsidDel="00771D23">
            <w:rPr>
              <w:rFonts w:eastAsia="Arial" w:cs="Arial"/>
              <w:bCs/>
            </w:rPr>
            <w:delText>poderiam</w:delText>
          </w:r>
        </w:del>
      </w:ins>
      <w:ins w:id="3254" w:author="Elias De Moraes Fernandes" w:date="2016-10-14T00:19:00Z">
        <w:r w:rsidR="00771D23" w:rsidRPr="009624AF">
          <w:rPr>
            <w:rFonts w:eastAsia="Arial" w:cs="Arial"/>
          </w:rPr>
          <w:t>pode</w:t>
        </w:r>
      </w:ins>
      <w:ins w:id="3255" w:author="Elias De Moraes Fernandes" w:date="2016-10-07T22:56:00Z">
        <w:r w:rsidR="008F3416" w:rsidRPr="00794355">
          <w:rPr>
            <w:rFonts w:eastAsia="Arial" w:cs="Arial"/>
          </w:rPr>
          <w:t xml:space="preserve"> ter um destino </w:t>
        </w:r>
        <w:del w:id="3256" w:author="Elias De Moraes Fernandes" w:date="2016-10-14T00:19:00Z">
          <w:r w:rsidR="008F3416" w:rsidDel="003A1C94">
            <w:rPr>
              <w:rFonts w:eastAsia="Arial" w:cs="Arial"/>
              <w:bCs/>
            </w:rPr>
            <w:delText>melhor</w:delText>
          </w:r>
        </w:del>
      </w:ins>
      <w:ins w:id="3257" w:author="Elias De Moraes Fernandes" w:date="2016-10-14T00:19:00Z">
        <w:r w:rsidR="003A1C94" w:rsidRPr="009624AF">
          <w:rPr>
            <w:rFonts w:eastAsia="Arial" w:cs="Arial"/>
          </w:rPr>
          <w:t xml:space="preserve">adequado se usado </w:t>
        </w:r>
      </w:ins>
      <w:ins w:id="3258" w:author="Elias De Moraes Fernandes" w:date="2016-10-14T00:20:00Z">
        <w:r w:rsidR="003A1C94" w:rsidRPr="00794355">
          <w:rPr>
            <w:rFonts w:eastAsia="Arial" w:cs="Arial"/>
          </w:rPr>
          <w:t>a tecnologia de compostagem</w:t>
        </w:r>
      </w:ins>
      <w:ins w:id="3259" w:author="Elias De Moraes Fernandes" w:date="2016-10-07T22:56:00Z">
        <w:r w:rsidR="008F3416" w:rsidRPr="00FD3826">
          <w:rPr>
            <w:rFonts w:eastAsia="Arial" w:cs="Arial"/>
          </w:rPr>
          <w:t>.</w:t>
        </w:r>
      </w:ins>
      <w:ins w:id="3260" w:author="Elias De Moraes Fernandes" w:date="2016-10-14T00:26:00Z">
        <w:r w:rsidRPr="00FD3826">
          <w:rPr>
            <w:rFonts w:eastAsia="Arial" w:cs="Arial"/>
          </w:rPr>
          <w:t xml:space="preserve"> </w:t>
        </w:r>
      </w:ins>
      <w:ins w:id="3261" w:author="Elias De Moraes Fernandes" w:date="2016-10-14T00:24:00Z">
        <w:r w:rsidRPr="00FD3826">
          <w:rPr>
            <w:rFonts w:eastAsia="Arial" w:cs="Arial"/>
          </w:rPr>
          <w:t xml:space="preserve">O resultado desse projeto também será incorporado </w:t>
        </w:r>
      </w:ins>
      <w:ins w:id="3262" w:author="Elias De Moraes Fernandes" w:date="2016-10-14T00:25:00Z">
        <w:r w:rsidRPr="00FD3826">
          <w:rPr>
            <w:rFonts w:eastAsia="Arial" w:cs="Arial"/>
          </w:rPr>
          <w:t>pelo Programa Jogada Certa – coleta Seletiva da UTFPR, como recurso de capacitação de funcionários dos serviços gerais no processo de gestão de res</w:t>
        </w:r>
      </w:ins>
      <w:ins w:id="3263" w:author="Elias De Moraes Fernandes" w:date="2016-10-14T00:26:00Z">
        <w:r w:rsidRPr="00FD3826">
          <w:rPr>
            <w:rFonts w:eastAsia="Arial" w:cs="Arial"/>
          </w:rPr>
          <w:t>íduos sólidos.</w:t>
        </w:r>
      </w:ins>
      <w:ins w:id="3264" w:author="Elias De Moraes Fernandes" w:date="2016-10-13T21:51:00Z">
        <w:r w:rsidR="00FE76AB" w:rsidRPr="00FD3826">
          <w:rPr>
            <w:rFonts w:eastAsia="Arial" w:cs="Arial"/>
          </w:rPr>
          <w:t xml:space="preserve"> </w:t>
        </w:r>
      </w:ins>
    </w:p>
    <w:p w14:paraId="626CEBD2" w14:textId="77777777" w:rsidR="00A84EBF" w:rsidRDefault="00A84EBF">
      <w:pPr>
        <w:pStyle w:val="TextodoTrabalho"/>
        <w:ind w:firstLine="0"/>
        <w:rPr>
          <w:ins w:id="3265" w:author="Elias De Moraes Fernandes" w:date="2016-10-14T00:26:00Z"/>
          <w:rFonts w:eastAsia="Arial" w:cs="Arial"/>
          <w:bCs/>
        </w:rPr>
        <w:pPrChange w:id="3266" w:author="Elias De Moraes Fernandes" w:date="2016-10-14T00:26:00Z">
          <w:pPr>
            <w:spacing w:after="200" w:line="276" w:lineRule="auto"/>
          </w:pPr>
        </w:pPrChange>
      </w:pPr>
    </w:p>
    <w:p w14:paraId="74CD1E87" w14:textId="11FCEC50" w:rsidR="00C54EB6" w:rsidRPr="009904EF" w:rsidRDefault="006C446B">
      <w:pPr>
        <w:pStyle w:val="TextodoTrabalho"/>
        <w:rPr>
          <w:ins w:id="3267" w:author="Elias De Moraes Fernandes" w:date="2016-10-07T22:18:00Z"/>
          <w:rFonts w:eastAsia="Arial" w:cs="Arial"/>
          <w:bCs/>
        </w:rPr>
        <w:pPrChange w:id="3268" w:author="Elias De Moraes Fernandes" w:date="2016-10-14T00:26:00Z">
          <w:pPr>
            <w:spacing w:after="200" w:line="276" w:lineRule="auto"/>
          </w:pPr>
        </w:pPrChange>
      </w:pPr>
      <w:ins w:id="3269" w:author="Elias De Moraes Fernandes" w:date="2016-10-07T22:16:00Z">
        <w:r w:rsidRPr="00C64A9E">
          <w:rPr>
            <w:rPrChange w:id="3270" w:author="Elias De Moraes Fernandes" w:date="2016-10-07T22:48:00Z">
              <w:rPr>
                <w:rFonts w:eastAsia="Arial" w:cs="Arial"/>
                <w:bCs/>
              </w:rPr>
            </w:rPrChange>
          </w:rPr>
          <w:t>O propósito d</w:t>
        </w:r>
      </w:ins>
      <w:ins w:id="3271" w:author="Elias De Moraes Fernandes" w:date="2016-10-07T22:17:00Z">
        <w:r w:rsidRPr="00C64A9E">
          <w:rPr>
            <w:rPrChange w:id="3272" w:author="Elias De Moraes Fernandes" w:date="2016-10-07T22:48:00Z">
              <w:rPr>
                <w:rFonts w:eastAsia="Arial" w:cs="Arial"/>
                <w:bCs/>
              </w:rPr>
            </w:rPrChange>
          </w:rPr>
          <w:t>o presente trabalho foi distribui</w:t>
        </w:r>
        <w:r w:rsidR="00571E41" w:rsidRPr="00C64A9E">
          <w:rPr>
            <w:rPrChange w:id="3273" w:author="Elias De Moraes Fernandes" w:date="2016-10-07T22:48:00Z">
              <w:rPr>
                <w:rFonts w:eastAsia="Arial" w:cs="Arial"/>
                <w:bCs/>
              </w:rPr>
            </w:rPrChange>
          </w:rPr>
          <w:t xml:space="preserve">r um jogo de qualidade </w:t>
        </w:r>
      </w:ins>
      <w:ins w:id="3274" w:author="Elias De Moraes Fernandes" w:date="2016-10-07T22:40:00Z">
        <w:r w:rsidR="00571E41" w:rsidRPr="00C64A9E">
          <w:rPr>
            <w:rPrChange w:id="3275" w:author="Elias De Moraes Fernandes" w:date="2016-10-07T22:48:00Z">
              <w:rPr>
                <w:rFonts w:eastAsia="Arial" w:cs="Arial"/>
                <w:bCs/>
              </w:rPr>
            </w:rPrChange>
          </w:rPr>
          <w:t xml:space="preserve">que integrasse a abordagem do conteúdo aprendido com a tecnologia de ensino </w:t>
        </w:r>
      </w:ins>
      <w:ins w:id="3276" w:author="Elias De Moraes Fernandes" w:date="2016-10-07T22:41:00Z">
        <w:r w:rsidR="00571E41" w:rsidRPr="00C64A9E">
          <w:rPr>
            <w:rPrChange w:id="3277" w:author="Elias De Moraes Fernandes" w:date="2016-10-07T22:48:00Z">
              <w:rPr>
                <w:rFonts w:eastAsia="Arial" w:cs="Arial"/>
                <w:bCs/>
              </w:rPr>
            </w:rPrChange>
          </w:rPr>
          <w:t xml:space="preserve">para que </w:t>
        </w:r>
      </w:ins>
      <w:ins w:id="3278" w:author="Elias De Moraes Fernandes" w:date="2016-10-07T22:45:00Z">
        <w:r w:rsidR="005D4BC9" w:rsidRPr="00C64A9E">
          <w:rPr>
            <w:rPrChange w:id="3279" w:author="Elias De Moraes Fernandes" w:date="2016-10-07T22:48:00Z">
              <w:rPr>
                <w:rFonts w:eastAsia="Arial" w:cs="Arial"/>
                <w:bCs/>
              </w:rPr>
            </w:rPrChange>
          </w:rPr>
          <w:t>além de</w:t>
        </w:r>
      </w:ins>
      <w:ins w:id="3280" w:author="Elias De Moraes Fernandes" w:date="2016-10-07T22:41:00Z">
        <w:r w:rsidR="00571E41" w:rsidRPr="4A03C906">
          <w:rPr>
            <w:rPrChange w:id="3281" w:author="Convidado" w:date="2016-10-14T04:54:00Z">
              <w:rPr>
                <w:rFonts w:eastAsia="Arial" w:cs="Arial"/>
                <w:bCs/>
              </w:rPr>
            </w:rPrChange>
          </w:rPr>
          <w:t xml:space="preserve"> </w:t>
        </w:r>
      </w:ins>
      <w:ins w:id="3282" w:author="Elias De Moraes Fernandes" w:date="2016-10-07T22:45:00Z">
        <w:r w:rsidR="005D4BC9" w:rsidRPr="00C64A9E">
          <w:rPr>
            <w:rPrChange w:id="3283" w:author="Elias De Moraes Fernandes" w:date="2016-10-07T22:48:00Z">
              <w:rPr>
                <w:rFonts w:eastAsia="Arial" w:cs="Arial"/>
                <w:bCs/>
              </w:rPr>
            </w:rPrChange>
          </w:rPr>
          <w:t>familiarizar os alunos n</w:t>
        </w:r>
      </w:ins>
      <w:ins w:id="3284" w:author="Elias De Moraes Fernandes" w:date="2016-10-07T22:41:00Z">
        <w:r w:rsidR="00571E41" w:rsidRPr="00C64A9E">
          <w:rPr>
            <w:rPrChange w:id="3285" w:author="Elias De Moraes Fernandes" w:date="2016-10-07T22:48:00Z">
              <w:rPr>
                <w:rFonts w:eastAsia="Arial" w:cs="Arial"/>
                <w:bCs/>
              </w:rPr>
            </w:rPrChange>
          </w:rPr>
          <w:t xml:space="preserve">o meio </w:t>
        </w:r>
      </w:ins>
      <w:ins w:id="3286" w:author="Elias De Moraes Fernandes" w:date="2016-10-07T22:45:00Z">
        <w:r w:rsidR="005D4BC9" w:rsidRPr="00C64A9E">
          <w:rPr>
            <w:rPrChange w:id="3287" w:author="Elias De Moraes Fernandes" w:date="2016-10-07T22:48:00Z">
              <w:rPr>
                <w:rFonts w:eastAsia="Arial" w:cs="Arial"/>
                <w:bCs/>
              </w:rPr>
            </w:rPrChange>
          </w:rPr>
          <w:t xml:space="preserve">de recursos educacionais </w:t>
        </w:r>
      </w:ins>
      <w:ins w:id="3288" w:author="Elias De Moraes Fernandes" w:date="2016-10-07T22:41:00Z">
        <w:r w:rsidR="005D4BC9" w:rsidRPr="00C64A9E">
          <w:rPr>
            <w:rPrChange w:id="3289" w:author="Elias De Moraes Fernandes" w:date="2016-10-07T22:48:00Z">
              <w:rPr>
                <w:rFonts w:eastAsia="Arial" w:cs="Arial"/>
                <w:bCs/>
              </w:rPr>
            </w:rPrChange>
          </w:rPr>
          <w:t>digita</w:t>
        </w:r>
      </w:ins>
      <w:ins w:id="3290" w:author="Elias De Moraes Fernandes" w:date="2016-10-07T22:45:00Z">
        <w:r w:rsidR="005D4BC9" w:rsidRPr="00C64A9E">
          <w:rPr>
            <w:rPrChange w:id="3291" w:author="Elias De Moraes Fernandes" w:date="2016-10-07T22:48:00Z">
              <w:rPr>
                <w:rFonts w:eastAsia="Arial" w:cs="Arial"/>
                <w:bCs/>
              </w:rPr>
            </w:rPrChange>
          </w:rPr>
          <w:t>is</w:t>
        </w:r>
      </w:ins>
      <w:ins w:id="3292" w:author="Elias De Moraes Fernandes" w:date="2016-10-07T22:41:00Z">
        <w:r w:rsidR="00571E41" w:rsidRPr="4A03C906">
          <w:rPr>
            <w:rPrChange w:id="3293" w:author="Convidado" w:date="2016-10-14T04:54:00Z">
              <w:rPr>
                <w:rFonts w:eastAsia="Arial" w:cs="Arial"/>
                <w:bCs/>
              </w:rPr>
            </w:rPrChange>
          </w:rPr>
          <w:t xml:space="preserve"> </w:t>
        </w:r>
      </w:ins>
      <w:ins w:id="3294" w:author="Elias De Moraes Fernandes" w:date="2016-10-07T22:42:00Z">
        <w:r w:rsidR="00571E41" w:rsidRPr="00C64A9E">
          <w:rPr>
            <w:rPrChange w:id="3295" w:author="Elias De Moraes Fernandes" w:date="2016-10-07T22:48:00Z">
              <w:rPr>
                <w:rFonts w:eastAsia="Arial" w:cs="Arial"/>
                <w:bCs/>
              </w:rPr>
            </w:rPrChange>
          </w:rPr>
          <w:t>instigasse</w:t>
        </w:r>
      </w:ins>
      <w:ins w:id="3296" w:author="Elias De Moraes Fernandes" w:date="2016-10-07T22:45:00Z">
        <w:r w:rsidR="005D4BC9" w:rsidRPr="00C64A9E">
          <w:rPr>
            <w:rPrChange w:id="3297" w:author="Elias De Moraes Fernandes" w:date="2016-10-07T22:48:00Z">
              <w:rPr>
                <w:rFonts w:eastAsia="Arial" w:cs="Arial"/>
                <w:bCs/>
              </w:rPr>
            </w:rPrChange>
          </w:rPr>
          <w:t xml:space="preserve"> uma</w:t>
        </w:r>
      </w:ins>
      <w:ins w:id="3298" w:author="Elias De Moraes Fernandes" w:date="2016-10-07T22:42:00Z">
        <w:r w:rsidR="00571E41" w:rsidRPr="4A03C906">
          <w:rPr>
            <w:rPrChange w:id="3299" w:author="Convidado" w:date="2016-10-14T04:54:00Z">
              <w:rPr>
                <w:rFonts w:eastAsia="Arial" w:cs="Arial"/>
                <w:bCs/>
              </w:rPr>
            </w:rPrChange>
          </w:rPr>
          <w:t xml:space="preserve"> </w:t>
        </w:r>
      </w:ins>
      <w:ins w:id="3300" w:author="Elias De Moraes Fernandes" w:date="2016-10-07T22:43:00Z">
        <w:r w:rsidR="005D4BC9" w:rsidRPr="00C64A9E">
          <w:rPr>
            <w:rPrChange w:id="3301" w:author="Elias De Moraes Fernandes" w:date="2016-10-07T22:48:00Z">
              <w:rPr>
                <w:rFonts w:eastAsia="Arial" w:cs="Arial"/>
                <w:bCs/>
              </w:rPr>
            </w:rPrChange>
          </w:rPr>
          <w:t>progressão</w:t>
        </w:r>
      </w:ins>
      <w:ins w:id="3302" w:author="Elias De Moraes Fernandes" w:date="2016-10-07T22:42:00Z">
        <w:r w:rsidR="005D4BC9" w:rsidRPr="00C64A9E">
          <w:rPr>
            <w:rPrChange w:id="3303" w:author="Elias De Moraes Fernandes" w:date="2016-10-07T22:48:00Z">
              <w:rPr>
                <w:rFonts w:eastAsia="Arial" w:cs="Arial"/>
                <w:bCs/>
              </w:rPr>
            </w:rPrChange>
          </w:rPr>
          <w:t xml:space="preserve"> lógic</w:t>
        </w:r>
      </w:ins>
      <w:ins w:id="3304" w:author="Elias De Moraes Fernandes" w:date="2016-10-07T22:43:00Z">
        <w:r w:rsidR="005D4BC9" w:rsidRPr="00C64A9E">
          <w:rPr>
            <w:rPrChange w:id="3305" w:author="Elias De Moraes Fernandes" w:date="2016-10-07T22:48:00Z">
              <w:rPr>
                <w:rFonts w:eastAsia="Arial" w:cs="Arial"/>
                <w:bCs/>
              </w:rPr>
            </w:rPrChange>
          </w:rPr>
          <w:t>a de aprendizado</w:t>
        </w:r>
      </w:ins>
      <w:ins w:id="3306" w:author="Elias De Moraes Fernandes" w:date="2016-10-07T22:44:00Z">
        <w:r w:rsidR="005D4BC9" w:rsidRPr="00C64A9E">
          <w:rPr>
            <w:rPrChange w:id="3307" w:author="Elias De Moraes Fernandes" w:date="2016-10-07T22:48:00Z">
              <w:rPr>
                <w:rFonts w:eastAsia="Arial" w:cs="Arial"/>
                <w:bCs/>
              </w:rPr>
            </w:rPrChange>
          </w:rPr>
          <w:t xml:space="preserve"> e um </w:t>
        </w:r>
      </w:ins>
      <w:ins w:id="3308" w:author="Elias De Moraes Fernandes" w:date="2016-10-07T22:49:00Z">
        <w:r w:rsidR="008F3416">
          <w:t>auto</w:t>
        </w:r>
      </w:ins>
      <w:ins w:id="3309" w:author="Elias De Moraes Fernandes" w:date="2016-10-07T22:44:00Z">
        <w:r w:rsidR="005D4BC9" w:rsidRPr="00C64A9E">
          <w:rPr>
            <w:rPrChange w:id="3310" w:author="Elias De Moraes Fernandes" w:date="2016-10-07T22:48:00Z">
              <w:rPr>
                <w:rFonts w:eastAsia="Arial" w:cs="Arial"/>
                <w:bCs/>
              </w:rPr>
            </w:rPrChange>
          </w:rPr>
          <w:t>controle</w:t>
        </w:r>
      </w:ins>
      <w:ins w:id="3311" w:author="Elias De Moraes Fernandes" w:date="2016-10-07T22:41:00Z">
        <w:r w:rsidR="00571E41" w:rsidRPr="4A03C906">
          <w:rPr>
            <w:rPrChange w:id="3312" w:author="Convidado" w:date="2016-10-14T04:54:00Z">
              <w:rPr>
                <w:rFonts w:eastAsia="Arial" w:cs="Arial"/>
                <w:bCs/>
              </w:rPr>
            </w:rPrChange>
          </w:rPr>
          <w:t>.</w:t>
        </w:r>
      </w:ins>
      <w:ins w:id="3313" w:author="Elias De Moraes Fernandes" w:date="2016-10-07T22:47:00Z">
        <w:r w:rsidR="005D4BC9" w:rsidRPr="4A03C906">
          <w:rPr>
            <w:rPrChange w:id="3314" w:author="Convidado" w:date="2016-10-14T04:54:00Z">
              <w:rPr>
                <w:rFonts w:eastAsia="Arial" w:cs="Arial"/>
                <w:bCs/>
              </w:rPr>
            </w:rPrChange>
          </w:rPr>
          <w:t xml:space="preserve"> </w:t>
        </w:r>
      </w:ins>
    </w:p>
    <w:p w14:paraId="0F97DE48" w14:textId="04A52BAE" w:rsidR="00B62968" w:rsidRPr="00C64A9E" w:rsidRDefault="00C54EB6">
      <w:pPr>
        <w:pStyle w:val="TextodoTrabalho"/>
        <w:rPr>
          <w:ins w:id="3315" w:author="Elias De Moraes Fernandes" w:date="2016-10-07T22:15:00Z"/>
          <w:rPrChange w:id="3316" w:author="Elias De Moraes Fernandes" w:date="2016-10-07T22:48:00Z">
            <w:rPr>
              <w:ins w:id="3317" w:author="Elias De Moraes Fernandes" w:date="2016-10-07T22:15:00Z"/>
              <w:rFonts w:eastAsia="Arial" w:cs="Arial"/>
              <w:b/>
              <w:bCs/>
            </w:rPr>
          </w:rPrChange>
        </w:rPr>
        <w:pPrChange w:id="3318" w:author="Elias De Moraes Fernandes" w:date="2016-10-07T22:48:00Z">
          <w:pPr>
            <w:spacing w:after="200" w:line="276" w:lineRule="auto"/>
          </w:pPr>
        </w:pPrChange>
      </w:pPr>
      <w:ins w:id="3319" w:author="Elias De Moraes Fernandes" w:date="2016-10-07T22:18:00Z">
        <w:del w:id="3320" w:author="Elias De Moraes Fernandes" w:date="2016-10-14T00:26:00Z">
          <w:r w:rsidRPr="00C64A9E" w:rsidDel="00A84EBF">
            <w:rPr>
              <w:rPrChange w:id="3321" w:author="Elias De Moraes Fernandes" w:date="2016-10-07T22:48:00Z">
                <w:rPr>
                  <w:rFonts w:eastAsia="Arial" w:cs="Arial"/>
                  <w:bCs/>
                </w:rPr>
              </w:rPrChange>
            </w:rPr>
            <w:tab/>
          </w:r>
        </w:del>
      </w:ins>
      <w:ins w:id="3322" w:author="Elias De Moraes Fernandes" w:date="2016-10-07T22:22:00Z">
        <w:r w:rsidRPr="00C64A9E">
          <w:rPr>
            <w:rPrChange w:id="3323" w:author="Elias De Moraes Fernandes" w:date="2016-10-07T22:48:00Z">
              <w:rPr>
                <w:rFonts w:eastAsia="Arial" w:cs="Arial"/>
                <w:bCs/>
              </w:rPr>
            </w:rPrChange>
          </w:rPr>
          <w:t xml:space="preserve">Embora </w:t>
        </w:r>
      </w:ins>
      <w:ins w:id="3324" w:author="Elias De Moraes Fernandes" w:date="2016-10-07T22:50:00Z">
        <w:r w:rsidR="008F3416">
          <w:t>o</w:t>
        </w:r>
      </w:ins>
      <w:ins w:id="3325" w:author="Elias De Moraes Fernandes" w:date="2016-10-07T22:49:00Z">
        <w:r w:rsidR="008F3416" w:rsidRPr="5B0B99E4">
          <w:t xml:space="preserve"> </w:t>
        </w:r>
      </w:ins>
      <w:ins w:id="3326" w:author="Elias De Moraes Fernandes" w:date="2016-10-07T22:23:00Z">
        <w:r w:rsidRPr="00C64A9E">
          <w:rPr>
            <w:rPrChange w:id="3327" w:author="Elias De Moraes Fernandes" w:date="2016-10-07T22:48:00Z">
              <w:rPr>
                <w:rFonts w:eastAsia="Arial" w:cs="Arial"/>
                <w:bCs/>
              </w:rPr>
            </w:rPrChange>
          </w:rPr>
          <w:t xml:space="preserve">trabalho tenha demonstrado que </w:t>
        </w:r>
      </w:ins>
      <w:ins w:id="3328" w:author="Elias De Moraes Fernandes" w:date="2016-10-07T22:20:00Z">
        <w:r w:rsidRPr="00C64A9E">
          <w:rPr>
            <w:rPrChange w:id="3329" w:author="Elias De Moraes Fernandes" w:date="2016-10-07T22:48:00Z">
              <w:rPr>
                <w:rFonts w:eastAsia="Arial" w:cs="Arial"/>
                <w:bCs/>
              </w:rPr>
            </w:rPrChange>
          </w:rPr>
          <w:t>é</w:t>
        </w:r>
      </w:ins>
      <w:ins w:id="3330" w:author="Elias De Moraes Fernandes" w:date="2016-10-07T22:23:00Z">
        <w:r w:rsidRPr="00C64A9E">
          <w:rPr>
            <w:rPrChange w:id="3331" w:author="Elias De Moraes Fernandes" w:date="2016-10-07T22:48:00Z">
              <w:rPr>
                <w:rFonts w:eastAsia="Arial" w:cs="Arial"/>
                <w:bCs/>
              </w:rPr>
            </w:rPrChange>
          </w:rPr>
          <w:t xml:space="preserve"> importante </w:t>
        </w:r>
      </w:ins>
      <w:ins w:id="3332" w:author="Elias De Moraes Fernandes" w:date="2016-10-07T22:36:00Z">
        <w:r w:rsidR="00F75CD4" w:rsidRPr="00C64A9E">
          <w:rPr>
            <w:rPrChange w:id="3333" w:author="Elias De Moraes Fernandes" w:date="2016-10-07T22:48:00Z">
              <w:rPr>
                <w:rFonts w:eastAsia="Arial" w:cs="Arial"/>
                <w:bCs/>
              </w:rPr>
            </w:rPrChange>
          </w:rPr>
          <w:t>saber quais</w:t>
        </w:r>
      </w:ins>
      <w:ins w:id="3334" w:author="Elias De Moraes Fernandes" w:date="2016-10-07T22:23:00Z">
        <w:r w:rsidRPr="00C64A9E">
          <w:rPr>
            <w:rPrChange w:id="3335" w:author="Elias De Moraes Fernandes" w:date="2016-10-07T22:48:00Z">
              <w:rPr>
                <w:rFonts w:eastAsia="Arial" w:cs="Arial"/>
                <w:bCs/>
              </w:rPr>
            </w:rPrChange>
          </w:rPr>
          <w:t xml:space="preserve"> resíduos sólidos orgânicos</w:t>
        </w:r>
      </w:ins>
      <w:ins w:id="3336" w:author="Elias De Moraes Fernandes" w:date="2016-10-07T22:36:00Z">
        <w:r w:rsidR="00F75CD4" w:rsidRPr="00C64A9E">
          <w:rPr>
            <w:rPrChange w:id="3337" w:author="Elias De Moraes Fernandes" w:date="2016-10-07T22:48:00Z">
              <w:rPr>
                <w:rFonts w:eastAsia="Arial" w:cs="Arial"/>
                <w:bCs/>
              </w:rPr>
            </w:rPrChange>
          </w:rPr>
          <w:t xml:space="preserve"> separar</w:t>
        </w:r>
      </w:ins>
      <w:ins w:id="3338" w:author="Elias De Moraes Fernandes" w:date="2016-10-07T22:23:00Z">
        <w:r w:rsidRPr="5B0B99E4">
          <w:rPr>
            <w:rPrChange w:id="3339" w:author="Convidado" w:date="2016-10-14T04:57:00Z">
              <w:rPr>
                <w:rFonts w:eastAsia="Arial" w:cs="Arial"/>
                <w:bCs/>
              </w:rPr>
            </w:rPrChange>
          </w:rPr>
          <w:t xml:space="preserve"> </w:t>
        </w:r>
      </w:ins>
      <w:ins w:id="3340" w:author="Elias De Moraes Fernandes" w:date="2016-10-07T22:36:00Z">
        <w:r w:rsidR="00F75CD4" w:rsidRPr="00C64A9E">
          <w:rPr>
            <w:rPrChange w:id="3341" w:author="Elias De Moraes Fernandes" w:date="2016-10-07T22:48:00Z">
              <w:rPr>
                <w:rFonts w:eastAsia="Arial" w:cs="Arial"/>
                <w:bCs/>
              </w:rPr>
            </w:rPrChange>
          </w:rPr>
          <w:t>e</w:t>
        </w:r>
      </w:ins>
      <w:ins w:id="3342" w:author="Elias De Moraes Fernandes" w:date="2016-10-07T22:23:00Z">
        <w:r w:rsidRPr="5B0B99E4">
          <w:rPr>
            <w:rPrChange w:id="3343" w:author="Convidado" w:date="2016-10-14T04:57:00Z">
              <w:rPr>
                <w:rFonts w:eastAsia="Arial" w:cs="Arial"/>
                <w:bCs/>
              </w:rPr>
            </w:rPrChange>
          </w:rPr>
          <w:t xml:space="preserve"> </w:t>
        </w:r>
      </w:ins>
      <w:ins w:id="3344" w:author="Elias De Moraes Fernandes" w:date="2016-10-07T22:37:00Z">
        <w:r w:rsidR="008F3416" w:rsidRPr="009904EF">
          <w:t>reaproveit</w:t>
        </w:r>
      </w:ins>
      <w:ins w:id="3345" w:author="Elias De Moraes Fernandes" w:date="2016-10-07T22:50:00Z">
        <w:r w:rsidR="008F3416">
          <w:t>á</w:t>
        </w:r>
      </w:ins>
      <w:ins w:id="3346" w:author="Elias De Moraes Fernandes" w:date="2016-10-07T22:37:00Z">
        <w:r w:rsidR="00F75CD4" w:rsidRPr="00C64A9E">
          <w:rPr>
            <w:rPrChange w:id="3347" w:author="Elias De Moraes Fernandes" w:date="2016-10-07T22:48:00Z">
              <w:rPr>
                <w:rFonts w:eastAsia="Arial" w:cs="Arial"/>
                <w:bCs/>
              </w:rPr>
            </w:rPrChange>
          </w:rPr>
          <w:t>-los</w:t>
        </w:r>
      </w:ins>
      <w:ins w:id="3348" w:author="Elias De Moraes Fernandes" w:date="2016-10-07T22:23:00Z">
        <w:r w:rsidRPr="5B0B99E4">
          <w:rPr>
            <w:rPrChange w:id="3349" w:author="Convidado" w:date="2016-10-14T04:57:00Z">
              <w:rPr>
                <w:rFonts w:eastAsia="Arial" w:cs="Arial"/>
                <w:bCs/>
              </w:rPr>
            </w:rPrChange>
          </w:rPr>
          <w:t xml:space="preserve"> </w:t>
        </w:r>
      </w:ins>
      <w:ins w:id="3350" w:author="Elias De Moraes Fernandes" w:date="2016-10-07T22:24:00Z">
        <w:r w:rsidR="00F75CD4" w:rsidRPr="00C64A9E">
          <w:rPr>
            <w:rPrChange w:id="3351" w:author="Elias De Moraes Fernandes" w:date="2016-10-07T22:48:00Z">
              <w:rPr>
                <w:rFonts w:eastAsia="Arial" w:cs="Arial"/>
                <w:bCs/>
              </w:rPr>
            </w:rPrChange>
          </w:rPr>
          <w:t>dentro d</w:t>
        </w:r>
      </w:ins>
      <w:ins w:id="3352" w:author="Elias De Moraes Fernandes" w:date="2016-10-07T22:37:00Z">
        <w:r w:rsidR="00F75CD4" w:rsidRPr="00C64A9E">
          <w:rPr>
            <w:rPrChange w:id="3353" w:author="Elias De Moraes Fernandes" w:date="2016-10-07T22:48:00Z">
              <w:rPr>
                <w:rFonts w:eastAsia="Arial" w:cs="Arial"/>
                <w:bCs/>
              </w:rPr>
            </w:rPrChange>
          </w:rPr>
          <w:t xml:space="preserve">o </w:t>
        </w:r>
      </w:ins>
      <w:ins w:id="3354" w:author="Elias De Moraes Fernandes" w:date="2016-10-07T22:20:00Z">
        <w:r w:rsidRPr="00C64A9E">
          <w:rPr>
            <w:rPrChange w:id="3355" w:author="Elias De Moraes Fernandes" w:date="2016-10-07T22:48:00Z">
              <w:rPr>
                <w:rFonts w:eastAsia="Arial" w:cs="Arial"/>
                <w:bCs/>
              </w:rPr>
            </w:rPrChange>
          </w:rPr>
          <w:t>minhoc</w:t>
        </w:r>
      </w:ins>
      <w:ins w:id="3356" w:author="Elias De Moraes Fernandes" w:date="2016-10-07T22:21:00Z">
        <w:r w:rsidRPr="00C64A9E">
          <w:rPr>
            <w:rPrChange w:id="3357" w:author="Elias De Moraes Fernandes" w:date="2016-10-07T22:48:00Z">
              <w:rPr>
                <w:rFonts w:eastAsia="Arial" w:cs="Arial"/>
                <w:bCs/>
              </w:rPr>
            </w:rPrChange>
          </w:rPr>
          <w:t>ário</w:t>
        </w:r>
      </w:ins>
      <w:ins w:id="3358" w:author="Elias De Moraes Fernandes" w:date="2016-10-07T22:24:00Z">
        <w:r w:rsidRPr="00C64A9E">
          <w:rPr>
            <w:rPrChange w:id="3359" w:author="Elias De Moraes Fernandes" w:date="2016-10-07T22:48:00Z">
              <w:rPr>
                <w:rFonts w:eastAsia="Arial" w:cs="Arial"/>
                <w:bCs/>
              </w:rPr>
            </w:rPrChange>
          </w:rPr>
          <w:t>, existem limitações</w:t>
        </w:r>
      </w:ins>
      <w:ins w:id="3360" w:author="Elias De Moraes Fernandes" w:date="2016-10-07T22:22:00Z">
        <w:r w:rsidRPr="5B0B99E4">
          <w:rPr>
            <w:rPrChange w:id="3361" w:author="Convidado" w:date="2016-10-14T04:57:00Z">
              <w:rPr>
                <w:rFonts w:eastAsia="Arial" w:cs="Arial"/>
                <w:bCs/>
              </w:rPr>
            </w:rPrChange>
          </w:rPr>
          <w:t xml:space="preserve"> </w:t>
        </w:r>
      </w:ins>
      <w:ins w:id="3362" w:author="Elias De Moraes Fernandes" w:date="2016-10-07T22:21:00Z">
        <w:r w:rsidRPr="00C64A9E">
          <w:rPr>
            <w:rPrChange w:id="3363" w:author="Elias De Moraes Fernandes" w:date="2016-10-07T22:48:00Z">
              <w:rPr>
                <w:rFonts w:eastAsia="Arial" w:cs="Arial"/>
                <w:bCs/>
              </w:rPr>
            </w:rPrChange>
          </w:rPr>
          <w:t>e</w:t>
        </w:r>
      </w:ins>
      <w:ins w:id="3364" w:author="Elias De Moraes Fernandes" w:date="2016-10-07T22:24:00Z">
        <w:r w:rsidRPr="00C64A9E">
          <w:rPr>
            <w:rPrChange w:id="3365" w:author="Elias De Moraes Fernandes" w:date="2016-10-07T22:48:00Z">
              <w:rPr>
                <w:rFonts w:eastAsia="Arial" w:cs="Arial"/>
                <w:bCs/>
              </w:rPr>
            </w:rPrChange>
          </w:rPr>
          <w:t xml:space="preserve">m termos </w:t>
        </w:r>
      </w:ins>
      <w:ins w:id="3366" w:author="Elias De Moraes Fernandes" w:date="2016-10-07T22:25:00Z">
        <w:r w:rsidRPr="00C64A9E">
          <w:rPr>
            <w:rPrChange w:id="3367" w:author="Elias De Moraes Fernandes" w:date="2016-10-07T22:48:00Z">
              <w:rPr>
                <w:rFonts w:eastAsia="Arial" w:cs="Arial"/>
                <w:bCs/>
              </w:rPr>
            </w:rPrChange>
          </w:rPr>
          <w:t>técnicos como</w:t>
        </w:r>
      </w:ins>
      <w:ins w:id="3368" w:author="Elias De Moraes Fernandes" w:date="2016-10-07T22:24:00Z">
        <w:r w:rsidRPr="00C64A9E">
          <w:rPr>
            <w:rPrChange w:id="3369" w:author="Elias De Moraes Fernandes" w:date="2016-10-07T22:48:00Z">
              <w:rPr>
                <w:rFonts w:eastAsia="Arial" w:cs="Arial"/>
                <w:bCs/>
              </w:rPr>
            </w:rPrChange>
          </w:rPr>
          <w:t xml:space="preserve"> n</w:t>
        </w:r>
      </w:ins>
      <w:ins w:id="3370" w:author="Elias De Moraes Fernandes" w:date="2016-10-07T22:25:00Z">
        <w:r w:rsidRPr="00C64A9E">
          <w:rPr>
            <w:rPrChange w:id="3371" w:author="Elias De Moraes Fernandes" w:date="2016-10-07T22:48:00Z">
              <w:rPr>
                <w:rFonts w:eastAsia="Arial" w:cs="Arial"/>
                <w:bCs/>
              </w:rPr>
            </w:rPrChange>
          </w:rPr>
          <w:t>ão mostrar</w:t>
        </w:r>
      </w:ins>
      <w:ins w:id="3372" w:author="Elias De Moraes Fernandes" w:date="2016-10-07T22:21:00Z">
        <w:r w:rsidRPr="5B0B99E4">
          <w:rPr>
            <w:rPrChange w:id="3373" w:author="Convidado" w:date="2016-10-14T04:57:00Z">
              <w:rPr>
                <w:rFonts w:eastAsia="Arial" w:cs="Arial"/>
                <w:bCs/>
              </w:rPr>
            </w:rPrChange>
          </w:rPr>
          <w:t xml:space="preserve"> </w:t>
        </w:r>
      </w:ins>
      <w:ins w:id="3374" w:author="Elias De Moraes Fernandes" w:date="2016-10-07T22:25:00Z">
        <w:r w:rsidRPr="00C64A9E">
          <w:rPr>
            <w:rPrChange w:id="3375" w:author="Elias De Moraes Fernandes" w:date="2016-10-07T22:48:00Z">
              <w:rPr>
                <w:rFonts w:eastAsia="Arial" w:cs="Arial"/>
                <w:bCs/>
              </w:rPr>
            </w:rPrChange>
          </w:rPr>
          <w:t xml:space="preserve">o </w:t>
        </w:r>
      </w:ins>
      <w:ins w:id="3376" w:author="Elias De Moraes Fernandes" w:date="2016-10-07T22:21:00Z">
        <w:r w:rsidRPr="00C64A9E">
          <w:rPr>
            <w:rPrChange w:id="3377" w:author="Elias De Moraes Fernandes" w:date="2016-10-07T22:48:00Z">
              <w:rPr>
                <w:rFonts w:eastAsia="Arial" w:cs="Arial"/>
                <w:bCs/>
              </w:rPr>
            </w:rPrChange>
          </w:rPr>
          <w:t xml:space="preserve">processo </w:t>
        </w:r>
      </w:ins>
      <w:ins w:id="3378" w:author="Elias De Moraes Fernandes" w:date="2016-10-07T22:25:00Z">
        <w:r w:rsidRPr="00C64A9E">
          <w:rPr>
            <w:rPrChange w:id="3379" w:author="Elias De Moraes Fernandes" w:date="2016-10-07T22:48:00Z">
              <w:rPr>
                <w:rFonts w:eastAsia="Arial" w:cs="Arial"/>
                <w:bCs/>
              </w:rPr>
            </w:rPrChange>
          </w:rPr>
          <w:t>de construção de um vermicomposteira</w:t>
        </w:r>
        <w:r w:rsidRPr="5B0B99E4">
          <w:rPr>
            <w:rPrChange w:id="3380" w:author="Convidado" w:date="2016-10-14T04:57:00Z">
              <w:rPr>
                <w:rFonts w:eastAsia="Arial" w:cs="Arial"/>
                <w:bCs/>
              </w:rPr>
            </w:rPrChange>
          </w:rPr>
          <w:t xml:space="preserve">, </w:t>
        </w:r>
      </w:ins>
      <w:ins w:id="3381" w:author="Elias De Moraes Fernandes" w:date="2016-10-07T22:27:00Z">
        <w:r w:rsidRPr="00C64A9E">
          <w:rPr>
            <w:rPrChange w:id="3382" w:author="Elias De Moraes Fernandes" w:date="2016-10-07T22:48:00Z">
              <w:rPr>
                <w:rFonts w:eastAsia="Arial" w:cs="Arial"/>
                <w:bCs/>
              </w:rPr>
            </w:rPrChange>
          </w:rPr>
          <w:t>a escolha de qual espécie de minhoca é apropriada para a criação de adubos,</w:t>
        </w:r>
      </w:ins>
      <w:ins w:id="3383" w:author="Elias De Moraes Fernandes" w:date="2016-10-07T22:26:00Z">
        <w:r w:rsidRPr="5B0B99E4">
          <w:rPr>
            <w:rPrChange w:id="3384" w:author="Convidado" w:date="2016-10-14T04:57:00Z">
              <w:rPr>
                <w:rFonts w:eastAsia="Arial" w:cs="Arial"/>
                <w:bCs/>
              </w:rPr>
            </w:rPrChange>
          </w:rPr>
          <w:t xml:space="preserve"> </w:t>
        </w:r>
      </w:ins>
      <w:ins w:id="3385" w:author="Elias De Moraes Fernandes" w:date="2016-10-07T22:29:00Z">
        <w:r w:rsidR="00FE3C26" w:rsidRPr="00C64A9E">
          <w:rPr>
            <w:rPrChange w:id="3386" w:author="Elias De Moraes Fernandes" w:date="2016-10-07T22:48:00Z">
              <w:rPr>
                <w:rFonts w:eastAsia="Arial" w:cs="Arial"/>
                <w:bCs/>
              </w:rPr>
            </w:rPrChange>
          </w:rPr>
          <w:t xml:space="preserve">os </w:t>
        </w:r>
      </w:ins>
      <w:ins w:id="3387" w:author="Elias De Moraes Fernandes" w:date="2016-10-07T22:25:00Z">
        <w:r w:rsidRPr="00C64A9E">
          <w:rPr>
            <w:rPrChange w:id="3388" w:author="Elias De Moraes Fernandes" w:date="2016-10-07T22:48:00Z">
              <w:rPr>
                <w:rFonts w:eastAsia="Arial" w:cs="Arial"/>
                <w:bCs/>
              </w:rPr>
            </w:rPrChange>
          </w:rPr>
          <w:t>cuidados para manter o minhoc</w:t>
        </w:r>
      </w:ins>
      <w:ins w:id="3389" w:author="Elias De Moraes Fernandes" w:date="2016-10-07T22:26:00Z">
        <w:r w:rsidRPr="00C64A9E">
          <w:rPr>
            <w:rPrChange w:id="3390" w:author="Elias De Moraes Fernandes" w:date="2016-10-07T22:48:00Z">
              <w:rPr>
                <w:rFonts w:eastAsia="Arial" w:cs="Arial"/>
                <w:bCs/>
              </w:rPr>
            </w:rPrChange>
          </w:rPr>
          <w:t xml:space="preserve">ário livre </w:t>
        </w:r>
      </w:ins>
      <w:ins w:id="3391" w:author="Elias De Moraes Fernandes" w:date="2016-10-07T22:29:00Z">
        <w:r w:rsidR="00FE3C26" w:rsidRPr="00C64A9E">
          <w:rPr>
            <w:rPrChange w:id="3392" w:author="Elias De Moraes Fernandes" w:date="2016-10-07T22:48:00Z">
              <w:rPr>
                <w:rFonts w:eastAsia="Arial" w:cs="Arial"/>
                <w:bCs/>
              </w:rPr>
            </w:rPrChange>
          </w:rPr>
          <w:t xml:space="preserve">de </w:t>
        </w:r>
      </w:ins>
      <w:ins w:id="3393" w:author="Elias De Moraes Fernandes" w:date="2016-10-07T22:26:00Z">
        <w:r w:rsidRPr="00C64A9E">
          <w:rPr>
            <w:rPrChange w:id="3394" w:author="Elias De Moraes Fernandes" w:date="2016-10-07T22:48:00Z">
              <w:rPr>
                <w:rFonts w:eastAsia="Arial" w:cs="Arial"/>
                <w:bCs/>
              </w:rPr>
            </w:rPrChange>
          </w:rPr>
          <w:t xml:space="preserve">mal odor </w:t>
        </w:r>
      </w:ins>
      <w:ins w:id="3395" w:author="Elias De Moraes Fernandes" w:date="2016-10-07T22:27:00Z">
        <w:r w:rsidRPr="00C64A9E">
          <w:rPr>
            <w:rPrChange w:id="3396" w:author="Elias De Moraes Fernandes" w:date="2016-10-07T22:48:00Z">
              <w:rPr>
                <w:rFonts w:eastAsia="Arial" w:cs="Arial"/>
                <w:bCs/>
              </w:rPr>
            </w:rPrChange>
          </w:rPr>
          <w:t xml:space="preserve">e </w:t>
        </w:r>
      </w:ins>
      <w:ins w:id="3397" w:author="Elias De Moraes Fernandes" w:date="2016-10-07T22:29:00Z">
        <w:r w:rsidR="00FE3C26" w:rsidRPr="00C64A9E">
          <w:rPr>
            <w:rPrChange w:id="3398" w:author="Elias De Moraes Fernandes" w:date="2016-10-07T22:48:00Z">
              <w:rPr>
                <w:rFonts w:eastAsia="Arial" w:cs="Arial"/>
                <w:bCs/>
              </w:rPr>
            </w:rPrChange>
          </w:rPr>
          <w:t>de predadores</w:t>
        </w:r>
      </w:ins>
      <w:ins w:id="3399" w:author="Elias De Moraes Fernandes" w:date="2016-10-07T22:50:00Z">
        <w:r w:rsidR="008F3416" w:rsidRPr="5B0B99E4">
          <w:t>.</w:t>
        </w:r>
      </w:ins>
      <w:ins w:id="3400" w:author="Elias De Moraes Fernandes" w:date="2016-10-07T22:28:00Z">
        <w:r w:rsidR="00FE3C26" w:rsidRPr="5B0B99E4">
          <w:rPr>
            <w:rPrChange w:id="3401" w:author="Convidado" w:date="2016-10-14T04:57:00Z">
              <w:rPr>
                <w:rFonts w:eastAsia="Arial" w:cs="Arial"/>
                <w:bCs/>
              </w:rPr>
            </w:rPrChange>
          </w:rPr>
          <w:t xml:space="preserve"> </w:t>
        </w:r>
      </w:ins>
      <w:ins w:id="3402" w:author="Elias De Moraes Fernandes" w:date="2016-10-07T22:50:00Z">
        <w:r w:rsidR="008F3416">
          <w:t>Em term</w:t>
        </w:r>
      </w:ins>
      <w:ins w:id="3403" w:author="Elias De Moraes Fernandes" w:date="2016-10-07T22:51:00Z">
        <w:r w:rsidR="008F3416">
          <w:t>o</w:t>
        </w:r>
      </w:ins>
      <w:ins w:id="3404" w:author="Elias De Moraes Fernandes" w:date="2016-10-07T22:50:00Z">
        <w:r w:rsidR="008F3416">
          <w:t>s tecnológicos</w:t>
        </w:r>
      </w:ins>
      <w:ins w:id="3405" w:author="Elias De Moraes Fernandes" w:date="2016-10-07T22:51:00Z">
        <w:r w:rsidR="008F3416">
          <w:t xml:space="preserve"> a limitação reside no fato de o aplicativo final ser distribuído apenas para dispositivo </w:t>
        </w:r>
        <w:proofErr w:type="spellStart"/>
        <w:r w:rsidR="008F3416">
          <w:t>Android</w:t>
        </w:r>
        <w:proofErr w:type="spellEnd"/>
        <w:r w:rsidR="008F3416" w:rsidRPr="5B0B99E4">
          <w:t xml:space="preserve">. </w:t>
        </w:r>
      </w:ins>
    </w:p>
    <w:p w14:paraId="5D683B10" w14:textId="77777777" w:rsidR="00B62968" w:rsidRDefault="00B62968">
      <w:pPr>
        <w:spacing w:after="200" w:line="276" w:lineRule="auto"/>
        <w:rPr>
          <w:ins w:id="3406" w:author="Elias De Moraes Fernandes" w:date="2016-10-07T22:15:00Z"/>
          <w:rFonts w:eastAsia="Arial" w:cs="Arial"/>
          <w:b/>
          <w:bCs/>
        </w:rPr>
      </w:pPr>
      <w:ins w:id="3407" w:author="Elias De Moraes Fernandes" w:date="2016-10-07T22:15:00Z">
        <w:r w:rsidRPr="4A03C906">
          <w:rPr>
            <w:rFonts w:eastAsia="Arial" w:cs="Arial"/>
            <w:b/>
            <w:bCs/>
          </w:rPr>
          <w:br w:type="page"/>
        </w:r>
      </w:ins>
    </w:p>
    <w:p w14:paraId="7F307360" w14:textId="31D898BC" w:rsidR="00686774" w:rsidRPr="00F97842" w:rsidRDefault="00686774" w:rsidP="00D812C9">
      <w:pPr>
        <w:jc w:val="center"/>
        <w:outlineLvl w:val="0"/>
        <w:rPr>
          <w:rFonts w:cs="Arial"/>
          <w:b/>
        </w:rPr>
      </w:pPr>
      <w:r w:rsidRPr="4A03C906">
        <w:rPr>
          <w:rFonts w:eastAsia="Arial" w:cs="Arial"/>
          <w:b/>
          <w:bCs/>
          <w:rPrChange w:id="3408" w:author="Convidado" w:date="2016-10-14T04:54:00Z">
            <w:rPr>
              <w:rFonts w:cs="Arial"/>
              <w:b/>
            </w:rPr>
          </w:rPrChange>
        </w:rPr>
        <w:lastRenderedPageBreak/>
        <w:t>REFERÊNCIAS</w:t>
      </w:r>
    </w:p>
    <w:p w14:paraId="00C71ADF" w14:textId="77777777" w:rsidR="00686774" w:rsidRPr="00F97842" w:rsidRDefault="00686774" w:rsidP="009752B1">
      <w:pPr>
        <w:jc w:val="center"/>
        <w:rPr>
          <w:rFonts w:cs="Arial"/>
          <w:b/>
        </w:rPr>
      </w:pPr>
    </w:p>
    <w:p w14:paraId="715E8D30" w14:textId="77777777" w:rsidR="00686774" w:rsidRPr="00F97842" w:rsidDel="004202D5" w:rsidRDefault="00686774" w:rsidP="009752B1">
      <w:pPr>
        <w:jc w:val="center"/>
        <w:rPr>
          <w:del w:id="3409" w:author="Elias De Moraes Fernandes" w:date="2016-05-18T20:07:00Z"/>
          <w:rFonts w:cs="Arial"/>
          <w:b/>
        </w:rPr>
      </w:pPr>
    </w:p>
    <w:p w14:paraId="1BC3F1AA" w14:textId="77777777" w:rsidR="00954DC6" w:rsidRPr="00F97842" w:rsidRDefault="00954DC6" w:rsidP="008946AA">
      <w:pPr>
        <w:pStyle w:val="REFERENCIA"/>
        <w:rPr>
          <w:ins w:id="3410" w:author="Elias De Moraes Fernandes" w:date="2016-05-18T20:03:00Z"/>
        </w:rPr>
      </w:pPr>
    </w:p>
    <w:p w14:paraId="22BE7313" w14:textId="77777777" w:rsidR="00954DC6" w:rsidRPr="00F97842" w:rsidRDefault="00954DC6">
      <w:pPr>
        <w:pStyle w:val="REFERENCIA"/>
        <w:rPr>
          <w:ins w:id="3411" w:author="Elias De Moraes Fernandes" w:date="2016-05-18T20:03:00Z"/>
          <w:color w:val="1A1A1A"/>
          <w:sz w:val="26"/>
          <w:szCs w:val="26"/>
        </w:rPr>
      </w:pPr>
      <w:proofErr w:type="spellStart"/>
      <w:ins w:id="3412" w:author="Elias De Moraes Fernandes" w:date="2016-05-18T20:03:00Z">
        <w:r w:rsidRPr="00F97842">
          <w:rPr>
            <w:color w:val="1A1A1A"/>
            <w:sz w:val="26"/>
            <w:szCs w:val="26"/>
          </w:rPr>
          <w:t>Abt</w:t>
        </w:r>
        <w:proofErr w:type="spellEnd"/>
        <w:r w:rsidRPr="00F97842">
          <w:rPr>
            <w:color w:val="1A1A1A"/>
            <w:sz w:val="26"/>
            <w:szCs w:val="26"/>
          </w:rPr>
          <w:t xml:space="preserve">, Clark C. </w:t>
        </w:r>
        <w:r w:rsidRPr="5B0B99E4">
          <w:rPr>
            <w:i/>
            <w:iCs/>
            <w:color w:val="1A1A1A"/>
            <w:sz w:val="26"/>
            <w:szCs w:val="26"/>
          </w:rPr>
          <w:t>Serious games</w:t>
        </w:r>
        <w:r w:rsidRPr="00F97842">
          <w:rPr>
            <w:color w:val="1A1A1A"/>
            <w:sz w:val="26"/>
            <w:szCs w:val="26"/>
          </w:rPr>
          <w:t xml:space="preserve">. </w:t>
        </w:r>
        <w:proofErr w:type="spellStart"/>
        <w:r w:rsidRPr="00F97842">
          <w:rPr>
            <w:color w:val="1A1A1A"/>
            <w:sz w:val="26"/>
            <w:szCs w:val="26"/>
          </w:rPr>
          <w:t>University</w:t>
        </w:r>
        <w:proofErr w:type="spellEnd"/>
        <w:r w:rsidRPr="00F97842">
          <w:rPr>
            <w:color w:val="1A1A1A"/>
            <w:sz w:val="26"/>
            <w:szCs w:val="26"/>
          </w:rPr>
          <w:t xml:space="preserve"> Press </w:t>
        </w:r>
        <w:proofErr w:type="spellStart"/>
        <w:r w:rsidRPr="00F97842">
          <w:rPr>
            <w:color w:val="1A1A1A"/>
            <w:sz w:val="26"/>
            <w:szCs w:val="26"/>
          </w:rPr>
          <w:t>of</w:t>
        </w:r>
        <w:proofErr w:type="spellEnd"/>
        <w:r w:rsidRPr="00F97842">
          <w:rPr>
            <w:color w:val="1A1A1A"/>
            <w:sz w:val="26"/>
            <w:szCs w:val="26"/>
          </w:rPr>
          <w:t xml:space="preserve"> </w:t>
        </w:r>
        <w:proofErr w:type="spellStart"/>
        <w:r w:rsidRPr="00F97842">
          <w:rPr>
            <w:color w:val="1A1A1A"/>
            <w:sz w:val="26"/>
            <w:szCs w:val="26"/>
          </w:rPr>
          <w:t>America</w:t>
        </w:r>
        <w:proofErr w:type="spellEnd"/>
        <w:r w:rsidRPr="00F97842">
          <w:rPr>
            <w:color w:val="1A1A1A"/>
            <w:sz w:val="26"/>
            <w:szCs w:val="26"/>
          </w:rPr>
          <w:t>, 1987.</w:t>
        </w:r>
      </w:ins>
    </w:p>
    <w:p w14:paraId="302F9F56" w14:textId="77777777" w:rsidR="004202D5" w:rsidRPr="00F97842" w:rsidRDefault="004202D5">
      <w:pPr>
        <w:pStyle w:val="REFERENCIA"/>
        <w:rPr>
          <w:ins w:id="3413" w:author="Elias De Moraes Fernandes" w:date="2016-05-18T20:04:00Z"/>
        </w:rPr>
      </w:pPr>
    </w:p>
    <w:p w14:paraId="7F5157F2" w14:textId="77777777" w:rsidR="00954DC6" w:rsidRPr="00F97842" w:rsidRDefault="00954DC6">
      <w:pPr>
        <w:pStyle w:val="REFERENCIA"/>
        <w:rPr>
          <w:ins w:id="3414" w:author="Elias De Moraes Fernandes" w:date="2016-05-18T20:03:00Z"/>
        </w:rPr>
      </w:pPr>
      <w:ins w:id="3415" w:author="Elias De Moraes Fernandes" w:date="2016-05-18T20:03:00Z">
        <w:r w:rsidRPr="00F97842">
          <w:t xml:space="preserve">ALVES, LYNN R. G, MINHO, MARCELLE R. S, DINIZ, MARCELO V. C. Pimenta Cultural 2014. </w:t>
        </w:r>
        <w:r w:rsidRPr="00FA63E0">
          <w:rPr>
            <w:b/>
            <w:bCs/>
          </w:rPr>
          <w:t>Gamificação: diálogo com a educação</w:t>
        </w:r>
        <w:r w:rsidRPr="00F97842">
          <w:t>. Disponível em:  http://www2.dbd.puc-rio.br/pergamum/docdigital/PimentaCultural/gamificacao_na_educacao.pdf Acesso em: 23 fev. 2016 4:30</w:t>
        </w:r>
      </w:ins>
    </w:p>
    <w:p w14:paraId="2E006329" w14:textId="77777777" w:rsidR="004202D5" w:rsidRPr="00F97842" w:rsidDel="0051187B" w:rsidRDefault="004202D5">
      <w:pPr>
        <w:pStyle w:val="REFERENCIA"/>
        <w:rPr>
          <w:ins w:id="3416" w:author="Elias De Moraes Fernandes" w:date="2016-05-18T20:04:00Z"/>
          <w:del w:id="3417" w:author="Elias De Moraes Fernandes" w:date="2016-06-27T20:03:00Z"/>
        </w:rPr>
      </w:pPr>
    </w:p>
    <w:p w14:paraId="6FE9DC96" w14:textId="77777777" w:rsidR="008F7E90" w:rsidRPr="00F97842" w:rsidRDefault="008F7E90">
      <w:pPr>
        <w:pStyle w:val="REFERENCIA"/>
        <w:rPr>
          <w:ins w:id="3418" w:author="Elias De Moraes Fernandes" w:date="2016-06-27T19:48:00Z"/>
          <w:color w:val="1A1A1A"/>
          <w:sz w:val="26"/>
          <w:szCs w:val="26"/>
        </w:rPr>
      </w:pPr>
    </w:p>
    <w:p w14:paraId="6EA7DA05" w14:textId="3A33CA6F" w:rsidR="00954DC6" w:rsidRPr="00F97842" w:rsidRDefault="00954DC6">
      <w:pPr>
        <w:pStyle w:val="REFERENCIA"/>
        <w:rPr>
          <w:ins w:id="3419" w:author="Elias De Moraes Fernandes" w:date="2016-05-18T20:03:00Z"/>
        </w:rPr>
      </w:pPr>
      <w:proofErr w:type="spellStart"/>
      <w:ins w:id="3420" w:author="Elias De Moraes Fernandes" w:date="2016-05-18T20:03:00Z">
        <w:r w:rsidRPr="00F97842">
          <w:t>Bigg</w:t>
        </w:r>
        <w:proofErr w:type="spellEnd"/>
        <w:r w:rsidRPr="5B0B99E4">
          <w:t xml:space="preserve"> </w:t>
        </w:r>
        <w:proofErr w:type="spellStart"/>
        <w:r w:rsidRPr="00F97842">
          <w:t>Shark</w:t>
        </w:r>
        <w:proofErr w:type="spellEnd"/>
        <w:r w:rsidRPr="5B0B99E4">
          <w:t xml:space="preserve">. </w:t>
        </w:r>
        <w:proofErr w:type="spellStart"/>
        <w:r w:rsidRPr="00F97842">
          <w:t>Why</w:t>
        </w:r>
        <w:proofErr w:type="spellEnd"/>
        <w:r w:rsidRPr="5B0B99E4">
          <w:t xml:space="preserve"> </w:t>
        </w:r>
        <w:proofErr w:type="spellStart"/>
        <w:r w:rsidRPr="00F97842">
          <w:t>Using</w:t>
        </w:r>
        <w:proofErr w:type="spellEnd"/>
        <w:r w:rsidRPr="00F97842">
          <w:t xml:space="preserve"> C# </w:t>
        </w:r>
        <w:proofErr w:type="spellStart"/>
        <w:r w:rsidRPr="00F97842">
          <w:t>with</w:t>
        </w:r>
        <w:proofErr w:type="spellEnd"/>
        <w:r w:rsidRPr="5B0B99E4">
          <w:t xml:space="preserve"> </w:t>
        </w:r>
        <w:proofErr w:type="spellStart"/>
        <w:r w:rsidRPr="00F97842">
          <w:t>Unity</w:t>
        </w:r>
        <w:proofErr w:type="spellEnd"/>
        <w:r w:rsidRPr="5B0B99E4">
          <w:t xml:space="preserve"> </w:t>
        </w:r>
        <w:proofErr w:type="spellStart"/>
        <w:r w:rsidRPr="00F97842">
          <w:t>is</w:t>
        </w:r>
        <w:proofErr w:type="spellEnd"/>
        <w:r w:rsidRPr="5B0B99E4">
          <w:t xml:space="preserve"> </w:t>
        </w:r>
        <w:proofErr w:type="spellStart"/>
        <w:r w:rsidRPr="00F97842">
          <w:t>Better</w:t>
        </w:r>
        <w:proofErr w:type="spellEnd"/>
        <w:r w:rsidRPr="5B0B99E4">
          <w:t xml:space="preserve"> </w:t>
        </w:r>
        <w:proofErr w:type="spellStart"/>
        <w:r w:rsidRPr="00F97842">
          <w:t>Than</w:t>
        </w:r>
        <w:proofErr w:type="spellEnd"/>
        <w:r w:rsidRPr="5B0B99E4">
          <w:t xml:space="preserve"> </w:t>
        </w:r>
        <w:proofErr w:type="spellStart"/>
        <w:r w:rsidRPr="00F97842">
          <w:t>Using</w:t>
        </w:r>
        <w:proofErr w:type="spellEnd"/>
        <w:r w:rsidRPr="5B0B99E4">
          <w:t xml:space="preserve"> </w:t>
        </w:r>
        <w:proofErr w:type="spellStart"/>
        <w:r w:rsidRPr="00F97842">
          <w:t>Boo</w:t>
        </w:r>
        <w:proofErr w:type="spellEnd"/>
        <w:r w:rsidRPr="5B0B99E4">
          <w:t xml:space="preserve"> </w:t>
        </w:r>
        <w:proofErr w:type="spellStart"/>
        <w:r w:rsidRPr="00F97842">
          <w:t>or</w:t>
        </w:r>
        <w:proofErr w:type="spellEnd"/>
        <w:r w:rsidRPr="00F97842">
          <w:t xml:space="preserve"> JS for </w:t>
        </w:r>
        <w:proofErr w:type="spellStart"/>
        <w:r w:rsidRPr="00F97842">
          <w:t>Your</w:t>
        </w:r>
        <w:proofErr w:type="spellEnd"/>
        <w:r w:rsidRPr="00F97842">
          <w:t xml:space="preserve"> Mobile Game, 2015.</w:t>
        </w:r>
      </w:ins>
      <w:ins w:id="3421" w:author="Elias De Moraes Fernandes" w:date="2016-05-19T13:39:00Z">
        <w:r w:rsidR="00217BFD" w:rsidRPr="38229447">
          <w:rPr>
            <w:rFonts w:ascii="Roboto" w:eastAsia="Roboto" w:hAnsi="Roboto" w:cs="Roboto"/>
            <w:b/>
            <w:bCs/>
            <w:color w:val="545454"/>
            <w:sz w:val="92"/>
            <w:szCs w:val="92"/>
            <w:rPrChange w:id="3422" w:author="Elias Fernandes" w:date="2016-10-05T18:18:00Z">
              <w:rPr>
                <w:rFonts w:ascii="Roboto" w:hAnsi="Roboto" w:cs="Roboto"/>
                <w:b/>
                <w:bCs/>
                <w:color w:val="545454"/>
                <w:sz w:val="92"/>
                <w:szCs w:val="92"/>
              </w:rPr>
            </w:rPrChange>
          </w:rPr>
          <w:t xml:space="preserve"> </w:t>
        </w:r>
      </w:ins>
      <w:ins w:id="3423" w:author="Elias De Moraes Fernandes" w:date="2016-05-18T20:03:00Z">
        <w:del w:id="3424" w:author="Elias De Moraes Fernandes" w:date="2016-05-19T13:39:00Z">
          <w:r w:rsidRPr="00F97842" w:rsidDel="00217BFD">
            <w:rPr>
              <w:rFonts w:ascii="Roboto" w:hAnsi="Roboto" w:cs="Roboto"/>
              <w:b/>
              <w:bCs/>
              <w:color w:val="545454"/>
              <w:sz w:val="92"/>
              <w:szCs w:val="92"/>
            </w:rPr>
            <w:delText xml:space="preserve">  </w:delText>
          </w:r>
        </w:del>
        <w:r w:rsidRPr="00F97842">
          <w:t>Disponível em: http://biggshark.com/why-using-c-with-unity-is-better-than-boo-and-js-for-your-next-mobile-game/ Acesso em: 03 fev.2016 16:35</w:t>
        </w:r>
      </w:ins>
    </w:p>
    <w:p w14:paraId="5FE8E938" w14:textId="77777777" w:rsidR="004202D5" w:rsidRPr="00F97842" w:rsidRDefault="004202D5">
      <w:pPr>
        <w:pStyle w:val="REFERENCIA"/>
        <w:rPr>
          <w:ins w:id="3425" w:author="Elias De Moraes Fernandes" w:date="2016-05-18T20:04:00Z"/>
        </w:rPr>
      </w:pPr>
    </w:p>
    <w:p w14:paraId="3863DC71" w14:textId="77777777" w:rsidR="00954DC6" w:rsidRPr="00F97842" w:rsidRDefault="00954DC6">
      <w:pPr>
        <w:pStyle w:val="REFERENCIA"/>
        <w:rPr>
          <w:ins w:id="3426" w:author="Elias De Moraes Fernandes" w:date="2016-05-18T20:03:00Z"/>
        </w:rPr>
      </w:pPr>
      <w:proofErr w:type="spellStart"/>
      <w:ins w:id="3427" w:author="Elias De Moraes Fernandes" w:date="2016-05-18T20:03:00Z">
        <w:r w:rsidRPr="00F97842">
          <w:t>Bruner</w:t>
        </w:r>
        <w:proofErr w:type="spellEnd"/>
        <w:r w:rsidRPr="00F97842">
          <w:t>, J. S. (1972), “</w:t>
        </w:r>
        <w:proofErr w:type="spellStart"/>
        <w:r w:rsidRPr="00F97842">
          <w:t>Nature</w:t>
        </w:r>
        <w:proofErr w:type="spellEnd"/>
        <w:r w:rsidRPr="5B0B99E4">
          <w:t xml:space="preserve"> </w:t>
        </w:r>
        <w:proofErr w:type="spellStart"/>
        <w:r w:rsidRPr="00F97842">
          <w:t>and</w:t>
        </w:r>
        <w:proofErr w:type="spellEnd"/>
        <w:r w:rsidRPr="00F97842">
          <w:t xml:space="preserve"> uses </w:t>
        </w:r>
        <w:proofErr w:type="spellStart"/>
        <w:r w:rsidRPr="00F97842">
          <w:t>of</w:t>
        </w:r>
        <w:proofErr w:type="spellEnd"/>
        <w:r w:rsidRPr="5B0B99E4">
          <w:t xml:space="preserve"> </w:t>
        </w:r>
        <w:proofErr w:type="spellStart"/>
        <w:r w:rsidRPr="00F97842">
          <w:t>immaturity</w:t>
        </w:r>
        <w:proofErr w:type="spellEnd"/>
        <w:r w:rsidRPr="00F97842">
          <w:t xml:space="preserve">”, American </w:t>
        </w:r>
        <w:proofErr w:type="spellStart"/>
        <w:r w:rsidRPr="00F97842">
          <w:t>Psychologist</w:t>
        </w:r>
        <w:proofErr w:type="spellEnd"/>
        <w:r w:rsidRPr="00F97842">
          <w:t xml:space="preserve">, Vol. 27, No. </w:t>
        </w:r>
        <w:proofErr w:type="gramStart"/>
        <w:r w:rsidRPr="00F97842">
          <w:t>8,.</w:t>
        </w:r>
        <w:proofErr w:type="gramEnd"/>
        <w:r w:rsidRPr="00F97842">
          <w:t xml:space="preserve"> In </w:t>
        </w:r>
        <w:proofErr w:type="spellStart"/>
        <w:r w:rsidRPr="00F97842">
          <w:t>Bruner</w:t>
        </w:r>
        <w:proofErr w:type="spellEnd"/>
        <w:r w:rsidRPr="00F97842">
          <w:t xml:space="preserve">, J. S., </w:t>
        </w:r>
        <w:proofErr w:type="spellStart"/>
        <w:r w:rsidRPr="00F97842">
          <w:t>Jolly</w:t>
        </w:r>
        <w:proofErr w:type="spellEnd"/>
        <w:r w:rsidRPr="00F97842">
          <w:t xml:space="preserve">, A. </w:t>
        </w:r>
        <w:proofErr w:type="spellStart"/>
        <w:r w:rsidRPr="00F97842">
          <w:t>and</w:t>
        </w:r>
        <w:proofErr w:type="spellEnd"/>
        <w:r w:rsidRPr="5B0B99E4">
          <w:t xml:space="preserve"> </w:t>
        </w:r>
        <w:proofErr w:type="spellStart"/>
        <w:r w:rsidRPr="00F97842">
          <w:t>Sylva</w:t>
        </w:r>
        <w:proofErr w:type="spellEnd"/>
        <w:r w:rsidRPr="00F97842">
          <w:t xml:space="preserve">, K. (eds.) (1976), Play. Its role in </w:t>
        </w:r>
        <w:proofErr w:type="spellStart"/>
        <w:r w:rsidRPr="00F97842">
          <w:t>development</w:t>
        </w:r>
        <w:proofErr w:type="spellEnd"/>
        <w:r w:rsidRPr="5B0B99E4">
          <w:t xml:space="preserve"> </w:t>
        </w:r>
        <w:proofErr w:type="spellStart"/>
        <w:r w:rsidRPr="00F97842">
          <w:t>and</w:t>
        </w:r>
        <w:proofErr w:type="spellEnd"/>
        <w:r w:rsidRPr="5B0B99E4">
          <w:t xml:space="preserve"> </w:t>
        </w:r>
        <w:proofErr w:type="spellStart"/>
        <w:r w:rsidRPr="00F97842">
          <w:t>evolution</w:t>
        </w:r>
        <w:proofErr w:type="spellEnd"/>
        <w:r w:rsidRPr="5B0B99E4">
          <w:t xml:space="preserve">. </w:t>
        </w:r>
        <w:proofErr w:type="spellStart"/>
        <w:r w:rsidRPr="00F97842">
          <w:t>Penguin</w:t>
        </w:r>
        <w:proofErr w:type="spellEnd"/>
        <w:r w:rsidRPr="00F97842">
          <w:t xml:space="preserve"> Books, New York. </w:t>
        </w:r>
      </w:ins>
    </w:p>
    <w:p w14:paraId="0547F492" w14:textId="77777777" w:rsidR="004202D5" w:rsidRPr="00F97842" w:rsidRDefault="004202D5">
      <w:pPr>
        <w:rPr>
          <w:ins w:id="3428" w:author="Elias De Moraes Fernandes" w:date="2016-05-18T20:04:00Z"/>
          <w:rFonts w:cs="Arial"/>
        </w:rPr>
      </w:pPr>
    </w:p>
    <w:p w14:paraId="3D7612B8" w14:textId="42728744" w:rsidR="004F513F" w:rsidRPr="004F513F" w:rsidRDefault="004F513F" w:rsidP="004F513F">
      <w:pPr>
        <w:pStyle w:val="REFERENCIA"/>
        <w:rPr>
          <w:ins w:id="3429" w:author="Elias de Moraes Fernandes" w:date="2016-10-15T12:59:00Z"/>
          <w:rPrChange w:id="3430" w:author="Elias de Moraes Fernandes" w:date="2016-10-15T12:59:00Z">
            <w:rPr>
              <w:ins w:id="3431" w:author="Elias de Moraes Fernandes" w:date="2016-10-15T12:59:00Z"/>
              <w:rFonts w:ascii="Times New Roman" w:eastAsia="Times New Roman" w:hAnsi="Times New Roman"/>
              <w:lang w:val="en-US"/>
            </w:rPr>
          </w:rPrChange>
        </w:rPr>
        <w:pPrChange w:id="3432" w:author="Elias de Moraes Fernandes" w:date="2016-10-15T12:59:00Z">
          <w:pPr/>
        </w:pPrChange>
      </w:pPr>
      <w:proofErr w:type="spellStart"/>
      <w:ins w:id="3433" w:author="Elias de Moraes Fernandes" w:date="2016-10-15T12:59:00Z">
        <w:r w:rsidRPr="004F513F">
          <w:rPr>
            <w:rPrChange w:id="3434" w:author="Elias de Moraes Fernandes" w:date="2016-10-15T12:59:00Z">
              <w:rPr>
                <w:rFonts w:ascii="Times New Roman" w:eastAsia="Times New Roman" w:hAnsi="Times New Roman"/>
                <w:lang w:val="en-US"/>
              </w:rPr>
            </w:rPrChange>
          </w:rPr>
          <w:t>Corti</w:t>
        </w:r>
        <w:proofErr w:type="spellEnd"/>
        <w:r w:rsidRPr="004F513F">
          <w:rPr>
            <w:rPrChange w:id="3435" w:author="Elias de Moraes Fernandes" w:date="2016-10-15T12:59:00Z">
              <w:rPr>
                <w:rFonts w:ascii="Times New Roman" w:eastAsia="Times New Roman" w:hAnsi="Times New Roman"/>
                <w:lang w:val="en-US"/>
              </w:rPr>
            </w:rPrChange>
          </w:rPr>
          <w:t>, K. (2006</w:t>
        </w:r>
        <w:proofErr w:type="gramStart"/>
        <w:r w:rsidRPr="004F513F">
          <w:rPr>
            <w:rPrChange w:id="3436" w:author="Elias de Moraes Fernandes" w:date="2016-10-15T12:59:00Z">
              <w:rPr>
                <w:rFonts w:ascii="Times New Roman" w:eastAsia="Times New Roman" w:hAnsi="Times New Roman"/>
                <w:lang w:val="en-US"/>
              </w:rPr>
            </w:rPrChange>
          </w:rPr>
          <w:t>) Games</w:t>
        </w:r>
        <w:proofErr w:type="gramEnd"/>
        <w:r w:rsidRPr="004F513F">
          <w:rPr>
            <w:rPrChange w:id="3437" w:author="Elias de Moraes Fernandes" w:date="2016-10-15T12:59:00Z">
              <w:rPr>
                <w:rFonts w:ascii="Times New Roman" w:eastAsia="Times New Roman" w:hAnsi="Times New Roman"/>
                <w:lang w:val="en-US"/>
              </w:rPr>
            </w:rPrChange>
          </w:rPr>
          <w:t xml:space="preserve">-based Learning; a serious business application. </w:t>
        </w:r>
        <w:proofErr w:type="spellStart"/>
        <w:r w:rsidRPr="004F513F">
          <w:rPr>
            <w:rPrChange w:id="3438" w:author="Elias de Moraes Fernandes" w:date="2016-10-15T12:59:00Z">
              <w:rPr>
                <w:rFonts w:ascii="Times New Roman" w:eastAsia="Times New Roman" w:hAnsi="Times New Roman"/>
                <w:lang w:val="en-US"/>
              </w:rPr>
            </w:rPrChange>
          </w:rPr>
          <w:t>PIXELearning</w:t>
        </w:r>
        <w:proofErr w:type="spellEnd"/>
        <w:r w:rsidRPr="004F513F">
          <w:rPr>
            <w:rPrChange w:id="3439" w:author="Elias de Moraes Fernandes" w:date="2016-10-15T12:59:00Z">
              <w:rPr>
                <w:rFonts w:ascii="Times New Roman" w:eastAsia="Times New Roman" w:hAnsi="Times New Roman"/>
                <w:lang w:val="en-US"/>
              </w:rPr>
            </w:rPrChange>
          </w:rPr>
          <w:t xml:space="preserve"> Limited. [</w:t>
        </w:r>
        <w:proofErr w:type="gramStart"/>
        <w:r w:rsidRPr="004F513F">
          <w:rPr>
            <w:rPrChange w:id="3440" w:author="Elias de Moraes Fernandes" w:date="2016-10-15T12:59:00Z">
              <w:rPr>
                <w:rFonts w:ascii="Times New Roman" w:eastAsia="Times New Roman" w:hAnsi="Times New Roman"/>
                <w:lang w:val="en-US"/>
              </w:rPr>
            </w:rPrChange>
          </w:rPr>
          <w:t>www.pixelearning.com/docs/games_basedlearning_pixelearning.pdf</w:t>
        </w:r>
        <w:proofErr w:type="gramEnd"/>
        <w:r w:rsidRPr="004F513F">
          <w:rPr>
            <w:rPrChange w:id="3441" w:author="Elias de Moraes Fernandes" w:date="2016-10-15T12:59:00Z">
              <w:rPr>
                <w:rFonts w:ascii="Times New Roman" w:eastAsia="Times New Roman" w:hAnsi="Times New Roman"/>
                <w:lang w:val="en-US"/>
              </w:rPr>
            </w:rPrChange>
          </w:rPr>
          <w:t xml:space="preserve">] </w:t>
        </w:r>
      </w:ins>
      <w:ins w:id="3442" w:author="Elias de Moraes Fernandes" w:date="2016-10-15T13:00:00Z">
        <w:r w:rsidR="00C8293F">
          <w:t>Acesso em: 04 mar.2016 09:35</w:t>
        </w:r>
      </w:ins>
    </w:p>
    <w:p w14:paraId="4DCA719E" w14:textId="77777777" w:rsidR="004F513F" w:rsidRDefault="004F513F">
      <w:pPr>
        <w:rPr>
          <w:ins w:id="3443" w:author="Elias de Moraes Fernandes" w:date="2016-10-15T12:59:00Z"/>
          <w:rFonts w:eastAsia="Arial" w:cs="Arial"/>
        </w:rPr>
      </w:pPr>
    </w:p>
    <w:p w14:paraId="6A0CA0CF" w14:textId="77777777" w:rsidR="00954DC6" w:rsidRPr="00F97842" w:rsidRDefault="00954DC6">
      <w:pPr>
        <w:rPr>
          <w:ins w:id="3444" w:author="Elias De Moraes Fernandes" w:date="2016-05-18T20:03:00Z"/>
          <w:rFonts w:cs="Arial"/>
        </w:rPr>
      </w:pPr>
      <w:ins w:id="3445" w:author="Elias De Moraes Fernandes" w:date="2016-05-18T20:03:00Z">
        <w:r w:rsidRPr="4A03C906">
          <w:rPr>
            <w:rFonts w:eastAsia="Arial" w:cs="Arial"/>
            <w:rPrChange w:id="3446" w:author="Convidado" w:date="2016-10-14T04:54:00Z">
              <w:rPr>
                <w:rFonts w:cs="Arial"/>
              </w:rPr>
            </w:rPrChange>
          </w:rPr>
          <w:t>COSTA, E. DIAS</w:t>
        </w:r>
        <w:r w:rsidRPr="5B0B99E4">
          <w:t xml:space="preserve">. </w:t>
        </w:r>
        <w:proofErr w:type="spellStart"/>
        <w:r w:rsidRPr="00F97842">
          <w:t>Toptal</w:t>
        </w:r>
        <w:proofErr w:type="spellEnd"/>
        <w:r w:rsidRPr="5B0B99E4">
          <w:t xml:space="preserve"> </w:t>
        </w:r>
        <w:proofErr w:type="spellStart"/>
        <w:r w:rsidRPr="00F97842">
          <w:t>Developers</w:t>
        </w:r>
        <w:proofErr w:type="spellEnd"/>
        <w:r w:rsidRPr="5B0B99E4">
          <w:t xml:space="preserve">. </w:t>
        </w:r>
        <w:proofErr w:type="spellStart"/>
        <w:r w:rsidRPr="00FA63E0">
          <w:rPr>
            <w:b/>
            <w:bCs/>
          </w:rPr>
          <w:t>Unity</w:t>
        </w:r>
        <w:proofErr w:type="spellEnd"/>
        <w:r w:rsidRPr="00FA63E0">
          <w:rPr>
            <w:b/>
            <w:bCs/>
          </w:rPr>
          <w:t xml:space="preserve"> </w:t>
        </w:r>
        <w:proofErr w:type="spellStart"/>
        <w:r w:rsidRPr="00FA63E0">
          <w:rPr>
            <w:b/>
            <w:bCs/>
          </w:rPr>
          <w:t>with</w:t>
        </w:r>
        <w:proofErr w:type="spellEnd"/>
        <w:r w:rsidRPr="00FA63E0">
          <w:rPr>
            <w:b/>
            <w:bCs/>
          </w:rPr>
          <w:t xml:space="preserve"> MVC: </w:t>
        </w:r>
        <w:proofErr w:type="spellStart"/>
        <w:r w:rsidRPr="00FA63E0">
          <w:rPr>
            <w:b/>
            <w:bCs/>
          </w:rPr>
          <w:t>How</w:t>
        </w:r>
        <w:proofErr w:type="spellEnd"/>
        <w:r w:rsidRPr="00FA63E0">
          <w:rPr>
            <w:b/>
            <w:bCs/>
          </w:rPr>
          <w:t xml:space="preserve"> </w:t>
        </w:r>
        <w:proofErr w:type="spellStart"/>
        <w:r w:rsidRPr="00FA63E0">
          <w:rPr>
            <w:b/>
            <w:bCs/>
          </w:rPr>
          <w:t>to</w:t>
        </w:r>
        <w:proofErr w:type="spellEnd"/>
        <w:r w:rsidRPr="00FA63E0">
          <w:rPr>
            <w:b/>
            <w:bCs/>
          </w:rPr>
          <w:t xml:space="preserve"> </w:t>
        </w:r>
        <w:proofErr w:type="spellStart"/>
        <w:r w:rsidRPr="00FA63E0">
          <w:rPr>
            <w:b/>
            <w:bCs/>
          </w:rPr>
          <w:t>Level</w:t>
        </w:r>
        <w:proofErr w:type="spellEnd"/>
        <w:r w:rsidRPr="00FA63E0">
          <w:rPr>
            <w:b/>
            <w:bCs/>
          </w:rPr>
          <w:t xml:space="preserve"> </w:t>
        </w:r>
        <w:proofErr w:type="spellStart"/>
        <w:r w:rsidRPr="00FA63E0">
          <w:rPr>
            <w:b/>
            <w:bCs/>
          </w:rPr>
          <w:t>Up</w:t>
        </w:r>
        <w:proofErr w:type="spellEnd"/>
        <w:r w:rsidRPr="00FA63E0">
          <w:rPr>
            <w:b/>
            <w:bCs/>
          </w:rPr>
          <w:t xml:space="preserve"> </w:t>
        </w:r>
        <w:proofErr w:type="spellStart"/>
        <w:r w:rsidRPr="00FA63E0">
          <w:rPr>
            <w:b/>
            <w:bCs/>
          </w:rPr>
          <w:t>Your</w:t>
        </w:r>
        <w:proofErr w:type="spellEnd"/>
        <w:r w:rsidRPr="00FA63E0">
          <w:rPr>
            <w:b/>
            <w:bCs/>
          </w:rPr>
          <w:t xml:space="preserve"> Game </w:t>
        </w:r>
        <w:proofErr w:type="spellStart"/>
        <w:r w:rsidRPr="00FA63E0">
          <w:rPr>
            <w:b/>
            <w:bCs/>
          </w:rPr>
          <w:t>Development</w:t>
        </w:r>
        <w:proofErr w:type="spellEnd"/>
        <w:r w:rsidRPr="00FA63E0">
          <w:rPr>
            <w:b/>
            <w:bCs/>
          </w:rPr>
          <w:t xml:space="preserve"> </w:t>
        </w:r>
        <w:r w:rsidRPr="00F97842">
          <w:t>Disponível em: http://www.toptal.com/unity-unity3d/unity-with-mvc-how-to-level-up-your-game-development</w:t>
        </w:r>
        <w:r w:rsidRPr="4A03C906">
          <w:rPr>
            <w:rFonts w:eastAsia="Arial" w:cs="Arial"/>
            <w:rPrChange w:id="3447" w:author="Convidado" w:date="2016-10-14T04:54:00Z">
              <w:rPr>
                <w:rFonts w:cs="Arial"/>
              </w:rPr>
            </w:rPrChange>
          </w:rPr>
          <w:t xml:space="preserve"> </w:t>
        </w:r>
        <w:r w:rsidRPr="00F97842">
          <w:t>Acesso em: 24 fev. 2016 14:40</w:t>
        </w:r>
      </w:ins>
    </w:p>
    <w:p w14:paraId="1EA78BAC" w14:textId="77777777" w:rsidR="004202D5" w:rsidRPr="00F97842" w:rsidDel="003232DB" w:rsidRDefault="004202D5">
      <w:pPr>
        <w:pStyle w:val="REFERENCIA"/>
        <w:rPr>
          <w:ins w:id="3448" w:author="Elias De Moraes Fernandes" w:date="2016-05-18T20:03:00Z"/>
        </w:rPr>
      </w:pPr>
    </w:p>
    <w:p w14:paraId="3209C8B4" w14:textId="72FB6ECA" w:rsidR="00171272" w:rsidRPr="00F97842" w:rsidRDefault="00171272">
      <w:pPr>
        <w:rPr>
          <w:ins w:id="3449" w:author="Elias De Moraes Fernandes" w:date="2016-06-27T21:59:00Z"/>
          <w:rPrChange w:id="3450" w:author="Elias De Moraes Fernandes" w:date="2016-10-04T23:07:00Z">
            <w:rPr>
              <w:ins w:id="3451" w:author="Elias De Moraes Fernandes" w:date="2016-06-27T21:59:00Z"/>
              <w:rFonts w:ascii="MinionW08-Regular" w:hAnsi="MinionW08-Regular" w:cs="MinionW08-Regular"/>
              <w:sz w:val="34"/>
              <w:szCs w:val="34"/>
            </w:rPr>
          </w:rPrChange>
        </w:rPr>
        <w:pPrChange w:id="3452" w:author="Elias De Moraes Fernandes" w:date="2016-05-19T13:37:00Z">
          <w:pPr>
            <w:pStyle w:val="ListParagraph"/>
            <w:numPr>
              <w:numId w:val="28"/>
            </w:numPr>
            <w:spacing w:line="240" w:lineRule="auto"/>
            <w:ind w:left="360" w:hanging="360"/>
            <w:jc w:val="both"/>
          </w:pPr>
        </w:pPrChange>
      </w:pPr>
      <w:ins w:id="3453" w:author="Elias De Moraes Fernandes" w:date="2016-06-27T21:58:00Z">
        <w:r w:rsidRPr="00F97842">
          <w:t>DJAOUTI,</w:t>
        </w:r>
      </w:ins>
      <w:ins w:id="3454" w:author="Elias De Moraes Fernandes" w:date="2016-06-27T21:59:00Z">
        <w:r w:rsidR="00CD6DE9" w:rsidRPr="00F97842">
          <w:t xml:space="preserve"> D.</w:t>
        </w:r>
      </w:ins>
      <w:ins w:id="3455" w:author="Elias De Moraes Fernandes" w:date="2016-06-27T22:00:00Z">
        <w:r w:rsidR="00CD6DE9" w:rsidRPr="00F97842">
          <w:t xml:space="preserve"> et al</w:t>
        </w:r>
      </w:ins>
      <w:ins w:id="3456" w:author="Elias De Moraes Fernandes" w:date="2016-06-27T21:58:00Z">
        <w:r w:rsidR="00CD6DE9" w:rsidRPr="5B0B99E4">
          <w:t>.</w:t>
        </w:r>
        <w:r w:rsidRPr="00F97842">
          <w:rPr>
            <w:rPrChange w:id="3457" w:author="Elias De Moraes Fernandes" w:date="2016-10-04T23:07:00Z">
              <w:rPr>
                <w:rFonts w:ascii="MinionW08-Regular" w:hAnsi="MinionW08-Regular" w:cs="MinionW08-Regular"/>
                <w:sz w:val="34"/>
                <w:szCs w:val="34"/>
              </w:rPr>
            </w:rPrChange>
          </w:rPr>
          <w:t xml:space="preserve"> “A Gameplay</w:t>
        </w:r>
        <w:r w:rsidRPr="5B0B99E4">
          <w:rPr>
            <w:rPrChange w:id="3458" w:author="Convidado" w:date="2016-10-14T04:57:00Z">
              <w:rPr>
                <w:rFonts w:ascii="MinionW08-Regular" w:hAnsi="MinionW08-Regular" w:cs="MinionW08-Regular"/>
                <w:sz w:val="34"/>
                <w:szCs w:val="34"/>
              </w:rPr>
            </w:rPrChange>
          </w:rPr>
          <w:t xml:space="preserve"> </w:t>
        </w:r>
        <w:proofErr w:type="spellStart"/>
        <w:r w:rsidRPr="00F97842">
          <w:rPr>
            <w:rPrChange w:id="3459" w:author="Elias De Moraes Fernandes" w:date="2016-10-04T23:07:00Z">
              <w:rPr>
                <w:rFonts w:ascii="MinionW08-Regular" w:hAnsi="MinionW08-Regular" w:cs="MinionW08-Regular"/>
                <w:sz w:val="34"/>
                <w:szCs w:val="34"/>
              </w:rPr>
            </w:rPrChange>
          </w:rPr>
          <w:t>Definition</w:t>
        </w:r>
        <w:proofErr w:type="spellEnd"/>
        <w:r w:rsidRPr="5B0B99E4">
          <w:rPr>
            <w:rPrChange w:id="3460" w:author="Convidado" w:date="2016-10-14T04:57:00Z">
              <w:rPr>
                <w:rFonts w:ascii="MinionW08-Regular" w:hAnsi="MinionW08-Regular" w:cs="MinionW08-Regular"/>
                <w:sz w:val="34"/>
                <w:szCs w:val="34"/>
              </w:rPr>
            </w:rPrChange>
          </w:rPr>
          <w:t xml:space="preserve"> </w:t>
        </w:r>
        <w:proofErr w:type="spellStart"/>
        <w:r w:rsidRPr="00F97842">
          <w:rPr>
            <w:rPrChange w:id="3461" w:author="Elias De Moraes Fernandes" w:date="2016-10-04T23:07:00Z">
              <w:rPr>
                <w:rFonts w:ascii="MinionW08-Regular" w:hAnsi="MinionW08-Regular" w:cs="MinionW08-Regular"/>
                <w:sz w:val="34"/>
                <w:szCs w:val="34"/>
              </w:rPr>
            </w:rPrChange>
          </w:rPr>
          <w:t>through</w:t>
        </w:r>
        <w:proofErr w:type="spellEnd"/>
        <w:r w:rsidRPr="00F97842">
          <w:rPr>
            <w:rPrChange w:id="3462" w:author="Elias De Moraes Fernandes" w:date="2016-10-04T23:07:00Z">
              <w:rPr>
                <w:rFonts w:ascii="MinionW08-Regular" w:hAnsi="MinionW08-Regular" w:cs="MinionW08-Regular"/>
                <w:sz w:val="34"/>
                <w:szCs w:val="34"/>
              </w:rPr>
            </w:rPrChange>
          </w:rPr>
          <w:t xml:space="preserve"> Videogame </w:t>
        </w:r>
        <w:proofErr w:type="spellStart"/>
        <w:proofErr w:type="gramStart"/>
        <w:r w:rsidRPr="00F97842">
          <w:rPr>
            <w:rPrChange w:id="3463" w:author="Elias De Moraes Fernandes" w:date="2016-10-04T23:07:00Z">
              <w:rPr>
                <w:rFonts w:ascii="MinionW08-Regular" w:hAnsi="MinionW08-Regular" w:cs="MinionW08-Regular"/>
                <w:sz w:val="34"/>
                <w:szCs w:val="34"/>
              </w:rPr>
            </w:rPrChange>
          </w:rPr>
          <w:t>Classification</w:t>
        </w:r>
        <w:proofErr w:type="spellEnd"/>
        <w:r w:rsidRPr="5B0B99E4">
          <w:rPr>
            <w:rPrChange w:id="3464" w:author="Convidado" w:date="2016-10-14T04:57:00Z">
              <w:rPr>
                <w:rFonts w:ascii="MinionW08-Regular" w:hAnsi="MinionW08-Regular" w:cs="MinionW08-Regular"/>
                <w:sz w:val="34"/>
                <w:szCs w:val="34"/>
              </w:rPr>
            </w:rPrChange>
          </w:rPr>
          <w:t>,”</w:t>
        </w:r>
        <w:proofErr w:type="gramEnd"/>
        <w:r w:rsidRPr="5B0B99E4">
          <w:rPr>
            <w:rPrChange w:id="3465" w:author="Convidado" w:date="2016-10-14T04:57:00Z">
              <w:rPr>
                <w:rFonts w:ascii="MinionW08-Regular" w:hAnsi="MinionW08-Regular" w:cs="MinionW08-Regular"/>
                <w:sz w:val="34"/>
                <w:szCs w:val="34"/>
              </w:rPr>
            </w:rPrChange>
          </w:rPr>
          <w:t xml:space="preserve"> </w:t>
        </w:r>
        <w:proofErr w:type="spellStart"/>
        <w:r w:rsidRPr="00F97842">
          <w:rPr>
            <w:rPrChange w:id="3466" w:author="Elias De Moraes Fernandes" w:date="2016-10-04T23:07:00Z">
              <w:rPr>
                <w:rFonts w:ascii="MinionW08-Regular" w:hAnsi="MinionW08-Regular" w:cs="MinionW08-Regular"/>
                <w:sz w:val="34"/>
                <w:szCs w:val="34"/>
              </w:rPr>
            </w:rPrChange>
          </w:rPr>
          <w:t>International</w:t>
        </w:r>
        <w:proofErr w:type="spellEnd"/>
        <w:r w:rsidRPr="5B0B99E4">
          <w:rPr>
            <w:rPrChange w:id="3467" w:author="Convidado" w:date="2016-10-14T04:57:00Z">
              <w:rPr>
                <w:rFonts w:ascii="MinionW08-Regular" w:hAnsi="MinionW08-Regular" w:cs="MinionW08-Regular"/>
                <w:sz w:val="34"/>
                <w:szCs w:val="34"/>
              </w:rPr>
            </w:rPrChange>
          </w:rPr>
          <w:t xml:space="preserve"> </w:t>
        </w:r>
        <w:proofErr w:type="spellStart"/>
        <w:r w:rsidRPr="00F97842">
          <w:rPr>
            <w:rPrChange w:id="3468" w:author="Elias De Moraes Fernandes" w:date="2016-10-04T23:07:00Z">
              <w:rPr>
                <w:rFonts w:ascii="MinionW08-Regular" w:hAnsi="MinionW08-Regular" w:cs="MinionW08-Regular"/>
                <w:sz w:val="34"/>
                <w:szCs w:val="34"/>
              </w:rPr>
            </w:rPrChange>
          </w:rPr>
          <w:t>Journal</w:t>
        </w:r>
        <w:proofErr w:type="spellEnd"/>
        <w:r w:rsidRPr="5B0B99E4">
          <w:rPr>
            <w:rPrChange w:id="3469" w:author="Convidado" w:date="2016-10-14T04:57:00Z">
              <w:rPr>
                <w:rFonts w:ascii="MinionW08-Regular" w:hAnsi="MinionW08-Regular" w:cs="MinionW08-Regular"/>
                <w:sz w:val="34"/>
                <w:szCs w:val="34"/>
              </w:rPr>
            </w:rPrChange>
          </w:rPr>
          <w:t xml:space="preserve"> </w:t>
        </w:r>
        <w:proofErr w:type="spellStart"/>
        <w:r w:rsidRPr="00F97842">
          <w:rPr>
            <w:rPrChange w:id="3470" w:author="Elias De Moraes Fernandes" w:date="2016-10-04T23:07:00Z">
              <w:rPr>
                <w:rFonts w:ascii="MinionW08-Regular" w:hAnsi="MinionW08-Regular" w:cs="MinionW08-Regular"/>
                <w:sz w:val="34"/>
                <w:szCs w:val="34"/>
              </w:rPr>
            </w:rPrChange>
          </w:rPr>
          <w:t>of</w:t>
        </w:r>
        <w:proofErr w:type="spellEnd"/>
        <w:r w:rsidRPr="00F97842">
          <w:rPr>
            <w:rPrChange w:id="3471" w:author="Elias De Moraes Fernandes" w:date="2016-10-04T23:07:00Z">
              <w:rPr>
                <w:rFonts w:ascii="MinionW08-Regular" w:hAnsi="MinionW08-Regular" w:cs="MinionW08-Regular"/>
                <w:sz w:val="34"/>
                <w:szCs w:val="34"/>
              </w:rPr>
            </w:rPrChange>
          </w:rPr>
          <w:t xml:space="preserve"> Computer Games Technology, vol. 2008, </w:t>
        </w:r>
        <w:proofErr w:type="spellStart"/>
        <w:r w:rsidRPr="00F97842">
          <w:rPr>
            <w:rPrChange w:id="3472" w:author="Elias De Moraes Fernandes" w:date="2016-10-04T23:07:00Z">
              <w:rPr>
                <w:rFonts w:ascii="MinionW08-Regular" w:hAnsi="MinionW08-Regular" w:cs="MinionW08-Regular"/>
                <w:sz w:val="34"/>
                <w:szCs w:val="34"/>
              </w:rPr>
            </w:rPrChange>
          </w:rPr>
          <w:t>Article</w:t>
        </w:r>
        <w:proofErr w:type="spellEnd"/>
        <w:r w:rsidRPr="00F97842">
          <w:rPr>
            <w:rPrChange w:id="3473" w:author="Elias De Moraes Fernandes" w:date="2016-10-04T23:07:00Z">
              <w:rPr>
                <w:rFonts w:ascii="MinionW08-Regular" w:hAnsi="MinionW08-Regular" w:cs="MinionW08-Regular"/>
                <w:sz w:val="34"/>
                <w:szCs w:val="34"/>
              </w:rPr>
            </w:rPrChange>
          </w:rPr>
          <w:t xml:space="preserve"> ID 470350, 7 </w:t>
        </w:r>
        <w:proofErr w:type="spellStart"/>
        <w:r w:rsidRPr="00F97842">
          <w:rPr>
            <w:rPrChange w:id="3474" w:author="Elias De Moraes Fernandes" w:date="2016-10-04T23:07:00Z">
              <w:rPr>
                <w:rFonts w:ascii="MinionW08-Regular" w:hAnsi="MinionW08-Regular" w:cs="MinionW08-Regular"/>
                <w:sz w:val="34"/>
                <w:szCs w:val="34"/>
              </w:rPr>
            </w:rPrChange>
          </w:rPr>
          <w:t>pages</w:t>
        </w:r>
        <w:proofErr w:type="spellEnd"/>
        <w:r w:rsidRPr="00F97842">
          <w:rPr>
            <w:rPrChange w:id="3475" w:author="Elias De Moraes Fernandes" w:date="2016-10-04T23:07:00Z">
              <w:rPr>
                <w:rFonts w:ascii="MinionW08-Regular" w:hAnsi="MinionW08-Regular" w:cs="MinionW08-Regular"/>
                <w:sz w:val="34"/>
                <w:szCs w:val="34"/>
              </w:rPr>
            </w:rPrChange>
          </w:rPr>
          <w:t xml:space="preserve">, 2008. </w:t>
        </w:r>
        <w:proofErr w:type="gramStart"/>
        <w:r w:rsidRPr="00F97842">
          <w:rPr>
            <w:rPrChange w:id="3476" w:author="Elias De Moraes Fernandes" w:date="2016-10-04T23:07:00Z">
              <w:rPr>
                <w:rFonts w:ascii="MinionW08-Regular" w:hAnsi="MinionW08-Regular" w:cs="MinionW08-Regular"/>
                <w:sz w:val="34"/>
                <w:szCs w:val="34"/>
              </w:rPr>
            </w:rPrChange>
          </w:rPr>
          <w:t>doi</w:t>
        </w:r>
        <w:proofErr w:type="gramEnd"/>
        <w:r w:rsidRPr="00F97842">
          <w:rPr>
            <w:rPrChange w:id="3477" w:author="Elias De Moraes Fernandes" w:date="2016-10-04T23:07:00Z">
              <w:rPr>
                <w:rFonts w:ascii="MinionW08-Regular" w:hAnsi="MinionW08-Regular" w:cs="MinionW08-Regular"/>
                <w:sz w:val="34"/>
                <w:szCs w:val="34"/>
              </w:rPr>
            </w:rPrChange>
          </w:rPr>
          <w:t>:10.1155/2008/470350</w:t>
        </w:r>
      </w:ins>
    </w:p>
    <w:p w14:paraId="1B832020" w14:textId="77777777" w:rsidR="00171272" w:rsidRPr="00F97842" w:rsidRDefault="00171272">
      <w:pPr>
        <w:rPr>
          <w:ins w:id="3478" w:author="Elias De Moraes Fernandes" w:date="2016-06-27T21:59:00Z"/>
          <w:rFonts w:ascii="MinionW08-Regular" w:hAnsi="MinionW08-Regular" w:cs="MinionW08-Regular"/>
          <w:sz w:val="34"/>
          <w:szCs w:val="34"/>
        </w:rPr>
        <w:pPrChange w:id="3479" w:author="Elias De Moraes Fernandes" w:date="2016-05-19T13:37:00Z">
          <w:pPr>
            <w:pStyle w:val="ListParagraph"/>
            <w:numPr>
              <w:numId w:val="28"/>
            </w:numPr>
            <w:spacing w:line="240" w:lineRule="auto"/>
            <w:ind w:left="360" w:hanging="360"/>
            <w:jc w:val="both"/>
          </w:pPr>
        </w:pPrChange>
      </w:pPr>
    </w:p>
    <w:p w14:paraId="71FD7F5F" w14:textId="3C657696" w:rsidR="00217BFD" w:rsidRPr="00F97842" w:rsidRDefault="00217BFD">
      <w:pPr>
        <w:rPr>
          <w:ins w:id="3480" w:author="Elias De Moraes Fernandes" w:date="2016-05-19T13:37:00Z"/>
          <w:rPrChange w:id="3481" w:author="Elias De Moraes Fernandes" w:date="2016-10-04T23:07:00Z">
            <w:rPr>
              <w:ins w:id="3482" w:author="Elias De Moraes Fernandes" w:date="2016-05-19T13:37:00Z"/>
              <w:lang w:val="pt-PT"/>
            </w:rPr>
          </w:rPrChange>
        </w:rPr>
        <w:pPrChange w:id="3483" w:author="Elias De Moraes Fernandes" w:date="2016-05-19T13:37:00Z">
          <w:pPr>
            <w:pStyle w:val="ListParagraph"/>
            <w:numPr>
              <w:numId w:val="28"/>
            </w:numPr>
            <w:spacing w:line="240" w:lineRule="auto"/>
            <w:ind w:left="360" w:hanging="360"/>
            <w:jc w:val="both"/>
          </w:pPr>
        </w:pPrChange>
      </w:pPr>
      <w:ins w:id="3484" w:author="Elias De Moraes Fernandes" w:date="2016-05-19T13:38:00Z">
        <w:r w:rsidRPr="00F97842">
          <w:t xml:space="preserve">FABRI, </w:t>
        </w:r>
      </w:ins>
      <w:ins w:id="3485" w:author="Elias De Moraes Fernandes" w:date="2016-05-19T13:37:00Z">
        <w:r w:rsidRPr="00F97842">
          <w:rPr>
            <w:rPrChange w:id="3486" w:author="Elias De Moraes Fernandes" w:date="2016-10-04T23:07:00Z">
              <w:rPr>
                <w:lang w:val="pt-PT"/>
              </w:rPr>
            </w:rPrChange>
          </w:rPr>
          <w:t>J. A</w:t>
        </w:r>
      </w:ins>
      <w:ins w:id="3487" w:author="Elias De Moraes Fernandes" w:date="2016-05-19T13:42:00Z">
        <w:r w:rsidR="00D03ABE" w:rsidRPr="00F97842">
          <w:t>. et al.</w:t>
        </w:r>
      </w:ins>
      <w:ins w:id="3488" w:author="Elias De Moraes Fernandes" w:date="2016-05-19T13:37:00Z">
        <w:r w:rsidRPr="00F97842">
          <w:rPr>
            <w:rPrChange w:id="3489" w:author="Elias De Moraes Fernandes" w:date="2016-10-04T23:07:00Z">
              <w:rPr>
                <w:lang w:val="pt-PT"/>
              </w:rPr>
            </w:rPrChange>
          </w:rPr>
          <w:t xml:space="preserve"> “SCRUM SOLO”, disponível em: </w:t>
        </w:r>
        <w:r w:rsidRPr="00FA63E0">
          <w:fldChar w:fldCharType="begin"/>
        </w:r>
        <w:r w:rsidRPr="00F97842">
          <w:instrText>HYPERLINK "https://www.scrumsolo.wordpress.com/"</w:instrText>
        </w:r>
        <w:r w:rsidRPr="00FA63E0">
          <w:fldChar w:fldCharType="separate"/>
        </w:r>
        <w:r w:rsidRPr="00F97842">
          <w:rPr>
            <w:rPrChange w:id="3490" w:author="Elias De Moraes Fernandes" w:date="2016-10-04T23:07:00Z">
              <w:rPr>
                <w:rStyle w:val="Hyperlink"/>
                <w:sz w:val="16"/>
                <w:szCs w:val="16"/>
                <w:lang w:val="pt-PT"/>
              </w:rPr>
            </w:rPrChange>
          </w:rPr>
          <w:t>https://www.scrumsolo.wordpress.com/</w:t>
        </w:r>
        <w:r w:rsidRPr="00FA63E0">
          <w:fldChar w:fldCharType="end"/>
        </w:r>
        <w:r w:rsidRPr="4A03C906">
          <w:rPr>
            <w:rPrChange w:id="3491" w:author="Convidado" w:date="2016-10-14T04:54:00Z">
              <w:rPr>
                <w:lang w:val="pt-PT"/>
              </w:rPr>
            </w:rPrChange>
          </w:rPr>
          <w:t xml:space="preserve">, </w:t>
        </w:r>
      </w:ins>
      <w:ins w:id="3492" w:author="Elias De Moraes Fernandes" w:date="2016-05-19T13:38:00Z">
        <w:r w:rsidRPr="00F97842">
          <w:t>Acesso em</w:t>
        </w:r>
      </w:ins>
      <w:ins w:id="3493" w:author="Elias De Moraes Fernandes" w:date="2016-05-19T13:37:00Z">
        <w:r w:rsidRPr="38229447">
          <w:t xml:space="preserve">: </w:t>
        </w:r>
      </w:ins>
      <w:ins w:id="3494" w:author="Elias De Moraes Fernandes" w:date="2016-05-19T13:38:00Z">
        <w:r w:rsidRPr="00F97842">
          <w:t>03 mar</w:t>
        </w:r>
      </w:ins>
      <w:ins w:id="3495" w:author="Elias De Moraes Fernandes" w:date="2016-05-19T13:37:00Z">
        <w:r w:rsidRPr="00F97842">
          <w:rPr>
            <w:rPrChange w:id="3496" w:author="Elias De Moraes Fernandes" w:date="2016-10-04T23:07:00Z">
              <w:rPr>
                <w:lang w:val="pt-PT"/>
              </w:rPr>
            </w:rPrChange>
          </w:rPr>
          <w:t xml:space="preserve"> 2016.</w:t>
        </w:r>
      </w:ins>
    </w:p>
    <w:p w14:paraId="250C5946" w14:textId="77777777" w:rsidR="00217BFD" w:rsidRPr="00F97842" w:rsidRDefault="00217BFD">
      <w:pPr>
        <w:pStyle w:val="REFERENCIA"/>
        <w:rPr>
          <w:ins w:id="3497" w:author="Elias De Moraes Fernandes" w:date="2016-05-19T13:37:00Z"/>
        </w:rPr>
        <w:pPrChange w:id="3498" w:author="Elias De Moraes Fernandes" w:date="2016-05-18T20:26:00Z">
          <w:pPr>
            <w:pStyle w:val="REFERENCIA"/>
            <w:jc w:val="both"/>
          </w:pPr>
        </w:pPrChange>
      </w:pPr>
    </w:p>
    <w:p w14:paraId="07D6AD7C" w14:textId="77777777" w:rsidR="00976493" w:rsidRPr="00F97842" w:rsidRDefault="00954DC6">
      <w:pPr>
        <w:pStyle w:val="REFERENCIA"/>
        <w:rPr>
          <w:ins w:id="3499" w:author="Elias De Moraes Fernandes" w:date="2016-05-18T20:26:00Z"/>
        </w:rPr>
        <w:pPrChange w:id="3500" w:author="Elias De Moraes Fernandes" w:date="2016-05-18T20:26:00Z">
          <w:pPr>
            <w:pStyle w:val="REFERENCIA"/>
            <w:jc w:val="both"/>
          </w:pPr>
        </w:pPrChange>
      </w:pPr>
      <w:ins w:id="3501" w:author="Elias De Moraes Fernandes" w:date="2016-05-18T20:03:00Z">
        <w:r w:rsidRPr="00F97842">
          <w:t xml:space="preserve">FABRICATORE, C. </w:t>
        </w:r>
        <w:r w:rsidRPr="00FA63E0">
          <w:rPr>
            <w:b/>
            <w:bCs/>
          </w:rPr>
          <w:t xml:space="preserve">Gameplay </w:t>
        </w:r>
        <w:proofErr w:type="spellStart"/>
        <w:r w:rsidRPr="00FA63E0">
          <w:rPr>
            <w:b/>
            <w:bCs/>
          </w:rPr>
          <w:t>and</w:t>
        </w:r>
        <w:proofErr w:type="spellEnd"/>
        <w:r w:rsidRPr="00FA63E0">
          <w:rPr>
            <w:b/>
            <w:bCs/>
          </w:rPr>
          <w:t xml:space="preserve"> Game </w:t>
        </w:r>
        <w:proofErr w:type="spellStart"/>
        <w:r w:rsidRPr="00FA63E0">
          <w:rPr>
            <w:b/>
            <w:bCs/>
          </w:rPr>
          <w:t>Mechanics</w:t>
        </w:r>
        <w:proofErr w:type="spellEnd"/>
        <w:r w:rsidRPr="00FA63E0">
          <w:rPr>
            <w:b/>
            <w:bCs/>
          </w:rPr>
          <w:t xml:space="preserve"> Design</w:t>
        </w:r>
        <w:r w:rsidRPr="5B0B99E4">
          <w:t xml:space="preserve">. </w:t>
        </w:r>
        <w:r w:rsidRPr="00F97842">
          <w:t>Gameplay</w:t>
        </w:r>
        <w:r w:rsidRPr="5B0B99E4">
          <w:t xml:space="preserve"> </w:t>
        </w:r>
        <w:proofErr w:type="spellStart"/>
        <w:r w:rsidRPr="00F97842">
          <w:t>and</w:t>
        </w:r>
        <w:proofErr w:type="spellEnd"/>
        <w:r w:rsidRPr="00F97842">
          <w:t xml:space="preserve"> Game </w:t>
        </w:r>
        <w:proofErr w:type="spellStart"/>
        <w:r w:rsidRPr="00F97842">
          <w:t>Mechanics</w:t>
        </w:r>
        <w:proofErr w:type="spellEnd"/>
        <w:r w:rsidRPr="00F97842">
          <w:t xml:space="preserve"> Design: A Key </w:t>
        </w:r>
        <w:proofErr w:type="spellStart"/>
        <w:r w:rsidRPr="00F97842">
          <w:t>to</w:t>
        </w:r>
        <w:proofErr w:type="spellEnd"/>
        <w:r w:rsidRPr="5B0B99E4">
          <w:t xml:space="preserve"> </w:t>
        </w:r>
        <w:proofErr w:type="spellStart"/>
        <w:r w:rsidRPr="00F97842">
          <w:t>Quality</w:t>
        </w:r>
        <w:proofErr w:type="spellEnd"/>
        <w:r w:rsidRPr="00F97842">
          <w:t xml:space="preserve"> in Videogames</w:t>
        </w:r>
        <w:r w:rsidR="00976493" w:rsidRPr="5B0B99E4">
          <w:t xml:space="preserve">. </w:t>
        </w:r>
      </w:ins>
      <w:ins w:id="3502" w:author="Elias De Moraes Fernandes" w:date="2016-05-18T20:26:00Z">
        <w:r w:rsidR="00976493" w:rsidRPr="00F97842">
          <w:t>Disponível em: http://www.oecd.org/edu/ceri/39414829.pdf Acesso em: 04 mar. 2016 17:41</w:t>
        </w:r>
      </w:ins>
    </w:p>
    <w:p w14:paraId="0F4BB512" w14:textId="77777777" w:rsidR="004202D5" w:rsidRPr="00F97842" w:rsidRDefault="004202D5">
      <w:pPr>
        <w:pStyle w:val="REFERENCIA"/>
        <w:rPr>
          <w:ins w:id="3503" w:author="Elias De Moraes Fernandes" w:date="2016-05-18T20:06:00Z"/>
        </w:rPr>
      </w:pPr>
    </w:p>
    <w:p w14:paraId="4F9A4D7C" w14:textId="4ED061DC" w:rsidR="00954DC6" w:rsidRPr="00F97842" w:rsidRDefault="00954DC6">
      <w:pPr>
        <w:pStyle w:val="REFERENCIA"/>
        <w:rPr>
          <w:ins w:id="3504" w:author="Elias De Moraes Fernandes" w:date="2016-05-18T20:03:00Z"/>
        </w:rPr>
      </w:pPr>
      <w:proofErr w:type="spellStart"/>
      <w:ins w:id="3505" w:author="Elias De Moraes Fernandes" w:date="2016-05-18T20:03:00Z">
        <w:r w:rsidRPr="00F97842">
          <w:t>Innovation</w:t>
        </w:r>
        <w:proofErr w:type="spellEnd"/>
        <w:r w:rsidRPr="5B0B99E4">
          <w:t xml:space="preserve"> </w:t>
        </w:r>
        <w:proofErr w:type="spellStart"/>
        <w:r w:rsidRPr="00F97842">
          <w:t>House</w:t>
        </w:r>
        <w:proofErr w:type="spellEnd"/>
        <w:r w:rsidRPr="00F97842">
          <w:t xml:space="preserve"> Rio (IHR). Disponível em: https://innovationhouserio.wordpress.com/2015/09/03/brazilian-gaming-studios/ Acesso em: 22 jan.</w:t>
        </w:r>
      </w:ins>
      <w:ins w:id="3506" w:author="Elias De Moraes Fernandes" w:date="2016-10-13T23:02:00Z">
        <w:r w:rsidR="001C3E85" w:rsidRPr="5B0B99E4">
          <w:t xml:space="preserve"> </w:t>
        </w:r>
      </w:ins>
      <w:ins w:id="3507" w:author="Elias De Moraes Fernandes" w:date="2016-05-18T20:03:00Z">
        <w:r w:rsidRPr="00F97842">
          <w:t>2016 16:05.</w:t>
        </w:r>
      </w:ins>
    </w:p>
    <w:p w14:paraId="666E3DC1" w14:textId="77777777" w:rsidR="004202D5" w:rsidRPr="00F97842" w:rsidRDefault="004202D5">
      <w:pPr>
        <w:rPr>
          <w:ins w:id="3508" w:author="Elias De Moraes Fernandes" w:date="2016-05-18T20:06:00Z"/>
          <w:rFonts w:cs="Arial"/>
        </w:rPr>
      </w:pPr>
    </w:p>
    <w:p w14:paraId="6D9B7D3D" w14:textId="77777777" w:rsidR="00954DC6" w:rsidRPr="00F97842" w:rsidRDefault="00954DC6">
      <w:pPr>
        <w:rPr>
          <w:ins w:id="3509" w:author="Elias De Moraes Fernandes" w:date="2016-05-18T20:03:00Z"/>
        </w:rPr>
      </w:pPr>
      <w:ins w:id="3510" w:author="Elias De Moraes Fernandes" w:date="2016-05-18T20:03:00Z">
        <w:r w:rsidRPr="4A03C906">
          <w:rPr>
            <w:rFonts w:eastAsia="Arial" w:cs="Arial"/>
            <w:rPrChange w:id="3511" w:author="Convidado" w:date="2016-10-14T04:54:00Z">
              <w:rPr>
                <w:rFonts w:cs="Arial"/>
              </w:rPr>
            </w:rPrChange>
          </w:rPr>
          <w:t xml:space="preserve">JAMES, M. </w:t>
        </w:r>
        <w:r w:rsidRPr="4A03C906">
          <w:rPr>
            <w:rFonts w:eastAsia="Arial" w:cs="Arial"/>
            <w:b/>
            <w:bCs/>
            <w:rPrChange w:id="3512" w:author="Convidado" w:date="2016-10-14T04:54:00Z">
              <w:rPr>
                <w:rFonts w:cs="Arial"/>
                <w:b/>
              </w:rPr>
            </w:rPrChange>
          </w:rPr>
          <w:t xml:space="preserve">Scrum </w:t>
        </w:r>
        <w:proofErr w:type="spellStart"/>
        <w:r w:rsidRPr="4A03C906">
          <w:rPr>
            <w:rFonts w:eastAsia="Arial" w:cs="Arial"/>
            <w:b/>
            <w:bCs/>
            <w:rPrChange w:id="3513" w:author="Convidado" w:date="2016-10-14T04:54:00Z">
              <w:rPr>
                <w:rFonts w:cs="Arial"/>
                <w:b/>
              </w:rPr>
            </w:rPrChange>
          </w:rPr>
          <w:t>Reference</w:t>
        </w:r>
        <w:proofErr w:type="spellEnd"/>
        <w:r w:rsidRPr="4A03C906">
          <w:rPr>
            <w:rFonts w:eastAsia="Arial" w:cs="Arial"/>
            <w:b/>
            <w:bCs/>
            <w:rPrChange w:id="3514" w:author="Convidado" w:date="2016-10-14T04:54:00Z">
              <w:rPr>
                <w:rFonts w:cs="Arial"/>
                <w:b/>
              </w:rPr>
            </w:rPrChange>
          </w:rPr>
          <w:t xml:space="preserve"> Card</w:t>
        </w:r>
        <w:r w:rsidRPr="4A03C906">
          <w:rPr>
            <w:rFonts w:eastAsia="Arial" w:cs="Arial"/>
            <w:rPrChange w:id="3515" w:author="Convidado" w:date="2016-10-14T04:54:00Z">
              <w:rPr>
                <w:rFonts w:cs="Arial"/>
              </w:rPr>
            </w:rPrChange>
          </w:rPr>
          <w:t xml:space="preserve">. Disponível em: http://scrumreferencecard.com/scrum-reference-card/ </w:t>
        </w:r>
        <w:r w:rsidRPr="00F97842">
          <w:t>Acesso em: 24 fev. 2016 15:20</w:t>
        </w:r>
      </w:ins>
    </w:p>
    <w:p w14:paraId="2E43FEE0" w14:textId="77777777" w:rsidR="004202D5" w:rsidRPr="00F97842" w:rsidDel="009768C7" w:rsidRDefault="004202D5">
      <w:pPr>
        <w:pStyle w:val="REFERENCIA"/>
        <w:rPr>
          <w:ins w:id="3516" w:author="Elias De Moraes Fernandes" w:date="2016-05-18T20:06:00Z"/>
          <w:del w:id="3517" w:author="Elias De Moraes Fernandes" w:date="2016-06-27T21:54:00Z"/>
        </w:rPr>
      </w:pPr>
    </w:p>
    <w:p w14:paraId="67155F49" w14:textId="77777777" w:rsidR="0051187B" w:rsidRPr="00F97842" w:rsidRDefault="0051187B">
      <w:pPr>
        <w:pStyle w:val="REFERENCIA"/>
        <w:rPr>
          <w:ins w:id="3518" w:author="Elias De Moraes Fernandes" w:date="2016-06-27T20:04:00Z"/>
          <w:rFonts w:ascii="Verdana" w:hAnsi="Verdana" w:cs="Verdana"/>
          <w:sz w:val="22"/>
          <w:szCs w:val="22"/>
        </w:rPr>
      </w:pPr>
    </w:p>
    <w:p w14:paraId="01207C48" w14:textId="5E5E6A00" w:rsidR="00954DC6" w:rsidRPr="00F97842" w:rsidRDefault="00954DC6">
      <w:pPr>
        <w:pStyle w:val="REFERENCIA"/>
        <w:rPr>
          <w:ins w:id="3519" w:author="Elias De Moraes Fernandes" w:date="2016-05-18T20:25:00Z"/>
        </w:rPr>
      </w:pPr>
      <w:ins w:id="3520" w:author="Elias De Moraes Fernandes" w:date="2016-05-18T20:03:00Z">
        <w:r w:rsidRPr="00F97842">
          <w:t xml:space="preserve">KANSTENSMIDT, C. Revistas eletrônicas. </w:t>
        </w:r>
        <w:r w:rsidRPr="00FA63E0">
          <w:rPr>
            <w:b/>
            <w:bCs/>
          </w:rPr>
          <w:t>Os impactos das Tecnologias dos Jogos Digitais Multijogadores na Jogabilidade Social</w:t>
        </w:r>
        <w:r w:rsidRPr="5B0B99E4">
          <w:t xml:space="preserve">. </w:t>
        </w:r>
      </w:ins>
      <w:ins w:id="3521" w:author="Elias De Moraes Fernandes" w:date="2016-05-18T20:25:00Z">
        <w:r w:rsidR="00976493" w:rsidRPr="00F97842">
          <w:t>Disponível em: http://revistaseletronicas.pucrs.br/ojs/index.php/famecos/article/view/7789/5531 Acesso em: 23 fev. 2016 5:45</w:t>
        </w:r>
      </w:ins>
    </w:p>
    <w:p w14:paraId="78739C2A" w14:textId="77777777" w:rsidR="00976493" w:rsidRPr="00F97842" w:rsidRDefault="00976493">
      <w:pPr>
        <w:pStyle w:val="REFERENCIA"/>
        <w:rPr>
          <w:ins w:id="3522" w:author="Elias De Moraes Fernandes" w:date="2016-05-18T20:03:00Z"/>
        </w:rPr>
      </w:pPr>
    </w:p>
    <w:p w14:paraId="564C9804" w14:textId="77777777" w:rsidR="00954DC6" w:rsidRPr="00F97842" w:rsidRDefault="00954DC6">
      <w:pPr>
        <w:pStyle w:val="REFERENCIA"/>
        <w:rPr>
          <w:ins w:id="3523" w:author="Elias De Moraes Fernandes" w:date="2016-05-18T20:03:00Z"/>
        </w:rPr>
      </w:pPr>
      <w:ins w:id="3524" w:author="Elias De Moraes Fernandes" w:date="2016-05-18T20:03:00Z">
        <w:r w:rsidRPr="00F97842">
          <w:t xml:space="preserve">LEMES, David de Oliveira. ABRELIVROS. </w:t>
        </w:r>
        <w:r w:rsidRPr="00FA63E0">
          <w:rPr>
            <w:b/>
            <w:bCs/>
          </w:rPr>
          <w:t>Artigo: Serious Games – Jogos e Educação</w:t>
        </w:r>
        <w:r w:rsidRPr="00F97842">
          <w:t>. Disponível em:  http://www.abrelivros.org.br/home/index.php/bienal-2014/resumos-e-fotos/5647-primeiro-resumo Acesso em: 23 fev. 2016 15:11</w:t>
        </w:r>
      </w:ins>
    </w:p>
    <w:p w14:paraId="0195ACCC" w14:textId="77777777" w:rsidR="004202D5" w:rsidRPr="00F97842" w:rsidRDefault="004202D5">
      <w:pPr>
        <w:pStyle w:val="REFERENCIA"/>
        <w:outlineLvl w:val="0"/>
        <w:rPr>
          <w:ins w:id="3525" w:author="Elias De Moraes Fernandes" w:date="2016-05-18T20:06:00Z"/>
        </w:rPr>
      </w:pPr>
    </w:p>
    <w:p w14:paraId="5370C4B1" w14:textId="77777777" w:rsidR="00954DC6" w:rsidRPr="00F97842" w:rsidRDefault="00954DC6">
      <w:pPr>
        <w:pStyle w:val="REFERENCIA"/>
        <w:outlineLvl w:val="0"/>
        <w:rPr>
          <w:ins w:id="3526" w:author="Elias De Moraes Fernandes" w:date="2016-05-18T20:03:00Z"/>
        </w:rPr>
      </w:pPr>
      <w:proofErr w:type="spellStart"/>
      <w:ins w:id="3527" w:author="Elias De Moraes Fernandes" w:date="2016-05-18T20:03:00Z">
        <w:r w:rsidRPr="00F97842">
          <w:lastRenderedPageBreak/>
          <w:t>Lévy</w:t>
        </w:r>
        <w:proofErr w:type="spellEnd"/>
        <w:r w:rsidRPr="00F97842">
          <w:t>, P. (1999) “</w:t>
        </w:r>
        <w:proofErr w:type="spellStart"/>
        <w:r w:rsidRPr="00F97842">
          <w:t>Cibercultura</w:t>
        </w:r>
        <w:proofErr w:type="spellEnd"/>
        <w:r w:rsidRPr="5B0B99E4">
          <w:t xml:space="preserve">”, </w:t>
        </w:r>
        <w:proofErr w:type="spellStart"/>
        <w:r w:rsidRPr="00F97842">
          <w:t>São</w:t>
        </w:r>
        <w:proofErr w:type="spellEnd"/>
        <w:r w:rsidRPr="00F97842">
          <w:t xml:space="preserve"> Paulo SP ed.34. </w:t>
        </w:r>
      </w:ins>
    </w:p>
    <w:p w14:paraId="6612C448" w14:textId="77777777" w:rsidR="004202D5" w:rsidRPr="00F97842" w:rsidRDefault="004202D5">
      <w:pPr>
        <w:pStyle w:val="REFERENCIA"/>
        <w:rPr>
          <w:ins w:id="3528" w:author="Elias De Moraes Fernandes" w:date="2016-05-18T20:06:00Z"/>
        </w:rPr>
      </w:pPr>
    </w:p>
    <w:p w14:paraId="2836AD8B" w14:textId="32552D01" w:rsidR="00954DC6" w:rsidRPr="00F97842" w:rsidRDefault="00954DC6">
      <w:pPr>
        <w:pStyle w:val="REFERENCIA"/>
        <w:rPr>
          <w:ins w:id="3529" w:author="Elias De Moraes Fernandes" w:date="2016-05-18T20:03:00Z"/>
        </w:rPr>
      </w:pPr>
      <w:ins w:id="3530" w:author="Elias De Moraes Fernandes" w:date="2016-05-18T20:03:00Z">
        <w:r w:rsidRPr="00F97842">
          <w:t xml:space="preserve">LOURENCO, NELSON. </w:t>
        </w:r>
        <w:r w:rsidRPr="00FA63E0">
          <w:rPr>
            <w:b/>
            <w:bCs/>
          </w:rPr>
          <w:t xml:space="preserve">Manual de Vermicompostagem e </w:t>
        </w:r>
        <w:proofErr w:type="spellStart"/>
        <w:r w:rsidRPr="00FA63E0">
          <w:rPr>
            <w:b/>
            <w:bCs/>
          </w:rPr>
          <w:t>Vermicultura</w:t>
        </w:r>
        <w:proofErr w:type="spellEnd"/>
        <w:r w:rsidRPr="00FA63E0">
          <w:rPr>
            <w:b/>
            <w:bCs/>
          </w:rPr>
          <w:t xml:space="preserve"> para Agricultura Orgânica</w:t>
        </w:r>
        <w:r w:rsidRPr="00F97842">
          <w:t xml:space="preserve">, 2014. Disponível em: </w:t>
        </w:r>
      </w:ins>
      <w:ins w:id="3531" w:author="Elias De Moraes Fernandes" w:date="2016-05-19T13:23:00Z">
        <w:r w:rsidR="00BB791B" w:rsidRPr="00F97842">
          <w:t>https://goo.gl/9sNeiW</w:t>
        </w:r>
        <w:r w:rsidR="00BB791B" w:rsidRPr="5B0B99E4" w:rsidDel="00BB791B">
          <w:t xml:space="preserve"> </w:t>
        </w:r>
      </w:ins>
      <w:ins w:id="3532" w:author="Elias De Moraes Fernandes" w:date="2016-05-18T20:03:00Z">
        <w:del w:id="3533" w:author="Elias De Moraes Fernandes" w:date="2016-05-19T13:23:00Z">
          <w:r w:rsidRPr="00F97842" w:rsidDel="00BB791B">
            <w:delText xml:space="preserve">https://books.google.com.br/books?id=AtbrCAAAQBAJ&amp;lpg=PA34&amp;ots=eqzU66c18_&amp;dq=vermitecnologia&amp;pg=PA33#v=onepage&amp;q=vermitecnologia&amp;f=false </w:delText>
          </w:r>
        </w:del>
        <w:r w:rsidRPr="00F97842">
          <w:t>Acesso em: 04 fev. 2016 13:15</w:t>
        </w:r>
      </w:ins>
    </w:p>
    <w:p w14:paraId="7900E482" w14:textId="77777777" w:rsidR="004202D5" w:rsidRPr="00F97842" w:rsidRDefault="004202D5">
      <w:pPr>
        <w:pStyle w:val="REFERENCIA"/>
        <w:rPr>
          <w:ins w:id="3534" w:author="Elias De Moraes Fernandes" w:date="2016-05-18T20:06:00Z"/>
        </w:rPr>
      </w:pPr>
    </w:p>
    <w:p w14:paraId="54AC6EE8" w14:textId="6C27A128" w:rsidR="00954DC6" w:rsidRPr="00F97842" w:rsidRDefault="00954DC6">
      <w:pPr>
        <w:pStyle w:val="REFERENCIA"/>
        <w:rPr>
          <w:ins w:id="3535" w:author="Elias De Moraes Fernandes" w:date="2016-05-18T20:03:00Z"/>
        </w:rPr>
      </w:pPr>
      <w:ins w:id="3536" w:author="Elias De Moraes Fernandes" w:date="2016-05-18T20:03:00Z">
        <w:r w:rsidRPr="00F97842">
          <w:t>MASOVER, S. IST-SIS</w:t>
        </w:r>
      </w:ins>
      <w:ins w:id="3537" w:author="Elias De Moraes Fernandes" w:date="2016-05-19T13:25:00Z">
        <w:r w:rsidR="00C025D0" w:rsidRPr="00F97842">
          <w:t>. 2014</w:t>
        </w:r>
      </w:ins>
      <w:ins w:id="3538" w:author="Elias De Moraes Fernandes" w:date="2016-05-18T20:03:00Z">
        <w:r w:rsidRPr="5B0B99E4">
          <w:t xml:space="preserve">. </w:t>
        </w:r>
        <w:proofErr w:type="spellStart"/>
        <w:r w:rsidRPr="00FA63E0">
          <w:rPr>
            <w:b/>
            <w:bCs/>
          </w:rPr>
          <w:t>Model-View-Controller</w:t>
        </w:r>
        <w:proofErr w:type="spellEnd"/>
        <w:r w:rsidRPr="00FA63E0">
          <w:rPr>
            <w:b/>
            <w:bCs/>
          </w:rPr>
          <w:t>:</w:t>
        </w:r>
        <w:r w:rsidRPr="00F97842">
          <w:rPr>
            <w:b/>
          </w:rPr>
          <w:br/>
        </w:r>
        <w:r w:rsidRPr="00FA63E0">
          <w:rPr>
            <w:b/>
            <w:bCs/>
          </w:rPr>
          <w:t xml:space="preserve">A Design </w:t>
        </w:r>
        <w:proofErr w:type="spellStart"/>
        <w:r w:rsidRPr="00FA63E0">
          <w:rPr>
            <w:b/>
            <w:bCs/>
          </w:rPr>
          <w:t>Pattern</w:t>
        </w:r>
        <w:proofErr w:type="spellEnd"/>
        <w:r w:rsidRPr="00FA63E0">
          <w:rPr>
            <w:b/>
            <w:bCs/>
          </w:rPr>
          <w:t xml:space="preserve"> for Software</w:t>
        </w:r>
        <w:r w:rsidRPr="00F97842">
          <w:t xml:space="preserve"> Disponível em: https://ist.berkeley.edu/as-ag/pub/pdf/mvc-seminar.pdf Acesso em: 24 fev. 2016 12:00</w:t>
        </w:r>
      </w:ins>
    </w:p>
    <w:p w14:paraId="324B392D" w14:textId="77777777" w:rsidR="004202D5" w:rsidRPr="00F97842" w:rsidDel="008F7E90" w:rsidRDefault="004202D5">
      <w:pPr>
        <w:pStyle w:val="REFERENCIA"/>
        <w:rPr>
          <w:ins w:id="3539" w:author="Elias De Moraes Fernandes" w:date="2016-05-18T20:06:00Z"/>
          <w:del w:id="3540" w:author="Elias De Moraes Fernandes" w:date="2016-06-27T19:48:00Z"/>
          <w:color w:val="auto"/>
        </w:rPr>
      </w:pPr>
    </w:p>
    <w:p w14:paraId="7627AA12" w14:textId="23B955F0" w:rsidR="00954DC6" w:rsidRPr="00F97842" w:rsidDel="008F7E90" w:rsidRDefault="00954DC6">
      <w:pPr>
        <w:pStyle w:val="REFERENCIA"/>
        <w:rPr>
          <w:ins w:id="3541" w:author="Elias De Moraes Fernandes" w:date="2016-05-18T20:03:00Z"/>
          <w:del w:id="3542" w:author="Elias De Moraes Fernandes" w:date="2016-06-27T19:48:00Z"/>
          <w:color w:val="auto"/>
          <w:rPrChange w:id="3543" w:author="Elias De Moraes Fernandes" w:date="2016-10-04T23:07:00Z">
            <w:rPr>
              <w:ins w:id="3544" w:author="Elias De Moraes Fernandes" w:date="2016-05-18T20:03:00Z"/>
              <w:del w:id="3545" w:author="Elias De Moraes Fernandes" w:date="2016-06-27T19:48:00Z"/>
            </w:rPr>
          </w:rPrChange>
        </w:rPr>
      </w:pPr>
      <w:ins w:id="3546" w:author="Elias De Moraes Fernandes" w:date="2016-05-18T20:03:00Z">
        <w:del w:id="3547" w:author="Elias De Moraes Fernandes" w:date="2016-06-27T19:48:00Z">
          <w:r w:rsidRPr="00F97842" w:rsidDel="008F7E90">
            <w:rPr>
              <w:color w:val="auto"/>
              <w:rPrChange w:id="3548" w:author="Elias De Moraes Fernandes" w:date="2016-10-04T23:07:00Z">
                <w:rPr>
                  <w:color w:val="1A1A1A"/>
                  <w:sz w:val="26"/>
                  <w:szCs w:val="26"/>
                </w:rPr>
              </w:rPrChange>
            </w:rPr>
            <w:delText>Michael, David R., and Sandra L. Chen. Serious games: Games that educate, train, and inform. Muska &amp; Lipman/Premier-Trade, 2005.</w:delText>
          </w:r>
        </w:del>
      </w:ins>
    </w:p>
    <w:p w14:paraId="6AB4750A" w14:textId="01885C99" w:rsidR="00954DC6" w:rsidRPr="00F97842" w:rsidDel="008F7E90" w:rsidRDefault="00954DC6">
      <w:pPr>
        <w:pStyle w:val="REFERENCIA"/>
        <w:rPr>
          <w:ins w:id="3549" w:author="Elias De Moraes Fernandes" w:date="2016-05-18T20:03:00Z"/>
          <w:del w:id="3550" w:author="Elias De Moraes Fernandes" w:date="2016-06-27T19:48:00Z"/>
        </w:rPr>
      </w:pPr>
      <w:ins w:id="3551" w:author="Elias De Moraes Fernandes" w:date="2016-05-18T20:03:00Z">
        <w:del w:id="3552" w:author="Elias De Moraes Fernandes" w:date="2016-06-27T19:48:00Z">
          <w:r w:rsidRPr="00F97842" w:rsidDel="008F7E90">
            <w:delText xml:space="preserve">Ministério do Meio Ambiente, 2016. Disponível em: http://www.mma.gov.br/responsabilidade-socioambiental/a3p/eixos-tematicos/gestão-adequada-dos-res%C3%ADduos Acesso em: 22 jan.2016 14:04. </w:delText>
          </w:r>
        </w:del>
      </w:ins>
    </w:p>
    <w:p w14:paraId="0ADD4732" w14:textId="77777777" w:rsidR="004202D5" w:rsidRPr="00FA63E0" w:rsidRDefault="004202D5">
      <w:pPr>
        <w:pStyle w:val="REFERENCIA"/>
        <w:rPr>
          <w:ins w:id="3553" w:author="Elias De Moraes Fernandes" w:date="2016-05-18T20:06:00Z"/>
        </w:rPr>
        <w:pPrChange w:id="3554" w:author="Elias De Moraes Fernandes" w:date="2016-05-18T20:26:00Z">
          <w:pPr>
            <w:widowControl w:val="0"/>
            <w:autoSpaceDE w:val="0"/>
            <w:autoSpaceDN w:val="0"/>
            <w:adjustRightInd w:val="0"/>
            <w:spacing w:after="240" w:line="360" w:lineRule="atLeast"/>
          </w:pPr>
        </w:pPrChange>
      </w:pPr>
    </w:p>
    <w:p w14:paraId="27FAEE41" w14:textId="77777777" w:rsidR="00954DC6" w:rsidRPr="00F97842" w:rsidRDefault="00954DC6">
      <w:pPr>
        <w:pStyle w:val="REFERENCIA"/>
        <w:rPr>
          <w:ins w:id="3555" w:author="Elias De Moraes Fernandes" w:date="2016-05-18T20:03:00Z"/>
          <w:rPrChange w:id="3556" w:author="Elias De Moraes Fernandes" w:date="2016-10-04T23:07:00Z">
            <w:rPr>
              <w:ins w:id="3557" w:author="Elias De Moraes Fernandes" w:date="2016-05-18T20:03:00Z"/>
              <w:rFonts w:ascii="Times" w:hAnsi="Times" w:cs="Times"/>
            </w:rPr>
          </w:rPrChange>
        </w:rPr>
        <w:pPrChange w:id="3558" w:author="Elias De Moraes Fernandes" w:date="2016-05-18T20:26:00Z">
          <w:pPr>
            <w:widowControl w:val="0"/>
            <w:autoSpaceDE w:val="0"/>
            <w:autoSpaceDN w:val="0"/>
            <w:adjustRightInd w:val="0"/>
            <w:spacing w:after="240" w:line="360" w:lineRule="atLeast"/>
          </w:pPr>
        </w:pPrChange>
      </w:pPr>
      <w:ins w:id="3559" w:author="Elias De Moraes Fernandes" w:date="2016-05-18T20:03:00Z">
        <w:r w:rsidRPr="00F97842">
          <w:rPr>
            <w:color w:val="auto"/>
            <w:rPrChange w:id="3560" w:author="Elias De Moraes Fernandes" w:date="2016-10-04T23:07:00Z">
              <w:rPr>
                <w:sz w:val="32"/>
                <w:szCs w:val="32"/>
              </w:rPr>
            </w:rPrChange>
          </w:rPr>
          <w:t xml:space="preserve">MURRAY, J. Hamlet no </w:t>
        </w:r>
        <w:proofErr w:type="spellStart"/>
        <w:r w:rsidRPr="00F97842">
          <w:rPr>
            <w:color w:val="auto"/>
            <w:rPrChange w:id="3561" w:author="Elias De Moraes Fernandes" w:date="2016-10-04T23:07:00Z">
              <w:rPr>
                <w:sz w:val="32"/>
                <w:szCs w:val="32"/>
              </w:rPr>
            </w:rPrChange>
          </w:rPr>
          <w:t>Holodeck</w:t>
        </w:r>
        <w:proofErr w:type="spellEnd"/>
        <w:r w:rsidRPr="00F97842">
          <w:rPr>
            <w:color w:val="auto"/>
            <w:rPrChange w:id="3562" w:author="Elias De Moraes Fernandes" w:date="2016-10-04T23:07:00Z">
              <w:rPr>
                <w:sz w:val="32"/>
                <w:szCs w:val="32"/>
              </w:rPr>
            </w:rPrChange>
          </w:rPr>
          <w:t xml:space="preserve">: o futuro da narrativa no ciberespaço. São Paulo: Itaú Cultural, 2003. </w:t>
        </w:r>
      </w:ins>
    </w:p>
    <w:p w14:paraId="66010674" w14:textId="77777777" w:rsidR="004202D5" w:rsidRPr="00F97842" w:rsidRDefault="004202D5">
      <w:pPr>
        <w:pStyle w:val="REFERENCIA"/>
        <w:rPr>
          <w:ins w:id="3563" w:author="Elias De Moraes Fernandes" w:date="2016-05-18T20:06:00Z"/>
          <w:color w:val="1A1A1A"/>
          <w:szCs w:val="26"/>
        </w:rPr>
      </w:pPr>
    </w:p>
    <w:p w14:paraId="6093037C" w14:textId="77777777" w:rsidR="00954DC6" w:rsidRPr="00F97842" w:rsidRDefault="00954DC6">
      <w:pPr>
        <w:pStyle w:val="REFERENCIA"/>
        <w:rPr>
          <w:ins w:id="3564" w:author="Elias De Moraes Fernandes" w:date="2016-05-18T20:03:00Z"/>
          <w:color w:val="auto"/>
          <w:sz w:val="26"/>
          <w:szCs w:val="26"/>
          <w:rPrChange w:id="3565" w:author="Elias De Moraes Fernandes" w:date="2016-10-04T23:07:00Z">
            <w:rPr>
              <w:ins w:id="3566" w:author="Elias De Moraes Fernandes" w:date="2016-05-18T20:03:00Z"/>
              <w:color w:val="1A1A1A"/>
              <w:sz w:val="26"/>
              <w:szCs w:val="26"/>
            </w:rPr>
          </w:rPrChange>
        </w:rPr>
      </w:pPr>
      <w:ins w:id="3567" w:author="Elias De Moraes Fernandes" w:date="2016-05-18T20:03:00Z">
        <w:r w:rsidRPr="38229447">
          <w:rPr>
            <w:color w:val="auto"/>
            <w:rPrChange w:id="3568" w:author="Elias Fernandes" w:date="2016-10-05T18:18:00Z">
              <w:rPr>
                <w:color w:val="1A1A1A"/>
                <w:szCs w:val="26"/>
              </w:rPr>
            </w:rPrChange>
          </w:rPr>
          <w:t>NDEGWA</w:t>
        </w:r>
        <w:r w:rsidRPr="00F97842">
          <w:rPr>
            <w:color w:val="auto"/>
            <w:sz w:val="26"/>
            <w:szCs w:val="26"/>
            <w:rPrChange w:id="3569" w:author="Elias De Moraes Fernandes" w:date="2016-10-04T23:07:00Z">
              <w:rPr>
                <w:color w:val="1A1A1A"/>
                <w:sz w:val="26"/>
                <w:szCs w:val="26"/>
              </w:rPr>
            </w:rPrChange>
          </w:rPr>
          <w:t xml:space="preserve">, P. M., </w:t>
        </w:r>
        <w:proofErr w:type="spellStart"/>
        <w:r w:rsidRPr="00F97842">
          <w:rPr>
            <w:color w:val="auto"/>
            <w:sz w:val="26"/>
            <w:szCs w:val="26"/>
            <w:rPrChange w:id="3570" w:author="Elias De Moraes Fernandes" w:date="2016-10-04T23:07:00Z">
              <w:rPr>
                <w:color w:val="1A1A1A"/>
                <w:sz w:val="26"/>
                <w:szCs w:val="26"/>
              </w:rPr>
            </w:rPrChange>
          </w:rPr>
          <w:t>and</w:t>
        </w:r>
        <w:proofErr w:type="spellEnd"/>
        <w:r w:rsidRPr="00F97842">
          <w:rPr>
            <w:color w:val="auto"/>
            <w:sz w:val="26"/>
            <w:szCs w:val="26"/>
            <w:rPrChange w:id="3571" w:author="Elias De Moraes Fernandes" w:date="2016-10-04T23:07:00Z">
              <w:rPr>
                <w:color w:val="1A1A1A"/>
                <w:sz w:val="26"/>
                <w:szCs w:val="26"/>
              </w:rPr>
            </w:rPrChange>
          </w:rPr>
          <w:t xml:space="preserve"> S. A. THOMPSON. "</w:t>
        </w:r>
        <w:proofErr w:type="spellStart"/>
        <w:r w:rsidRPr="00F97842">
          <w:rPr>
            <w:color w:val="auto"/>
            <w:sz w:val="26"/>
            <w:szCs w:val="26"/>
            <w:rPrChange w:id="3572" w:author="Elias De Moraes Fernandes" w:date="2016-10-04T23:07:00Z">
              <w:rPr>
                <w:color w:val="1A1A1A"/>
                <w:sz w:val="26"/>
                <w:szCs w:val="26"/>
              </w:rPr>
            </w:rPrChange>
          </w:rPr>
          <w:t>Integrating</w:t>
        </w:r>
        <w:proofErr w:type="spellEnd"/>
        <w:r w:rsidRPr="00F97842">
          <w:rPr>
            <w:color w:val="auto"/>
            <w:sz w:val="26"/>
            <w:szCs w:val="26"/>
            <w:rPrChange w:id="3573" w:author="Elias De Moraes Fernandes" w:date="2016-10-04T23:07:00Z">
              <w:rPr>
                <w:color w:val="1A1A1A"/>
                <w:sz w:val="26"/>
                <w:szCs w:val="26"/>
              </w:rPr>
            </w:rPrChange>
          </w:rPr>
          <w:t xml:space="preserve"> </w:t>
        </w:r>
        <w:proofErr w:type="spellStart"/>
        <w:r w:rsidRPr="00F97842">
          <w:rPr>
            <w:color w:val="auto"/>
            <w:sz w:val="26"/>
            <w:szCs w:val="26"/>
            <w:rPrChange w:id="3574" w:author="Elias De Moraes Fernandes" w:date="2016-10-04T23:07:00Z">
              <w:rPr>
                <w:color w:val="1A1A1A"/>
                <w:sz w:val="26"/>
                <w:szCs w:val="26"/>
              </w:rPr>
            </w:rPrChange>
          </w:rPr>
          <w:t>composting</w:t>
        </w:r>
        <w:proofErr w:type="spellEnd"/>
        <w:r w:rsidRPr="00F97842">
          <w:rPr>
            <w:color w:val="auto"/>
            <w:sz w:val="26"/>
            <w:szCs w:val="26"/>
            <w:rPrChange w:id="3575" w:author="Elias De Moraes Fernandes" w:date="2016-10-04T23:07:00Z">
              <w:rPr>
                <w:color w:val="1A1A1A"/>
                <w:sz w:val="26"/>
                <w:szCs w:val="26"/>
              </w:rPr>
            </w:rPrChange>
          </w:rPr>
          <w:t xml:space="preserve"> </w:t>
        </w:r>
        <w:proofErr w:type="spellStart"/>
        <w:r w:rsidRPr="00F97842">
          <w:rPr>
            <w:color w:val="auto"/>
            <w:sz w:val="26"/>
            <w:szCs w:val="26"/>
            <w:rPrChange w:id="3576" w:author="Elias De Moraes Fernandes" w:date="2016-10-04T23:07:00Z">
              <w:rPr>
                <w:color w:val="1A1A1A"/>
                <w:sz w:val="26"/>
                <w:szCs w:val="26"/>
              </w:rPr>
            </w:rPrChange>
          </w:rPr>
          <w:t>and</w:t>
        </w:r>
        <w:proofErr w:type="spellEnd"/>
        <w:r w:rsidRPr="00F97842">
          <w:rPr>
            <w:color w:val="auto"/>
            <w:sz w:val="26"/>
            <w:szCs w:val="26"/>
            <w:rPrChange w:id="3577" w:author="Elias De Moraes Fernandes" w:date="2016-10-04T23:07:00Z">
              <w:rPr>
                <w:color w:val="1A1A1A"/>
                <w:sz w:val="26"/>
                <w:szCs w:val="26"/>
              </w:rPr>
            </w:rPrChange>
          </w:rPr>
          <w:t xml:space="preserve"> </w:t>
        </w:r>
        <w:proofErr w:type="spellStart"/>
        <w:r w:rsidRPr="00F97842">
          <w:rPr>
            <w:color w:val="auto"/>
            <w:sz w:val="26"/>
            <w:szCs w:val="26"/>
            <w:rPrChange w:id="3578" w:author="Elias De Moraes Fernandes" w:date="2016-10-04T23:07:00Z">
              <w:rPr>
                <w:color w:val="1A1A1A"/>
                <w:sz w:val="26"/>
                <w:szCs w:val="26"/>
              </w:rPr>
            </w:rPrChange>
          </w:rPr>
          <w:t>vermicomposting</w:t>
        </w:r>
        <w:proofErr w:type="spellEnd"/>
        <w:r w:rsidRPr="00F97842">
          <w:rPr>
            <w:color w:val="auto"/>
            <w:sz w:val="26"/>
            <w:szCs w:val="26"/>
            <w:rPrChange w:id="3579" w:author="Elias De Moraes Fernandes" w:date="2016-10-04T23:07:00Z">
              <w:rPr>
                <w:color w:val="1A1A1A"/>
                <w:sz w:val="26"/>
                <w:szCs w:val="26"/>
              </w:rPr>
            </w:rPrChange>
          </w:rPr>
          <w:t xml:space="preserve"> in </w:t>
        </w:r>
        <w:proofErr w:type="spellStart"/>
        <w:r w:rsidRPr="00F97842">
          <w:rPr>
            <w:color w:val="auto"/>
            <w:sz w:val="26"/>
            <w:szCs w:val="26"/>
            <w:rPrChange w:id="3580" w:author="Elias De Moraes Fernandes" w:date="2016-10-04T23:07:00Z">
              <w:rPr>
                <w:color w:val="1A1A1A"/>
                <w:sz w:val="26"/>
                <w:szCs w:val="26"/>
              </w:rPr>
            </w:rPrChange>
          </w:rPr>
          <w:t>the</w:t>
        </w:r>
        <w:proofErr w:type="spellEnd"/>
        <w:r w:rsidRPr="00F97842">
          <w:rPr>
            <w:color w:val="auto"/>
            <w:sz w:val="26"/>
            <w:szCs w:val="26"/>
            <w:rPrChange w:id="3581" w:author="Elias De Moraes Fernandes" w:date="2016-10-04T23:07:00Z">
              <w:rPr>
                <w:color w:val="1A1A1A"/>
                <w:sz w:val="26"/>
                <w:szCs w:val="26"/>
              </w:rPr>
            </w:rPrChange>
          </w:rPr>
          <w:t xml:space="preserve"> </w:t>
        </w:r>
        <w:proofErr w:type="spellStart"/>
        <w:r w:rsidRPr="00F97842">
          <w:rPr>
            <w:color w:val="auto"/>
            <w:sz w:val="26"/>
            <w:szCs w:val="26"/>
            <w:rPrChange w:id="3582" w:author="Elias De Moraes Fernandes" w:date="2016-10-04T23:07:00Z">
              <w:rPr>
                <w:color w:val="1A1A1A"/>
                <w:sz w:val="26"/>
                <w:szCs w:val="26"/>
              </w:rPr>
            </w:rPrChange>
          </w:rPr>
          <w:t>treatment</w:t>
        </w:r>
        <w:proofErr w:type="spellEnd"/>
        <w:r w:rsidRPr="00F97842">
          <w:rPr>
            <w:color w:val="auto"/>
            <w:sz w:val="26"/>
            <w:szCs w:val="26"/>
            <w:rPrChange w:id="3583" w:author="Elias De Moraes Fernandes" w:date="2016-10-04T23:07:00Z">
              <w:rPr>
                <w:color w:val="1A1A1A"/>
                <w:sz w:val="26"/>
                <w:szCs w:val="26"/>
              </w:rPr>
            </w:rPrChange>
          </w:rPr>
          <w:t xml:space="preserve"> </w:t>
        </w:r>
        <w:proofErr w:type="spellStart"/>
        <w:r w:rsidRPr="00F97842">
          <w:rPr>
            <w:color w:val="auto"/>
            <w:sz w:val="26"/>
            <w:szCs w:val="26"/>
            <w:rPrChange w:id="3584" w:author="Elias De Moraes Fernandes" w:date="2016-10-04T23:07:00Z">
              <w:rPr>
                <w:color w:val="1A1A1A"/>
                <w:sz w:val="26"/>
                <w:szCs w:val="26"/>
              </w:rPr>
            </w:rPrChange>
          </w:rPr>
          <w:t>and</w:t>
        </w:r>
        <w:proofErr w:type="spellEnd"/>
        <w:r w:rsidRPr="00F97842">
          <w:rPr>
            <w:color w:val="auto"/>
            <w:sz w:val="26"/>
            <w:szCs w:val="26"/>
            <w:rPrChange w:id="3585" w:author="Elias De Moraes Fernandes" w:date="2016-10-04T23:07:00Z">
              <w:rPr>
                <w:color w:val="1A1A1A"/>
                <w:sz w:val="26"/>
                <w:szCs w:val="26"/>
              </w:rPr>
            </w:rPrChange>
          </w:rPr>
          <w:t xml:space="preserve"> </w:t>
        </w:r>
        <w:proofErr w:type="spellStart"/>
        <w:r w:rsidRPr="00F97842">
          <w:rPr>
            <w:color w:val="auto"/>
            <w:sz w:val="26"/>
            <w:szCs w:val="26"/>
            <w:rPrChange w:id="3586" w:author="Elias De Moraes Fernandes" w:date="2016-10-04T23:07:00Z">
              <w:rPr>
                <w:color w:val="1A1A1A"/>
                <w:sz w:val="26"/>
                <w:szCs w:val="26"/>
              </w:rPr>
            </w:rPrChange>
          </w:rPr>
          <w:t>bioconversion</w:t>
        </w:r>
        <w:proofErr w:type="spellEnd"/>
        <w:r w:rsidRPr="00F97842">
          <w:rPr>
            <w:color w:val="auto"/>
            <w:sz w:val="26"/>
            <w:szCs w:val="26"/>
            <w:rPrChange w:id="3587" w:author="Elias De Moraes Fernandes" w:date="2016-10-04T23:07:00Z">
              <w:rPr>
                <w:color w:val="1A1A1A"/>
                <w:sz w:val="26"/>
                <w:szCs w:val="26"/>
              </w:rPr>
            </w:rPrChange>
          </w:rPr>
          <w:t xml:space="preserve"> </w:t>
        </w:r>
        <w:proofErr w:type="spellStart"/>
        <w:r w:rsidRPr="00F97842">
          <w:rPr>
            <w:color w:val="auto"/>
            <w:sz w:val="26"/>
            <w:szCs w:val="26"/>
            <w:rPrChange w:id="3588" w:author="Elias De Moraes Fernandes" w:date="2016-10-04T23:07:00Z">
              <w:rPr>
                <w:color w:val="1A1A1A"/>
                <w:sz w:val="26"/>
                <w:szCs w:val="26"/>
              </w:rPr>
            </w:rPrChange>
          </w:rPr>
          <w:t>of</w:t>
        </w:r>
        <w:proofErr w:type="spellEnd"/>
        <w:r w:rsidRPr="00F97842">
          <w:rPr>
            <w:color w:val="auto"/>
            <w:sz w:val="26"/>
            <w:szCs w:val="26"/>
            <w:rPrChange w:id="3589" w:author="Elias De Moraes Fernandes" w:date="2016-10-04T23:07:00Z">
              <w:rPr>
                <w:color w:val="1A1A1A"/>
                <w:sz w:val="26"/>
                <w:szCs w:val="26"/>
              </w:rPr>
            </w:rPrChange>
          </w:rPr>
          <w:t xml:space="preserve"> </w:t>
        </w:r>
        <w:proofErr w:type="spellStart"/>
        <w:r w:rsidRPr="00F97842">
          <w:rPr>
            <w:color w:val="auto"/>
            <w:sz w:val="26"/>
            <w:szCs w:val="26"/>
            <w:rPrChange w:id="3590" w:author="Elias De Moraes Fernandes" w:date="2016-10-04T23:07:00Z">
              <w:rPr>
                <w:color w:val="1A1A1A"/>
                <w:sz w:val="26"/>
                <w:szCs w:val="26"/>
              </w:rPr>
            </w:rPrChange>
          </w:rPr>
          <w:t>biosolids</w:t>
        </w:r>
        <w:proofErr w:type="spellEnd"/>
        <w:r w:rsidRPr="00F97842">
          <w:rPr>
            <w:color w:val="auto"/>
            <w:sz w:val="26"/>
            <w:szCs w:val="26"/>
            <w:rPrChange w:id="3591" w:author="Elias De Moraes Fernandes" w:date="2016-10-04T23:07:00Z">
              <w:rPr>
                <w:color w:val="1A1A1A"/>
                <w:sz w:val="26"/>
                <w:szCs w:val="26"/>
              </w:rPr>
            </w:rPrChange>
          </w:rPr>
          <w:t xml:space="preserve">." </w:t>
        </w:r>
        <w:proofErr w:type="spellStart"/>
        <w:r w:rsidRPr="5B0B99E4">
          <w:rPr>
            <w:i/>
            <w:iCs/>
            <w:color w:val="auto"/>
            <w:sz w:val="26"/>
            <w:szCs w:val="26"/>
            <w:rPrChange w:id="3592" w:author="Convidado" w:date="2016-10-14T04:57:00Z">
              <w:rPr>
                <w:i/>
                <w:iCs/>
                <w:color w:val="1A1A1A"/>
                <w:sz w:val="26"/>
                <w:szCs w:val="26"/>
              </w:rPr>
            </w:rPrChange>
          </w:rPr>
          <w:t>Bioresource</w:t>
        </w:r>
        <w:proofErr w:type="spellEnd"/>
        <w:r w:rsidRPr="5B0B99E4">
          <w:rPr>
            <w:i/>
            <w:iCs/>
            <w:color w:val="auto"/>
            <w:sz w:val="26"/>
            <w:szCs w:val="26"/>
            <w:rPrChange w:id="3593" w:author="Convidado" w:date="2016-10-14T04:57:00Z">
              <w:rPr>
                <w:i/>
                <w:iCs/>
                <w:color w:val="1A1A1A"/>
                <w:sz w:val="26"/>
                <w:szCs w:val="26"/>
              </w:rPr>
            </w:rPrChange>
          </w:rPr>
          <w:t xml:space="preserve"> </w:t>
        </w:r>
        <w:proofErr w:type="spellStart"/>
        <w:r w:rsidRPr="5B0B99E4">
          <w:rPr>
            <w:i/>
            <w:iCs/>
            <w:color w:val="auto"/>
            <w:sz w:val="26"/>
            <w:szCs w:val="26"/>
            <w:rPrChange w:id="3594" w:author="Convidado" w:date="2016-10-14T04:57:00Z">
              <w:rPr>
                <w:i/>
                <w:iCs/>
                <w:color w:val="1A1A1A"/>
                <w:sz w:val="26"/>
                <w:szCs w:val="26"/>
              </w:rPr>
            </w:rPrChange>
          </w:rPr>
          <w:t>technology</w:t>
        </w:r>
        <w:proofErr w:type="spellEnd"/>
        <w:r w:rsidRPr="00F97842">
          <w:rPr>
            <w:color w:val="auto"/>
            <w:sz w:val="26"/>
            <w:szCs w:val="26"/>
            <w:rPrChange w:id="3595" w:author="Elias De Moraes Fernandes" w:date="2016-10-04T23:07:00Z">
              <w:rPr>
                <w:color w:val="1A1A1A"/>
                <w:sz w:val="26"/>
                <w:szCs w:val="26"/>
              </w:rPr>
            </w:rPrChange>
          </w:rPr>
          <w:t xml:space="preserve"> 76.2 (2001): 107-112.</w:t>
        </w:r>
      </w:ins>
    </w:p>
    <w:p w14:paraId="5061804F" w14:textId="77777777" w:rsidR="004202D5" w:rsidRPr="00F97842" w:rsidRDefault="004202D5">
      <w:pPr>
        <w:pStyle w:val="REFERENCIA"/>
        <w:rPr>
          <w:ins w:id="3596" w:author="Elias De Moraes Fernandes" w:date="2016-05-18T20:06:00Z"/>
        </w:rPr>
      </w:pPr>
    </w:p>
    <w:p w14:paraId="02F99E04" w14:textId="77777777" w:rsidR="00954DC6" w:rsidRPr="00F97842" w:rsidRDefault="00954DC6">
      <w:pPr>
        <w:pStyle w:val="REFERENCIA"/>
        <w:rPr>
          <w:ins w:id="3597" w:author="Elias De Moraes Fernandes" w:date="2016-05-18T20:03:00Z"/>
        </w:rPr>
      </w:pPr>
      <w:ins w:id="3598" w:author="Elias De Moraes Fernandes" w:date="2016-05-18T20:03:00Z">
        <w:r w:rsidRPr="00F97842">
          <w:t>NUERNBERG, ANA CLAUDIA</w:t>
        </w:r>
        <w:r w:rsidRPr="00FA63E0">
          <w:rPr>
            <w:b/>
            <w:bCs/>
          </w:rPr>
          <w:t>.</w:t>
        </w:r>
        <w:r w:rsidRPr="38229447">
          <w:rPr>
            <w:rFonts w:ascii="Helvetica Neue" w:eastAsia="Helvetica Neue" w:hAnsi="Helvetica Neue" w:cs="Helvetica Neue"/>
            <w:color w:val="9A5C5E"/>
            <w:sz w:val="28"/>
            <w:szCs w:val="28"/>
            <w:rPrChange w:id="3599" w:author="Elias Fernandes" w:date="2016-10-05T18:18:00Z">
              <w:rPr>
                <w:rFonts w:ascii="Helvetica Neue" w:hAnsi="Helvetica Neue" w:cs="Helvetica Neue"/>
                <w:color w:val="9A5C5E"/>
                <w:sz w:val="28"/>
                <w:szCs w:val="28"/>
              </w:rPr>
            </w:rPrChange>
          </w:rPr>
          <w:t xml:space="preserve"> </w:t>
        </w:r>
        <w:r w:rsidRPr="00F97842">
          <w:t xml:space="preserve">Vermicompostagem: estudo de caso utilizando resíduo orgânico do restaurante universitário da UTFPR Câmpus Curitiba/Sede </w:t>
        </w:r>
        <w:proofErr w:type="spellStart"/>
        <w:r w:rsidRPr="00F97842">
          <w:t>Ecoville</w:t>
        </w:r>
        <w:proofErr w:type="spellEnd"/>
        <w:r w:rsidRPr="00F97842">
          <w:t>. Disponível em: http://repositorio.roca.utfpr.edu.br/jspui/handle/1/3911 Acesso em: 23 jan.2016 11:30.</w:t>
        </w:r>
      </w:ins>
    </w:p>
    <w:p w14:paraId="3D2FBD7F" w14:textId="77777777" w:rsidR="00954DC6" w:rsidRPr="00F97842" w:rsidRDefault="00954DC6">
      <w:pPr>
        <w:pStyle w:val="REFERENCIA"/>
        <w:rPr>
          <w:ins w:id="3600" w:author="Elias De Moraes Fernandes" w:date="2016-05-18T20:03:00Z"/>
        </w:rPr>
      </w:pPr>
      <w:ins w:id="3601" w:author="Elias De Moraes Fernandes" w:date="2016-05-18T20:03:00Z">
        <w:r w:rsidRPr="00F97842">
          <w:t xml:space="preserve">Panorama dos Resíduos Sólidos no Brasil, 2015. Disponível em: http://www.abrelpe.org.br/Panorama/panorama2014.pdf Acesso em: 21 jan.2016 17:15. </w:t>
        </w:r>
      </w:ins>
    </w:p>
    <w:p w14:paraId="47842D51" w14:textId="77777777" w:rsidR="004202D5" w:rsidRPr="00F97842" w:rsidRDefault="004202D5">
      <w:pPr>
        <w:pStyle w:val="REFERENCIA"/>
        <w:rPr>
          <w:ins w:id="3602" w:author="Elias De Moraes Fernandes" w:date="2016-05-18T20:06:00Z"/>
        </w:rPr>
      </w:pPr>
    </w:p>
    <w:p w14:paraId="6B8573E6" w14:textId="77777777" w:rsidR="00954DC6" w:rsidRDefault="00954DC6">
      <w:pPr>
        <w:pStyle w:val="REFERENCIA"/>
        <w:rPr>
          <w:ins w:id="3603" w:author="Elias de Moraes Fernandes" w:date="2016-10-15T12:44:00Z"/>
        </w:rPr>
      </w:pPr>
      <w:ins w:id="3604" w:author="Elias De Moraes Fernandes" w:date="2016-05-18T20:03:00Z">
        <w:r w:rsidRPr="00F97842">
          <w:t>PRENSKY, M. Digital Game-</w:t>
        </w:r>
        <w:proofErr w:type="spellStart"/>
        <w:r w:rsidRPr="00F97842">
          <w:t>Based</w:t>
        </w:r>
        <w:proofErr w:type="spellEnd"/>
        <w:r w:rsidRPr="00F97842">
          <w:t xml:space="preserve"> Learning. St. Paul: </w:t>
        </w:r>
        <w:proofErr w:type="spellStart"/>
        <w:r w:rsidRPr="00F97842">
          <w:t>Paragon</w:t>
        </w:r>
        <w:proofErr w:type="spellEnd"/>
        <w:r w:rsidRPr="5B0B99E4">
          <w:t xml:space="preserve"> </w:t>
        </w:r>
        <w:proofErr w:type="spellStart"/>
        <w:r w:rsidRPr="00F97842">
          <w:t>House</w:t>
        </w:r>
        <w:proofErr w:type="spellEnd"/>
        <w:r w:rsidRPr="00F97842">
          <w:t xml:space="preserve">, 2001. </w:t>
        </w:r>
      </w:ins>
    </w:p>
    <w:p w14:paraId="11D58988" w14:textId="11C1035C" w:rsidR="00A92B56" w:rsidRDefault="00A92B56">
      <w:pPr>
        <w:pStyle w:val="REFERENCIA"/>
        <w:rPr>
          <w:ins w:id="3605" w:author="Elias de Moraes Fernandes" w:date="2016-10-15T12:44:00Z"/>
        </w:rPr>
      </w:pPr>
    </w:p>
    <w:p w14:paraId="63A2FAAB" w14:textId="281CC392" w:rsidR="00A92B56" w:rsidRPr="009536E8" w:rsidRDefault="006B3097" w:rsidP="009536E8">
      <w:pPr>
        <w:pStyle w:val="REFERENCIA"/>
        <w:rPr>
          <w:ins w:id="3606" w:author="Elias de Moraes Fernandes" w:date="2016-10-15T12:44:00Z"/>
          <w:rPrChange w:id="3607" w:author="Elias de Moraes Fernandes" w:date="2016-10-15T12:45:00Z">
            <w:rPr>
              <w:ins w:id="3608" w:author="Elias de Moraes Fernandes" w:date="2016-10-15T12:44:00Z"/>
              <w:rFonts w:ascii="Times New Roman" w:eastAsia="Times New Roman" w:hAnsi="Times New Roman"/>
              <w:lang w:val="en-US"/>
            </w:rPr>
          </w:rPrChange>
        </w:rPr>
        <w:pPrChange w:id="3609" w:author="Elias de Moraes Fernandes" w:date="2016-10-15T12:45:00Z">
          <w:pPr/>
        </w:pPrChange>
      </w:pPr>
      <w:ins w:id="3610" w:author="Elias de Moraes Fernandes" w:date="2016-10-15T12:46:00Z">
        <w:r>
          <w:t>PRENSKY, M</w:t>
        </w:r>
      </w:ins>
      <w:ins w:id="3611" w:author="Elias de Moraes Fernandes" w:date="2016-10-15T12:44:00Z">
        <w:r w:rsidR="00A92B56">
          <w:fldChar w:fldCharType="begin"/>
        </w:r>
        <w:r w:rsidR="00A92B56">
          <w:instrText xml:space="preserve"> HYPERLINK "http://dl.acm.org/citation.cfm?id=1209307&amp;CFID=852500841&amp;CFTOKEN=24195620" </w:instrText>
        </w:r>
      </w:ins>
      <w:ins w:id="3612" w:author="Elias de Moraes Fernandes" w:date="2016-10-15T12:44:00Z">
        <w:r w:rsidR="00A92B56">
          <w:fldChar w:fldCharType="separate"/>
        </w:r>
      </w:ins>
      <w:ins w:id="3613" w:author="Elias de Moraes Fernandes" w:date="2016-10-15T12:46:00Z">
        <w:r>
          <w:t>.</w:t>
        </w:r>
      </w:ins>
      <w:ins w:id="3614" w:author="Elias de Moraes Fernandes" w:date="2016-10-15T12:44:00Z">
        <w:r w:rsidR="00A92B56" w:rsidRPr="009536E8">
          <w:rPr>
            <w:rPrChange w:id="3615" w:author="Elias de Moraes Fernandes" w:date="2016-10-15T12:45:00Z">
              <w:rPr>
                <w:rStyle w:val="Hyperlink"/>
                <w:rFonts w:ascii="Verdana" w:hAnsi="Verdana"/>
                <w:color w:val="990033"/>
                <w:sz w:val="19"/>
                <w:szCs w:val="19"/>
                <w:shd w:val="clear" w:color="auto" w:fill="FFFFFF"/>
              </w:rPr>
            </w:rPrChange>
          </w:rPr>
          <w:t xml:space="preserve"> Digital Game-</w:t>
        </w:r>
        <w:proofErr w:type="spellStart"/>
        <w:r w:rsidR="00A92B56" w:rsidRPr="009536E8">
          <w:rPr>
            <w:rPrChange w:id="3616" w:author="Elias de Moraes Fernandes" w:date="2016-10-15T12:45:00Z">
              <w:rPr>
                <w:rStyle w:val="Hyperlink"/>
                <w:rFonts w:ascii="Verdana" w:hAnsi="Verdana"/>
                <w:color w:val="990033"/>
                <w:sz w:val="19"/>
                <w:szCs w:val="19"/>
                <w:shd w:val="clear" w:color="auto" w:fill="FFFFFF"/>
              </w:rPr>
            </w:rPrChange>
          </w:rPr>
          <w:t>Based</w:t>
        </w:r>
        <w:proofErr w:type="spellEnd"/>
        <w:r w:rsidR="00A92B56" w:rsidRPr="009536E8">
          <w:rPr>
            <w:rPrChange w:id="3617" w:author="Elias de Moraes Fernandes" w:date="2016-10-15T12:45:00Z">
              <w:rPr>
                <w:rStyle w:val="Hyperlink"/>
                <w:rFonts w:ascii="Verdana" w:hAnsi="Verdana"/>
                <w:color w:val="990033"/>
                <w:sz w:val="19"/>
                <w:szCs w:val="19"/>
                <w:shd w:val="clear" w:color="auto" w:fill="FFFFFF"/>
              </w:rPr>
            </w:rPrChange>
          </w:rPr>
          <w:t xml:space="preserve"> Learning, McGraw-Hill Pub. </w:t>
        </w:r>
        <w:proofErr w:type="spellStart"/>
        <w:r w:rsidR="00A92B56" w:rsidRPr="009536E8">
          <w:rPr>
            <w:rPrChange w:id="3618" w:author="Elias de Moraes Fernandes" w:date="2016-10-15T12:45:00Z">
              <w:rPr>
                <w:rStyle w:val="Hyperlink"/>
                <w:rFonts w:ascii="Verdana" w:hAnsi="Verdana"/>
                <w:color w:val="990033"/>
                <w:sz w:val="19"/>
                <w:szCs w:val="19"/>
                <w:shd w:val="clear" w:color="auto" w:fill="FFFFFF"/>
              </w:rPr>
            </w:rPrChange>
          </w:rPr>
          <w:t>Co</w:t>
        </w:r>
        <w:proofErr w:type="spellEnd"/>
        <w:r w:rsidR="00A92B56" w:rsidRPr="009536E8">
          <w:rPr>
            <w:rPrChange w:id="3619" w:author="Elias de Moraes Fernandes" w:date="2016-10-15T12:45:00Z">
              <w:rPr>
                <w:rStyle w:val="Hyperlink"/>
                <w:rFonts w:ascii="Verdana" w:hAnsi="Verdana"/>
                <w:color w:val="990033"/>
                <w:sz w:val="19"/>
                <w:szCs w:val="19"/>
                <w:shd w:val="clear" w:color="auto" w:fill="FFFFFF"/>
              </w:rPr>
            </w:rPrChange>
          </w:rPr>
          <w:t>., 2004</w:t>
        </w:r>
        <w:r w:rsidR="00A92B56">
          <w:fldChar w:fldCharType="end"/>
        </w:r>
      </w:ins>
    </w:p>
    <w:p w14:paraId="16C15405" w14:textId="77777777" w:rsidR="00A92B56" w:rsidRPr="00F97842" w:rsidDel="006B3097" w:rsidRDefault="00A92B56">
      <w:pPr>
        <w:pStyle w:val="REFERENCIA"/>
        <w:rPr>
          <w:ins w:id="3620" w:author="Elias De Moraes Fernandes" w:date="2016-05-18T20:03:00Z"/>
          <w:del w:id="3621" w:author="Elias de Moraes Fernandes" w:date="2016-10-15T12:46:00Z"/>
        </w:rPr>
      </w:pPr>
    </w:p>
    <w:p w14:paraId="34CB555E" w14:textId="77777777" w:rsidR="004202D5" w:rsidRPr="00F97842" w:rsidRDefault="004202D5">
      <w:pPr>
        <w:pStyle w:val="REFERENCIA"/>
        <w:rPr>
          <w:ins w:id="3622" w:author="Elias De Moraes Fernandes" w:date="2016-05-18T20:06:00Z"/>
        </w:rPr>
      </w:pPr>
    </w:p>
    <w:p w14:paraId="79BC2953" w14:textId="77777777" w:rsidR="00954DC6" w:rsidRPr="00F97842" w:rsidRDefault="00954DC6">
      <w:pPr>
        <w:pStyle w:val="REFERENCIA"/>
        <w:rPr>
          <w:ins w:id="3623" w:author="Elias De Moraes Fernandes" w:date="2016-05-18T20:03:00Z"/>
        </w:rPr>
      </w:pPr>
      <w:ins w:id="3624" w:author="Elias De Moraes Fernandes" w:date="2016-05-18T20:03:00Z">
        <w:r w:rsidRPr="00F97842">
          <w:t xml:space="preserve">SAMPAIO, H. </w:t>
        </w:r>
        <w:r w:rsidRPr="00FA63E0">
          <w:rPr>
            <w:b/>
            <w:bCs/>
          </w:rPr>
          <w:t>Jogos casuais tomam conta da Indústria</w:t>
        </w:r>
        <w:r w:rsidRPr="00F97842">
          <w:t>. Disponível em: http://jogos.uol.com.br/reportagens/ultnot/2008/06/24/ult2240u131.jhtm Acesso em: 02 mai.2016 17:31</w:t>
        </w:r>
      </w:ins>
    </w:p>
    <w:p w14:paraId="7796C1EC" w14:textId="77777777" w:rsidR="004202D5" w:rsidRPr="00F97842" w:rsidRDefault="004202D5">
      <w:pPr>
        <w:rPr>
          <w:ins w:id="3625" w:author="Elias De Moraes Fernandes" w:date="2016-05-19T13:10:00Z"/>
          <w:rFonts w:cs="Arial"/>
        </w:rPr>
      </w:pPr>
    </w:p>
    <w:p w14:paraId="44C7A023" w14:textId="4806388B" w:rsidR="00E51F55" w:rsidRPr="00F97842" w:rsidRDefault="00E51F55">
      <w:pPr>
        <w:rPr>
          <w:ins w:id="3626" w:author="Elias De Moraes Fernandes" w:date="2016-05-19T13:12:00Z"/>
        </w:rPr>
      </w:pPr>
      <w:ins w:id="3627" w:author="Elias De Moraes Fernandes" w:date="2016-05-19T13:10:00Z">
        <w:r w:rsidRPr="4A03C906">
          <w:rPr>
            <w:rFonts w:eastAsia="Arial" w:cs="Arial"/>
            <w:rPrChange w:id="3628" w:author="Convidado" w:date="2016-10-14T04:54:00Z">
              <w:rPr>
                <w:rFonts w:cs="Arial"/>
              </w:rPr>
            </w:rPrChange>
          </w:rPr>
          <w:t>SCRUM SOLO. Visão Geral, 2015</w:t>
        </w:r>
      </w:ins>
      <w:ins w:id="3629" w:author="Elias De Moraes Fernandes" w:date="2016-05-19T13:11:00Z">
        <w:r w:rsidRPr="4A03C906">
          <w:rPr>
            <w:rFonts w:eastAsia="Arial" w:cs="Arial"/>
            <w:rPrChange w:id="3630" w:author="Convidado" w:date="2016-10-14T04:54:00Z">
              <w:rPr>
                <w:rFonts w:cs="Arial"/>
              </w:rPr>
            </w:rPrChange>
          </w:rPr>
          <w:t xml:space="preserve">. Disponível em: </w:t>
        </w:r>
        <w:r w:rsidRPr="00F97842">
          <w:t>https://www.scrumsolo.wordpress.com/ Acesso: 18 abril, 2016 12:10</w:t>
        </w:r>
      </w:ins>
    </w:p>
    <w:p w14:paraId="590A6D4B" w14:textId="77777777" w:rsidR="00E51F55" w:rsidRPr="00F97842" w:rsidRDefault="00E51F55">
      <w:pPr>
        <w:rPr>
          <w:ins w:id="3631" w:author="Elias De Moraes Fernandes" w:date="2016-05-18T20:06:00Z"/>
          <w:rFonts w:cs="Arial"/>
        </w:rPr>
      </w:pPr>
    </w:p>
    <w:p w14:paraId="127A713C" w14:textId="5216163C" w:rsidR="00D30DAB" w:rsidRDefault="00D30DAB">
      <w:pPr>
        <w:rPr>
          <w:ins w:id="3632" w:author="Elias De Moraes Fernandes" w:date="2016-10-13T23:01:00Z"/>
          <w:rFonts w:eastAsia="Arial" w:cs="Arial"/>
        </w:rPr>
      </w:pPr>
      <w:ins w:id="3633" w:author="Elias De Moraes Fernandes" w:date="2016-10-13T23:00:00Z">
        <w:r w:rsidRPr="4A03C906">
          <w:rPr>
            <w:rFonts w:eastAsia="Arial" w:cs="Arial"/>
          </w:rPr>
          <w:t xml:space="preserve">SPECOUT BY GRAPHIQ, </w:t>
        </w:r>
      </w:ins>
      <w:ins w:id="3634" w:author="Elias De Moraes Fernandes" w:date="2016-10-13T23:01:00Z">
        <w:r w:rsidRPr="4A03C906">
          <w:rPr>
            <w:rFonts w:eastAsia="Arial" w:cs="Arial"/>
          </w:rPr>
          <w:t>2014.</w:t>
        </w:r>
      </w:ins>
      <w:ins w:id="3635" w:author="Elias De Moraes Fernandes" w:date="2016-10-13T23:03:00Z">
        <w:r w:rsidR="001C3E85" w:rsidRPr="4A03C906">
          <w:rPr>
            <w:rFonts w:eastAsia="Arial" w:cs="Arial"/>
          </w:rPr>
          <w:t xml:space="preserve"> </w:t>
        </w:r>
      </w:ins>
      <w:ins w:id="3636" w:author="Elias De Moraes Fernandes" w:date="2016-10-13T23:02:00Z">
        <w:r w:rsidR="001C3E85" w:rsidRPr="4A03C906">
          <w:rPr>
            <w:rFonts w:eastAsia="Arial" w:cs="Arial"/>
          </w:rPr>
          <w:t>QUALCOMM SNAPDRAGON MSM 8255.</w:t>
        </w:r>
      </w:ins>
      <w:ins w:id="3637" w:author="Elias De Moraes Fernandes" w:date="2016-10-13T23:01:00Z">
        <w:r w:rsidRPr="4A03C906">
          <w:rPr>
            <w:rFonts w:eastAsia="Arial" w:cs="Arial"/>
          </w:rPr>
          <w:t xml:space="preserve"> Disponível em: http://system-on-a-chip.specout.com/l/264/Qualcomm-Snapdragon-MSM8255 Acesso: </w:t>
        </w:r>
        <w:r w:rsidR="001C3E85" w:rsidRPr="4A03C906">
          <w:rPr>
            <w:rFonts w:eastAsia="Arial" w:cs="Arial"/>
          </w:rPr>
          <w:t>10 fev</w:t>
        </w:r>
      </w:ins>
      <w:ins w:id="3638" w:author="Elias De Moraes Fernandes" w:date="2016-10-13T23:02:00Z">
        <w:r w:rsidR="001C3E85" w:rsidRPr="4A03C906">
          <w:rPr>
            <w:rFonts w:eastAsia="Arial" w:cs="Arial"/>
          </w:rPr>
          <w:t>.</w:t>
        </w:r>
      </w:ins>
      <w:ins w:id="3639" w:author="Elias De Moraes Fernandes" w:date="2016-10-13T23:01:00Z">
        <w:r w:rsidR="001C3E85" w:rsidRPr="4A03C906">
          <w:rPr>
            <w:rFonts w:eastAsia="Arial" w:cs="Arial"/>
          </w:rPr>
          <w:t xml:space="preserve"> 201</w:t>
        </w:r>
      </w:ins>
      <w:ins w:id="3640" w:author="Elias De Moraes Fernandes" w:date="2016-10-13T23:02:00Z">
        <w:r w:rsidR="001C3E85" w:rsidRPr="4A03C906">
          <w:rPr>
            <w:rFonts w:eastAsia="Arial" w:cs="Arial"/>
          </w:rPr>
          <w:t>6 22: 02</w:t>
        </w:r>
      </w:ins>
    </w:p>
    <w:p w14:paraId="453667ED" w14:textId="77777777" w:rsidR="00D30DAB" w:rsidRDefault="00D30DAB">
      <w:pPr>
        <w:rPr>
          <w:ins w:id="3641" w:author="Elias De Moraes Fernandes" w:date="2016-10-13T23:00:00Z"/>
          <w:rFonts w:eastAsia="Arial" w:cs="Arial"/>
        </w:rPr>
      </w:pPr>
    </w:p>
    <w:p w14:paraId="428A4F36" w14:textId="2F1E6E23" w:rsidR="00954DC6" w:rsidRPr="00F97842" w:rsidRDefault="00954DC6">
      <w:pPr>
        <w:rPr>
          <w:ins w:id="3642" w:author="Elias De Moraes Fernandes" w:date="2016-05-18T20:03:00Z"/>
          <w:rFonts w:cs="Arial"/>
        </w:rPr>
      </w:pPr>
      <w:ins w:id="3643" w:author="Elias De Moraes Fernandes" w:date="2016-05-18T20:03:00Z">
        <w:r w:rsidRPr="4A03C906">
          <w:rPr>
            <w:rFonts w:eastAsia="Arial" w:cs="Arial"/>
            <w:rPrChange w:id="3644" w:author="Convidado" w:date="2016-10-14T04:54:00Z">
              <w:rPr>
                <w:rFonts w:cs="Arial"/>
              </w:rPr>
            </w:rPrChange>
          </w:rPr>
          <w:t xml:space="preserve">STEUER, J. </w:t>
        </w:r>
        <w:proofErr w:type="spellStart"/>
        <w:r w:rsidRPr="4A03C906">
          <w:rPr>
            <w:rFonts w:eastAsia="Arial" w:cs="Arial"/>
            <w:rPrChange w:id="3645" w:author="Convidado" w:date="2016-10-14T04:54:00Z">
              <w:rPr>
                <w:rFonts w:cs="Arial"/>
              </w:rPr>
            </w:rPrChange>
          </w:rPr>
          <w:t>Department</w:t>
        </w:r>
        <w:proofErr w:type="spellEnd"/>
        <w:r w:rsidRPr="4A03C906">
          <w:rPr>
            <w:rFonts w:eastAsia="Arial" w:cs="Arial"/>
            <w:rPrChange w:id="3646" w:author="Convidado" w:date="2016-10-14T04:54:00Z">
              <w:rPr>
                <w:rFonts w:cs="Arial"/>
              </w:rPr>
            </w:rPrChange>
          </w:rPr>
          <w:t xml:space="preserve"> </w:t>
        </w:r>
        <w:proofErr w:type="spellStart"/>
        <w:r w:rsidRPr="4A03C906">
          <w:rPr>
            <w:rFonts w:eastAsia="Arial" w:cs="Arial"/>
            <w:rPrChange w:id="3647" w:author="Convidado" w:date="2016-10-14T04:54:00Z">
              <w:rPr>
                <w:rFonts w:cs="Arial"/>
              </w:rPr>
            </w:rPrChange>
          </w:rPr>
          <w:t>of</w:t>
        </w:r>
        <w:proofErr w:type="spellEnd"/>
        <w:r w:rsidRPr="4A03C906">
          <w:rPr>
            <w:rFonts w:eastAsia="Arial" w:cs="Arial"/>
            <w:rPrChange w:id="3648" w:author="Convidado" w:date="2016-10-14T04:54:00Z">
              <w:rPr>
                <w:rFonts w:cs="Arial"/>
              </w:rPr>
            </w:rPrChange>
          </w:rPr>
          <w:t xml:space="preserve"> Communication, Stanford </w:t>
        </w:r>
        <w:proofErr w:type="spellStart"/>
        <w:r w:rsidRPr="4A03C906">
          <w:rPr>
            <w:rFonts w:eastAsia="Arial" w:cs="Arial"/>
            <w:rPrChange w:id="3649" w:author="Convidado" w:date="2016-10-14T04:54:00Z">
              <w:rPr>
                <w:rFonts w:cs="Arial"/>
              </w:rPr>
            </w:rPrChange>
          </w:rPr>
          <w:t>University</w:t>
        </w:r>
        <w:proofErr w:type="spellEnd"/>
        <w:r w:rsidRPr="4A03C906">
          <w:rPr>
            <w:rFonts w:eastAsia="Arial" w:cs="Arial"/>
            <w:rPrChange w:id="3650" w:author="Convidado" w:date="2016-10-14T04:54:00Z">
              <w:rPr>
                <w:rFonts w:cs="Arial"/>
              </w:rPr>
            </w:rPrChange>
          </w:rPr>
          <w:t>.</w:t>
        </w:r>
      </w:ins>
      <w:ins w:id="3651" w:author="Elias De Moraes Fernandes" w:date="2016-05-19T13:46:00Z">
        <w:r w:rsidR="00374D00" w:rsidRPr="4A03C906">
          <w:rPr>
            <w:rFonts w:eastAsia="Arial" w:cs="Arial"/>
            <w:rPrChange w:id="3652" w:author="Convidado" w:date="2016-10-14T04:54:00Z">
              <w:rPr>
                <w:rFonts w:cs="Arial"/>
              </w:rPr>
            </w:rPrChange>
          </w:rPr>
          <w:t xml:space="preserve"> 1993.</w:t>
        </w:r>
      </w:ins>
      <w:ins w:id="3653" w:author="Elias De Moraes Fernandes" w:date="2016-05-18T20:03:00Z">
        <w:r w:rsidRPr="4A03C906">
          <w:rPr>
            <w:rFonts w:eastAsia="Arial" w:cs="Arial"/>
            <w:rPrChange w:id="3654" w:author="Convidado" w:date="2016-10-14T04:54:00Z">
              <w:rPr>
                <w:rFonts w:cs="Arial"/>
              </w:rPr>
            </w:rPrChange>
          </w:rPr>
          <w:t xml:space="preserve"> </w:t>
        </w:r>
        <w:proofErr w:type="spellStart"/>
        <w:r w:rsidRPr="4A03C906">
          <w:rPr>
            <w:rFonts w:eastAsia="Arial" w:cs="Arial"/>
            <w:b/>
            <w:bCs/>
            <w:rPrChange w:id="3655" w:author="Convidado" w:date="2016-10-14T04:54:00Z">
              <w:rPr>
                <w:rFonts w:cs="Arial"/>
                <w:b/>
              </w:rPr>
            </w:rPrChange>
          </w:rPr>
          <w:t>Defining</w:t>
        </w:r>
        <w:proofErr w:type="spellEnd"/>
        <w:r w:rsidRPr="4A03C906">
          <w:rPr>
            <w:rFonts w:eastAsia="Arial" w:cs="Arial"/>
            <w:b/>
            <w:bCs/>
            <w:rPrChange w:id="3656" w:author="Convidado" w:date="2016-10-14T04:54:00Z">
              <w:rPr>
                <w:rFonts w:cs="Arial"/>
                <w:b/>
              </w:rPr>
            </w:rPrChange>
          </w:rPr>
          <w:t xml:space="preserve"> Virtual Reality: Dimension </w:t>
        </w:r>
        <w:proofErr w:type="spellStart"/>
        <w:r w:rsidRPr="4A03C906">
          <w:rPr>
            <w:rFonts w:eastAsia="Arial" w:cs="Arial"/>
            <w:b/>
            <w:bCs/>
            <w:rPrChange w:id="3657" w:author="Convidado" w:date="2016-10-14T04:54:00Z">
              <w:rPr>
                <w:rFonts w:cs="Arial"/>
                <w:b/>
              </w:rPr>
            </w:rPrChange>
          </w:rPr>
          <w:t>Determining</w:t>
        </w:r>
        <w:proofErr w:type="spellEnd"/>
        <w:r w:rsidRPr="4A03C906">
          <w:rPr>
            <w:rFonts w:eastAsia="Arial" w:cs="Arial"/>
            <w:b/>
            <w:bCs/>
            <w:rPrChange w:id="3658" w:author="Convidado" w:date="2016-10-14T04:54:00Z">
              <w:rPr>
                <w:rFonts w:cs="Arial"/>
                <w:b/>
              </w:rPr>
            </w:rPrChange>
          </w:rPr>
          <w:t xml:space="preserve"> </w:t>
        </w:r>
        <w:proofErr w:type="spellStart"/>
        <w:r w:rsidRPr="4A03C906">
          <w:rPr>
            <w:rFonts w:eastAsia="Arial" w:cs="Arial"/>
            <w:b/>
            <w:bCs/>
            <w:rPrChange w:id="3659" w:author="Convidado" w:date="2016-10-14T04:54:00Z">
              <w:rPr>
                <w:rFonts w:cs="Arial"/>
                <w:b/>
              </w:rPr>
            </w:rPrChange>
          </w:rPr>
          <w:t>Telepresence</w:t>
        </w:r>
        <w:proofErr w:type="spellEnd"/>
        <w:r w:rsidRPr="4A03C906">
          <w:rPr>
            <w:rFonts w:eastAsia="Arial" w:cs="Arial"/>
            <w:rPrChange w:id="3660" w:author="Convidado" w:date="2016-10-14T04:54:00Z">
              <w:rPr>
                <w:rFonts w:cs="Arial"/>
              </w:rPr>
            </w:rPrChange>
          </w:rPr>
          <w:t>. Disponível em: http://www.cybertherapy.info/pages/telepresence.pdf Acesso em: 23 fev. 2016 23:10</w:t>
        </w:r>
      </w:ins>
    </w:p>
    <w:p w14:paraId="6D9A8593" w14:textId="77777777" w:rsidR="004202D5" w:rsidRPr="00F97842" w:rsidRDefault="004202D5">
      <w:pPr>
        <w:pStyle w:val="REFERENCIA"/>
        <w:rPr>
          <w:ins w:id="3661" w:author="Elias De Moraes Fernandes" w:date="2016-05-18T20:06:00Z"/>
        </w:rPr>
      </w:pPr>
    </w:p>
    <w:p w14:paraId="4F0DA069" w14:textId="77777777" w:rsidR="00954DC6" w:rsidRPr="00F97842" w:rsidRDefault="00954DC6">
      <w:pPr>
        <w:pStyle w:val="REFERENCIA"/>
        <w:rPr>
          <w:ins w:id="3662" w:author="Elias De Moraes Fernandes" w:date="2016-05-18T20:03:00Z"/>
        </w:rPr>
      </w:pPr>
      <w:ins w:id="3663" w:author="Elias De Moraes Fernandes" w:date="2016-05-18T20:03:00Z">
        <w:r w:rsidRPr="00F97842">
          <w:t xml:space="preserve">TAROUCO, L. M. </w:t>
        </w:r>
        <w:proofErr w:type="gramStart"/>
        <w:r w:rsidRPr="00F97842">
          <w:t>R. ;</w:t>
        </w:r>
        <w:proofErr w:type="gramEnd"/>
        <w:r w:rsidRPr="00F97842">
          <w:t xml:space="preserve"> FABRE, Marie-Christine Julie Mascarenhas ; ROLAND, Letícia Coelho; KONRATH, Mary Lúcia Pedroso . </w:t>
        </w:r>
        <w:r w:rsidRPr="00FA63E0">
          <w:rPr>
            <w:b/>
            <w:bCs/>
          </w:rPr>
          <w:t>Jogos educacionais</w:t>
        </w:r>
        <w:r w:rsidRPr="00F97842">
          <w:t xml:space="preserve">. RENOTE. Revista Novas Tecnologias na Educação, Porto Alegre, v. 2, n. 1, p. 1-7, 2004. </w:t>
        </w:r>
      </w:ins>
    </w:p>
    <w:p w14:paraId="58CFB528" w14:textId="77777777" w:rsidR="00954DC6" w:rsidRPr="00F97842" w:rsidRDefault="00954DC6">
      <w:pPr>
        <w:pStyle w:val="REFERENCIA"/>
        <w:rPr>
          <w:ins w:id="3664" w:author="Elias De Moraes Fernandes" w:date="2016-05-18T20:03:00Z"/>
        </w:rPr>
      </w:pPr>
      <w:ins w:id="3665" w:author="Elias De Moraes Fernandes" w:date="2016-05-18T20:03:00Z">
        <w:r w:rsidRPr="00FA63E0">
          <w:rPr>
            <w:b/>
            <w:bCs/>
          </w:rPr>
          <w:t xml:space="preserve">The Best </w:t>
        </w:r>
        <w:proofErr w:type="spellStart"/>
        <w:r w:rsidRPr="00FA63E0">
          <w:rPr>
            <w:b/>
            <w:bCs/>
          </w:rPr>
          <w:t>Development</w:t>
        </w:r>
        <w:proofErr w:type="spellEnd"/>
        <w:r w:rsidRPr="00FA63E0">
          <w:rPr>
            <w:b/>
            <w:bCs/>
          </w:rPr>
          <w:t xml:space="preserve"> Platform for </w:t>
        </w:r>
        <w:proofErr w:type="spellStart"/>
        <w:r w:rsidRPr="00FA63E0">
          <w:rPr>
            <w:b/>
            <w:bCs/>
          </w:rPr>
          <w:t>Creating</w:t>
        </w:r>
        <w:proofErr w:type="spellEnd"/>
        <w:r w:rsidRPr="00FA63E0">
          <w:rPr>
            <w:b/>
            <w:bCs/>
          </w:rPr>
          <w:t xml:space="preserve"> Games</w:t>
        </w:r>
        <w:r w:rsidRPr="00F97842">
          <w:t>. Disponível em: https://unity3d.com/unity Acesso em: 03 fev.2016 16:00.</w:t>
        </w:r>
      </w:ins>
    </w:p>
    <w:p w14:paraId="5C034892" w14:textId="77777777" w:rsidR="004202D5" w:rsidRPr="00FA63E0" w:rsidRDefault="004202D5">
      <w:pPr>
        <w:pStyle w:val="REFERENCIA"/>
        <w:rPr>
          <w:ins w:id="3666" w:author="Elias De Moraes Fernandes" w:date="2016-05-18T20:06:00Z"/>
        </w:rPr>
        <w:pPrChange w:id="3667" w:author="Elias De Moraes Fernandes" w:date="2016-05-18T20:26:00Z">
          <w:pPr/>
        </w:pPrChange>
      </w:pPr>
    </w:p>
    <w:p w14:paraId="65F9C0A0" w14:textId="5DBCBAF5" w:rsidR="00EA6BBC" w:rsidRDefault="00EA6BBC">
      <w:pPr>
        <w:pStyle w:val="REFERENCIA"/>
        <w:rPr>
          <w:ins w:id="3668" w:author="Elias De Moraes Fernandes" w:date="2016-10-06T23:12:00Z"/>
        </w:rPr>
        <w:pPrChange w:id="3669" w:author="Elias De Moraes Fernandes" w:date="2016-05-18T20:26:00Z">
          <w:pPr/>
        </w:pPrChange>
      </w:pPr>
      <w:ins w:id="3670" w:author="Elias De Moraes Fernandes" w:date="2016-10-06T23:10:00Z">
        <w:r>
          <w:t xml:space="preserve">UNITY </w:t>
        </w:r>
      </w:ins>
      <w:ins w:id="3671" w:author="Elias De Moraes Fernandes" w:date="2016-10-06T23:11:00Z">
        <w:r>
          <w:t xml:space="preserve">(Game </w:t>
        </w:r>
      </w:ins>
      <w:ins w:id="3672" w:author="Elias De Moraes Fernandes" w:date="2016-10-06T23:10:00Z">
        <w:r>
          <w:t>Engine</w:t>
        </w:r>
      </w:ins>
      <w:ins w:id="3673" w:author="Elias De Moraes Fernandes" w:date="2016-10-06T23:11:00Z">
        <w:r>
          <w:t xml:space="preserve">). Disponível em: </w:t>
        </w:r>
        <w:r w:rsidRPr="00EA6BBC">
          <w:t>http://research.omicsgroup.org/index.php/Unity_(</w:t>
        </w:r>
        <w:proofErr w:type="spellStart"/>
        <w:r w:rsidRPr="00EA6BBC">
          <w:t>game_engine</w:t>
        </w:r>
        <w:proofErr w:type="spellEnd"/>
        <w:r w:rsidRPr="00EA6BBC">
          <w:t>)</w:t>
        </w:r>
      </w:ins>
      <w:ins w:id="3674" w:author="Elias De Moraes Fernandes" w:date="2016-10-06T23:12:00Z">
        <w:r w:rsidRPr="5B0B99E4">
          <w:t>.</w:t>
        </w:r>
      </w:ins>
      <w:ins w:id="3675" w:author="Elias De Moraes Fernandes" w:date="2016-10-06T23:11:00Z">
        <w:r>
          <w:t xml:space="preserve"> Acesso em: </w:t>
        </w:r>
      </w:ins>
      <w:ins w:id="3676" w:author="Elias De Moraes Fernandes" w:date="2016-10-06T23:12:00Z">
        <w:r>
          <w:t>12 setembro, 2016. 21:40.</w:t>
        </w:r>
      </w:ins>
    </w:p>
    <w:p w14:paraId="32AE7243" w14:textId="77777777" w:rsidR="00EA6BBC" w:rsidRPr="00EA6BBC" w:rsidRDefault="00EA6BBC">
      <w:pPr>
        <w:pStyle w:val="REFERENCIA"/>
        <w:rPr>
          <w:ins w:id="3677" w:author="Elias De Moraes Fernandes" w:date="2016-10-06T23:11:00Z"/>
          <w:b/>
          <w:rPrChange w:id="3678" w:author="Elias De Moraes Fernandes" w:date="2016-10-06T23:11:00Z">
            <w:rPr>
              <w:ins w:id="3679" w:author="Elias De Moraes Fernandes" w:date="2016-10-06T23:11:00Z"/>
            </w:rPr>
          </w:rPrChange>
        </w:rPr>
        <w:pPrChange w:id="3680" w:author="Elias De Moraes Fernandes" w:date="2016-05-18T20:26:00Z">
          <w:pPr/>
        </w:pPrChange>
      </w:pPr>
    </w:p>
    <w:p w14:paraId="3365B7A4" w14:textId="395FAB7E" w:rsidR="00954DC6" w:rsidRPr="00FA63E0" w:rsidRDefault="00954DC6">
      <w:pPr>
        <w:pStyle w:val="REFERENCIA"/>
        <w:rPr>
          <w:ins w:id="3681" w:author="Elias De Moraes Fernandes" w:date="2016-05-18T20:03:00Z"/>
        </w:rPr>
        <w:pPrChange w:id="3682" w:author="Elias De Moraes Fernandes" w:date="2016-05-18T20:26:00Z">
          <w:pPr/>
        </w:pPrChange>
      </w:pPr>
      <w:ins w:id="3683" w:author="Elias De Moraes Fernandes" w:date="2016-05-18T20:03:00Z">
        <w:r w:rsidRPr="00FA63E0">
          <w:t>YONGLEI Tao, "</w:t>
        </w:r>
        <w:proofErr w:type="spellStart"/>
        <w:r w:rsidRPr="00FA63E0">
          <w:t>Component</w:t>
        </w:r>
        <w:proofErr w:type="spellEnd"/>
        <w:r w:rsidRPr="00FA63E0">
          <w:t xml:space="preserve">- vs. </w:t>
        </w:r>
        <w:proofErr w:type="spellStart"/>
        <w:r w:rsidRPr="00FA63E0">
          <w:t>application-level</w:t>
        </w:r>
        <w:proofErr w:type="spellEnd"/>
        <w:r w:rsidRPr="00FA63E0">
          <w:t xml:space="preserve"> MVC </w:t>
        </w:r>
        <w:proofErr w:type="spellStart"/>
        <w:r w:rsidRPr="00FA63E0">
          <w:t>architecture</w:t>
        </w:r>
        <w:proofErr w:type="spellEnd"/>
        <w:r w:rsidRPr="5B0B99E4">
          <w:t xml:space="preserve">," </w:t>
        </w:r>
        <w:proofErr w:type="spellStart"/>
        <w:r w:rsidRPr="00FA63E0">
          <w:t>Frontiers</w:t>
        </w:r>
        <w:proofErr w:type="spellEnd"/>
        <w:r w:rsidRPr="00FA63E0">
          <w:t xml:space="preserve"> in </w:t>
        </w:r>
        <w:proofErr w:type="spellStart"/>
        <w:r w:rsidRPr="00FA63E0">
          <w:t>Education</w:t>
        </w:r>
        <w:proofErr w:type="spellEnd"/>
        <w:r w:rsidRPr="00FA63E0">
          <w:t xml:space="preserve">, 2002. FIE 2002. 32nd </w:t>
        </w:r>
        <w:proofErr w:type="spellStart"/>
        <w:r w:rsidRPr="00FA63E0">
          <w:t>Annual</w:t>
        </w:r>
        <w:proofErr w:type="spellEnd"/>
        <w:r w:rsidRPr="00FA63E0">
          <w:t xml:space="preserve">, 2002, pp. T2G-7-T2G-10 vol.1. </w:t>
        </w:r>
      </w:ins>
    </w:p>
    <w:p w14:paraId="0489E24F" w14:textId="4DD38CA8" w:rsidR="008946AA" w:rsidRPr="00F97842" w:rsidDel="00954DC6" w:rsidRDefault="008946AA">
      <w:pPr>
        <w:pStyle w:val="REFERENCIA"/>
        <w:rPr>
          <w:del w:id="3684" w:author="Elias De Moraes Fernandes" w:date="2016-05-18T20:03:00Z"/>
        </w:rPr>
      </w:pPr>
      <w:del w:id="3685" w:author="Elias De Moraes Fernandes" w:date="2016-05-18T20:03:00Z">
        <w:r w:rsidRPr="00F97842" w:rsidDel="00954DC6">
          <w:delText>TAROUCO, L. M. R. ; FABRE, Marie-</w:delText>
        </w:r>
        <w:r w:rsidR="00FB0BC1" w:rsidRPr="00F97842" w:rsidDel="00954DC6">
          <w:delText>Christine</w:delText>
        </w:r>
        <w:r w:rsidRPr="00F97842" w:rsidDel="00954DC6">
          <w:delText xml:space="preserve"> Julie Mascarenhas ; ROLAND, Letícia Coelho; KONRATH, Mary Lúcia Pedroso . </w:delText>
        </w:r>
        <w:r w:rsidRPr="00F97842" w:rsidDel="00954DC6">
          <w:rPr>
            <w:b/>
          </w:rPr>
          <w:delText>Jogos educacionais</w:delText>
        </w:r>
        <w:r w:rsidRPr="00F97842" w:rsidDel="00954DC6">
          <w:delText xml:space="preserve">. RENOTE. Revista Novas Tecnologias na Educação, Porto Alegre, v. 2, n. 1, p. 1-7, 2004. </w:delText>
        </w:r>
      </w:del>
    </w:p>
    <w:p w14:paraId="3685D2AB" w14:textId="77777777" w:rsidR="00AF205B" w:rsidRPr="00F97842" w:rsidDel="00954DC6" w:rsidRDefault="00AF205B">
      <w:pPr>
        <w:pStyle w:val="REFERENCIA"/>
        <w:rPr>
          <w:del w:id="3686" w:author="Elias De Moraes Fernandes" w:date="2016-05-18T20:03:00Z"/>
        </w:rPr>
      </w:pPr>
    </w:p>
    <w:p w14:paraId="009A8BFD" w14:textId="47C7DE60" w:rsidR="00F0349F" w:rsidRPr="00F97842" w:rsidDel="00954DC6" w:rsidRDefault="00F0349F">
      <w:pPr>
        <w:pStyle w:val="REFERENCIA"/>
        <w:rPr>
          <w:del w:id="3687" w:author="Elias De Moraes Fernandes" w:date="2016-05-18T20:03:00Z"/>
        </w:rPr>
      </w:pPr>
      <w:del w:id="3688" w:author="Elias De Moraes Fernandes" w:date="2016-05-18T20:03:00Z">
        <w:r w:rsidRPr="00F97842" w:rsidDel="00954DC6">
          <w:delText xml:space="preserve">Panorama dos Resíduos Sólidos no Brasil, 2015. </w:delText>
        </w:r>
        <w:r w:rsidR="0086047F" w:rsidRPr="00F97842" w:rsidDel="00954DC6">
          <w:delText>Disponível</w:delText>
        </w:r>
        <w:r w:rsidRPr="00F97842" w:rsidDel="00954DC6">
          <w:delText xml:space="preserve"> em: </w:delText>
        </w:r>
        <w:r w:rsidR="00DE2C0A" w:rsidRPr="00F97842" w:rsidDel="00954DC6">
          <w:delText>http://www.abrelpe.org.br/Panorama/panorama2014.pdf Acesso</w:delText>
        </w:r>
        <w:r w:rsidRPr="00F97842" w:rsidDel="00954DC6">
          <w:delText xml:space="preserve"> em: 21 jan.2016 17:15. </w:delText>
        </w:r>
      </w:del>
    </w:p>
    <w:p w14:paraId="3E8C2A3F" w14:textId="77777777" w:rsidR="00740DCA" w:rsidRPr="00F97842" w:rsidDel="00954DC6" w:rsidRDefault="00740DCA">
      <w:pPr>
        <w:pStyle w:val="REFERENCIA"/>
        <w:rPr>
          <w:del w:id="3689" w:author="Elias De Moraes Fernandes" w:date="2016-05-18T20:03:00Z"/>
        </w:rPr>
      </w:pPr>
    </w:p>
    <w:p w14:paraId="5678FBF4" w14:textId="58893E6B" w:rsidR="00740DCA" w:rsidRPr="00F97842" w:rsidDel="00954DC6" w:rsidRDefault="005E7D0F">
      <w:pPr>
        <w:pStyle w:val="REFERENCIA"/>
        <w:rPr>
          <w:del w:id="3690" w:author="Elias De Moraes Fernandes" w:date="2016-05-18T20:03:00Z"/>
        </w:rPr>
      </w:pPr>
      <w:del w:id="3691" w:author="Elias De Moraes Fernandes" w:date="2016-05-18T20:03:00Z">
        <w:r w:rsidRPr="00F97842" w:rsidDel="00954DC6">
          <w:delText>Ministério</w:delText>
        </w:r>
        <w:r w:rsidR="00740DCA" w:rsidRPr="00F97842" w:rsidDel="00954DC6">
          <w:delText xml:space="preserve"> do Meio Ambiente, 2016. Disponível em: http://www.mma.gov.br/responsabilidade-socioambiental/a3p/eixos-tematicos/gestão-adequada-dos-res%C3%ADduos Acesso em: 22 jan.2016 14:04. </w:delText>
        </w:r>
      </w:del>
    </w:p>
    <w:p w14:paraId="223D8589" w14:textId="09106ED8" w:rsidR="00740DCA" w:rsidRPr="00F97842" w:rsidDel="00954DC6" w:rsidRDefault="00740DCA">
      <w:pPr>
        <w:pStyle w:val="REFERENCIA"/>
        <w:rPr>
          <w:del w:id="3692" w:author="Elias De Moraes Fernandes" w:date="2016-05-18T20:03:00Z"/>
        </w:rPr>
      </w:pPr>
    </w:p>
    <w:p w14:paraId="2B707D87" w14:textId="1920E1E4" w:rsidR="00FF279A" w:rsidRPr="00F97842" w:rsidDel="00954DC6" w:rsidRDefault="00FF279A">
      <w:pPr>
        <w:pStyle w:val="REFERENCIA"/>
        <w:rPr>
          <w:del w:id="3693" w:author="Elias De Moraes Fernandes" w:date="2016-05-18T20:03:00Z"/>
        </w:rPr>
      </w:pPr>
      <w:del w:id="3694" w:author="Elias De Moraes Fernandes" w:date="2016-05-18T20:03:00Z">
        <w:r w:rsidRPr="00F97842" w:rsidDel="00954DC6">
          <w:delText xml:space="preserve">Innovation </w:delText>
        </w:r>
        <w:r w:rsidR="005E7D0F" w:rsidRPr="00F97842" w:rsidDel="00954DC6">
          <w:delText xml:space="preserve">House Rio (IHR). Disponível em: </w:delText>
        </w:r>
        <w:r w:rsidRPr="00F97842" w:rsidDel="00954DC6">
          <w:delText>https://innovationhouserio.wordpress.com/2015/09/03/brazilian-gaming-studios/ Acesso em: 22 jan.2016 16:05.</w:delText>
        </w:r>
      </w:del>
    </w:p>
    <w:p w14:paraId="11A2B970" w14:textId="77777777" w:rsidR="005E7D0F" w:rsidRPr="00F97842" w:rsidDel="00954DC6" w:rsidRDefault="005E7D0F">
      <w:pPr>
        <w:pStyle w:val="REFERENCIA"/>
        <w:rPr>
          <w:del w:id="3695" w:author="Elias De Moraes Fernandes" w:date="2016-05-18T20:03:00Z"/>
        </w:rPr>
      </w:pPr>
    </w:p>
    <w:p w14:paraId="646A136C" w14:textId="7A148905" w:rsidR="00BC04F0" w:rsidRPr="00F97842" w:rsidDel="00954DC6" w:rsidRDefault="007621AF">
      <w:pPr>
        <w:pStyle w:val="REFERENCIA"/>
        <w:rPr>
          <w:del w:id="3696" w:author="Elias De Moraes Fernandes" w:date="2016-05-18T20:03:00Z"/>
        </w:rPr>
      </w:pPr>
      <w:del w:id="3697" w:author="Elias De Moraes Fernandes" w:date="2016-05-18T20:03:00Z">
        <w:r w:rsidRPr="00F97842" w:rsidDel="00954DC6">
          <w:delText>NUERNBERG, ANA CLAUDIA</w:delText>
        </w:r>
        <w:r w:rsidR="007C44BE" w:rsidRPr="00F97842" w:rsidDel="00954DC6">
          <w:rPr>
            <w:b/>
          </w:rPr>
          <w:delText>.</w:delText>
        </w:r>
        <w:r w:rsidR="007C44BE" w:rsidRPr="00F97842" w:rsidDel="00954DC6">
          <w:rPr>
            <w:rFonts w:ascii="Helvetica Neue" w:hAnsi="Helvetica Neue" w:cs="Helvetica Neue"/>
            <w:color w:val="9A5C5E"/>
            <w:sz w:val="28"/>
            <w:szCs w:val="28"/>
          </w:rPr>
          <w:delText xml:space="preserve"> </w:delText>
        </w:r>
        <w:r w:rsidR="007C44BE" w:rsidRPr="00F97842" w:rsidDel="00954DC6">
          <w:delText>Vermicompostagem: estudo de caso utilizando resíduo orgânico do restaurante universitário da UTFPR Câmpus Curitiba/Sede Ecoville</w:delText>
        </w:r>
        <w:r w:rsidR="00BC04F0" w:rsidRPr="00F97842" w:rsidDel="00954DC6">
          <w:delText xml:space="preserve">. Disponível em: </w:delText>
        </w:r>
        <w:r w:rsidR="007C44BE" w:rsidRPr="00F97842" w:rsidDel="00954DC6">
          <w:delText>http://repositorio.roca.utfpr.edu.br/jspui/handle/1/3911</w:delText>
        </w:r>
        <w:r w:rsidR="00BC04F0" w:rsidRPr="00F97842" w:rsidDel="00954DC6">
          <w:delText xml:space="preserve"> Acesso em: 2</w:delText>
        </w:r>
        <w:r w:rsidR="007C44BE" w:rsidRPr="00F97842" w:rsidDel="00954DC6">
          <w:delText>3</w:delText>
        </w:r>
        <w:r w:rsidR="00BC04F0" w:rsidRPr="00F97842" w:rsidDel="00954DC6">
          <w:delText xml:space="preserve"> jan.2016 </w:delText>
        </w:r>
        <w:r w:rsidR="007C44BE" w:rsidRPr="00F97842" w:rsidDel="00954DC6">
          <w:delText>11:30</w:delText>
        </w:r>
        <w:r w:rsidR="00BC04F0" w:rsidRPr="00F97842" w:rsidDel="00954DC6">
          <w:delText>.</w:delText>
        </w:r>
      </w:del>
    </w:p>
    <w:p w14:paraId="54780115" w14:textId="77777777" w:rsidR="00BC04F0" w:rsidRPr="00F97842" w:rsidDel="00954DC6" w:rsidRDefault="00BC04F0">
      <w:pPr>
        <w:pStyle w:val="REFERENCIA"/>
        <w:rPr>
          <w:del w:id="3698" w:author="Elias De Moraes Fernandes" w:date="2016-05-18T20:03:00Z"/>
          <w:b/>
        </w:rPr>
      </w:pPr>
    </w:p>
    <w:p w14:paraId="5E7D8D4D" w14:textId="3DC27465" w:rsidR="005E7D0F" w:rsidRPr="00F97842" w:rsidDel="00954DC6" w:rsidRDefault="004C3D0F">
      <w:pPr>
        <w:pStyle w:val="REFERENCIA"/>
        <w:rPr>
          <w:del w:id="3699" w:author="Elias De Moraes Fernandes" w:date="2016-05-18T20:03:00Z"/>
        </w:rPr>
      </w:pPr>
      <w:del w:id="3700" w:author="Elias De Moraes Fernandes" w:date="2016-05-18T20:03:00Z">
        <w:r w:rsidRPr="00F97842" w:rsidDel="00954DC6">
          <w:rPr>
            <w:b/>
          </w:rPr>
          <w:delText>The Best Development Platform for Creating Games</w:delText>
        </w:r>
        <w:r w:rsidRPr="00F97842" w:rsidDel="00954DC6">
          <w:delText xml:space="preserve">. </w:delText>
        </w:r>
        <w:r w:rsidR="005E7D0F" w:rsidRPr="00F97842" w:rsidDel="00954DC6">
          <w:delText>Disponível em: https://unity3d.com/unity Acesso em: 03 fev.2016 16:00.</w:delText>
        </w:r>
      </w:del>
    </w:p>
    <w:p w14:paraId="15325C1B" w14:textId="77777777" w:rsidR="00FF279A" w:rsidRPr="00F97842" w:rsidDel="00954DC6" w:rsidRDefault="00FF279A">
      <w:pPr>
        <w:pStyle w:val="REFERENCIA"/>
        <w:rPr>
          <w:del w:id="3701" w:author="Elias De Moraes Fernandes" w:date="2016-05-18T20:03:00Z"/>
        </w:rPr>
      </w:pPr>
    </w:p>
    <w:p w14:paraId="404D960B" w14:textId="64ED7096" w:rsidR="00865644" w:rsidRPr="00F97842" w:rsidDel="00954DC6" w:rsidRDefault="00A8044F">
      <w:pPr>
        <w:pStyle w:val="REFERENCIA"/>
        <w:rPr>
          <w:del w:id="3702" w:author="Elias De Moraes Fernandes" w:date="2016-05-18T20:03:00Z"/>
        </w:rPr>
      </w:pPr>
      <w:del w:id="3703" w:author="Elias De Moraes Fernandes" w:date="2016-05-18T20:03:00Z">
        <w:r w:rsidRPr="00F97842" w:rsidDel="00954DC6">
          <w:delText xml:space="preserve">Bigg Shark. </w:delText>
        </w:r>
        <w:r w:rsidR="00EA6D59" w:rsidRPr="00F97842" w:rsidDel="00954DC6">
          <w:delText>Why Using C# with Unity is Better Than Using Boo or JS for Your Mobile Game</w:delText>
        </w:r>
        <w:r w:rsidR="00126ED8" w:rsidRPr="00F97842" w:rsidDel="00954DC6">
          <w:delText>, 2015.</w:delText>
        </w:r>
      </w:del>
      <w:ins w:id="3704" w:author="Elias De Moraes Fernandes" w:date="2016-05-05T20:08:00Z">
        <w:del w:id="3705" w:author="Elias De Moraes Fernandes" w:date="2016-05-18T20:03:00Z">
          <w:r w:rsidR="00B776A2" w:rsidRPr="00F97842" w:rsidDel="00954DC6">
            <w:rPr>
              <w:rFonts w:ascii="Roboto" w:hAnsi="Roboto" w:cs="Roboto"/>
              <w:b/>
              <w:bCs/>
              <w:color w:val="545454"/>
              <w:sz w:val="92"/>
              <w:szCs w:val="92"/>
            </w:rPr>
            <w:delText xml:space="preserve"> </w:delText>
          </w:r>
        </w:del>
      </w:ins>
      <w:del w:id="3706" w:author="Elias De Moraes Fernandes" w:date="2016-05-18T20:03:00Z">
        <w:r w:rsidR="00EA6D59" w:rsidRPr="00F97842" w:rsidDel="00954DC6">
          <w:rPr>
            <w:rFonts w:ascii="Roboto" w:hAnsi="Roboto" w:cs="Roboto"/>
            <w:b/>
            <w:bCs/>
            <w:color w:val="545454"/>
            <w:sz w:val="92"/>
            <w:szCs w:val="92"/>
          </w:rPr>
          <w:delText xml:space="preserve"> </w:delText>
        </w:r>
        <w:r w:rsidR="00865644" w:rsidRPr="00F97842" w:rsidDel="00954DC6">
          <w:delText>Disponível em: http://biggshark.com/why-using-c-with-unity-is-better-than-boo-and-js-for-your-next-mobile-game/ Acesso em: 03 fev.2016 16:35</w:delText>
        </w:r>
      </w:del>
    </w:p>
    <w:p w14:paraId="4083F6D2" w14:textId="77777777" w:rsidR="00865644" w:rsidRPr="00F97842" w:rsidDel="00954DC6" w:rsidRDefault="00865644">
      <w:pPr>
        <w:pStyle w:val="REFERENCIA"/>
        <w:rPr>
          <w:del w:id="3707" w:author="Elias De Moraes Fernandes" w:date="2016-05-18T20:03:00Z"/>
        </w:rPr>
      </w:pPr>
    </w:p>
    <w:p w14:paraId="0D201979" w14:textId="769F1310" w:rsidR="00925E41" w:rsidRPr="00F97842" w:rsidDel="00954DC6" w:rsidRDefault="00925E41">
      <w:pPr>
        <w:pStyle w:val="REFERENCIA"/>
        <w:outlineLvl w:val="0"/>
        <w:rPr>
          <w:del w:id="3708" w:author="Elias De Moraes Fernandes" w:date="2016-05-18T20:03:00Z"/>
        </w:rPr>
      </w:pPr>
      <w:del w:id="3709" w:author="Elias De Moraes Fernandes" w:date="2016-05-18T20:03:00Z">
        <w:r w:rsidRPr="00F97842" w:rsidDel="00954DC6">
          <w:delText xml:space="preserve">Lévy, P. </w:delText>
        </w:r>
        <w:r w:rsidR="0068727F" w:rsidRPr="00F97842" w:rsidDel="00954DC6">
          <w:delText>(</w:delText>
        </w:r>
        <w:r w:rsidRPr="00F97842" w:rsidDel="00954DC6">
          <w:delText>1999</w:delText>
        </w:r>
        <w:r w:rsidR="0068727F" w:rsidRPr="00F97842" w:rsidDel="00954DC6">
          <w:delText>)</w:delText>
        </w:r>
        <w:r w:rsidR="002D3C4C" w:rsidRPr="00F97842" w:rsidDel="00954DC6">
          <w:delText xml:space="preserve"> </w:delText>
        </w:r>
        <w:r w:rsidRPr="00F97842" w:rsidDel="00954DC6">
          <w:delText xml:space="preserve">“Cibercultura”, São Paulo SP ed.34. </w:delText>
        </w:r>
      </w:del>
    </w:p>
    <w:p w14:paraId="784B5DED" w14:textId="77777777" w:rsidR="00945015" w:rsidRPr="00F97842" w:rsidDel="00954DC6" w:rsidRDefault="00945015">
      <w:pPr>
        <w:pStyle w:val="REFERENCIA"/>
        <w:rPr>
          <w:del w:id="3710" w:author="Elias De Moraes Fernandes" w:date="2016-05-18T20:03:00Z"/>
        </w:rPr>
      </w:pPr>
    </w:p>
    <w:p w14:paraId="0224D84C" w14:textId="5538EBD1" w:rsidR="00B9092E" w:rsidRPr="00F97842" w:rsidDel="00954DC6" w:rsidRDefault="00CC7544">
      <w:pPr>
        <w:pStyle w:val="REFERENCIA"/>
        <w:rPr>
          <w:del w:id="3711" w:author="Elias De Moraes Fernandes" w:date="2016-05-18T20:03:00Z"/>
        </w:rPr>
      </w:pPr>
      <w:del w:id="3712" w:author="Elias De Moraes Fernandes" w:date="2016-05-18T20:03:00Z">
        <w:r w:rsidRPr="00F97842" w:rsidDel="00954DC6">
          <w:delText>SAMPAIO</w:delText>
        </w:r>
        <w:r w:rsidR="00B9092E" w:rsidRPr="00F97842" w:rsidDel="00954DC6">
          <w:delText xml:space="preserve">, H. </w:delText>
        </w:r>
        <w:r w:rsidR="00B9092E" w:rsidRPr="00F97842" w:rsidDel="00954DC6">
          <w:rPr>
            <w:b/>
          </w:rPr>
          <w:delText>Jogos casuais tomam conta da Indústria</w:delText>
        </w:r>
        <w:r w:rsidR="00B9092E" w:rsidRPr="00F97842" w:rsidDel="00954DC6">
          <w:delText>. Disponível em: http://jogos.uol.com.br/reportagens/ultnot/2008/06/24/ult2240u131.jhtm Acesso em: 02 mai.2016 17:31</w:delText>
        </w:r>
      </w:del>
    </w:p>
    <w:p w14:paraId="0E640A68" w14:textId="77777777" w:rsidR="00B9092E" w:rsidRPr="00F97842" w:rsidDel="00954DC6" w:rsidRDefault="00B9092E">
      <w:pPr>
        <w:pStyle w:val="REFERENCIA"/>
        <w:rPr>
          <w:del w:id="3713" w:author="Elias De Moraes Fernandes" w:date="2016-05-18T20:03:00Z"/>
        </w:rPr>
      </w:pPr>
    </w:p>
    <w:p w14:paraId="2DCCC579" w14:textId="07F1F3B7" w:rsidR="00DE1133" w:rsidRPr="00F97842" w:rsidDel="00954DC6" w:rsidRDefault="00DE1133">
      <w:pPr>
        <w:pStyle w:val="REFERENCIA"/>
        <w:rPr>
          <w:ins w:id="3714" w:author="Elias De Moraes Fernandes" w:date="2016-05-06T10:02:00Z"/>
          <w:del w:id="3715" w:author="Elias De Moraes Fernandes" w:date="2016-05-18T20:03:00Z"/>
          <w:color w:val="1A1A1A"/>
          <w:sz w:val="26"/>
          <w:szCs w:val="26"/>
        </w:rPr>
      </w:pPr>
      <w:ins w:id="3716" w:author="Elias De Moraes Fernandes" w:date="2016-05-06T10:02:00Z">
        <w:del w:id="3717" w:author="Elias De Moraes Fernandes" w:date="2016-05-18T20:03:00Z">
          <w:r w:rsidRPr="00F97842" w:rsidDel="00954DC6">
            <w:rPr>
              <w:color w:val="1A1A1A"/>
              <w:szCs w:val="26"/>
            </w:rPr>
            <w:delText>NDEGWA</w:delText>
          </w:r>
          <w:r w:rsidRPr="00F97842" w:rsidDel="00954DC6">
            <w:rPr>
              <w:color w:val="1A1A1A"/>
              <w:sz w:val="26"/>
              <w:szCs w:val="26"/>
            </w:rPr>
            <w:delText xml:space="preserve">, P. M., and S. A. </w:delText>
          </w:r>
          <w:r w:rsidR="0024006B" w:rsidRPr="00F97842" w:rsidDel="00954DC6">
            <w:rPr>
              <w:color w:val="1A1A1A"/>
              <w:sz w:val="26"/>
              <w:szCs w:val="26"/>
            </w:rPr>
            <w:delText>THOMPSON</w:delText>
          </w:r>
          <w:r w:rsidRPr="00F97842" w:rsidDel="00954DC6">
            <w:rPr>
              <w:color w:val="1A1A1A"/>
              <w:sz w:val="26"/>
              <w:szCs w:val="26"/>
            </w:rPr>
            <w:delText xml:space="preserve">. "Integrating composting and vermicomposting in the treatment and bioconversion of biosolids." </w:delText>
          </w:r>
          <w:r w:rsidRPr="00F97842" w:rsidDel="00954DC6">
            <w:rPr>
              <w:i/>
              <w:iCs/>
              <w:color w:val="1A1A1A"/>
              <w:sz w:val="26"/>
              <w:szCs w:val="26"/>
            </w:rPr>
            <w:delText>Bioresource technology</w:delText>
          </w:r>
          <w:r w:rsidRPr="00F97842" w:rsidDel="00954DC6">
            <w:rPr>
              <w:color w:val="1A1A1A"/>
              <w:sz w:val="26"/>
              <w:szCs w:val="26"/>
            </w:rPr>
            <w:delText xml:space="preserve"> 76.2 (2001): 107-112.</w:delText>
          </w:r>
        </w:del>
      </w:ins>
    </w:p>
    <w:p w14:paraId="2854546B" w14:textId="77777777" w:rsidR="00DE1133" w:rsidRPr="00F97842" w:rsidDel="00954DC6" w:rsidRDefault="00DE1133">
      <w:pPr>
        <w:pStyle w:val="REFERENCIA"/>
        <w:rPr>
          <w:ins w:id="3718" w:author="Elias De Moraes Fernandes" w:date="2016-05-06T10:02:00Z"/>
          <w:del w:id="3719" w:author="Elias De Moraes Fernandes" w:date="2016-05-18T20:03:00Z"/>
          <w:color w:val="1A1A1A"/>
          <w:sz w:val="26"/>
          <w:szCs w:val="26"/>
        </w:rPr>
      </w:pPr>
    </w:p>
    <w:p w14:paraId="7E5F4940" w14:textId="23C06E4D" w:rsidR="00945015" w:rsidRPr="00F97842" w:rsidDel="00954DC6" w:rsidRDefault="00D84BE5">
      <w:pPr>
        <w:pStyle w:val="REFERENCIA"/>
        <w:rPr>
          <w:del w:id="3720" w:author="Elias De Moraes Fernandes" w:date="2016-05-18T20:03:00Z"/>
        </w:rPr>
      </w:pPr>
      <w:del w:id="3721" w:author="Elias De Moraes Fernandes" w:date="2016-05-18T20:03:00Z">
        <w:r w:rsidRPr="00F97842" w:rsidDel="00954DC6">
          <w:delText xml:space="preserve">LOURENCO, NELSON. </w:delText>
        </w:r>
        <w:r w:rsidR="00945015" w:rsidRPr="00F97842" w:rsidDel="00954DC6">
          <w:rPr>
            <w:b/>
          </w:rPr>
          <w:delText>Manual de Vermicompostagem e Vermicultura para Agricultura Orgânica</w:delText>
        </w:r>
        <w:r w:rsidR="00945015" w:rsidRPr="00F97842" w:rsidDel="00954DC6">
          <w:delText xml:space="preserve">, 2014. Disponível em: https://books.google.com.br/books?id=AtbrCAAAQBAJ&amp;lpg=PA34&amp;ots=eqzU66c18_&amp;dq=vermitecnologia&amp;pg=PA33#v=onepage&amp;q=vermitecnologia&amp;f=false Acesso em: 04 </w:delText>
        </w:r>
        <w:r w:rsidR="00FB0BC1" w:rsidRPr="00F97842" w:rsidDel="00954DC6">
          <w:delText>fev.</w:delText>
        </w:r>
        <w:r w:rsidR="00945015" w:rsidRPr="00F97842" w:rsidDel="00954DC6">
          <w:delText xml:space="preserve"> 2016 13:15</w:delText>
        </w:r>
      </w:del>
    </w:p>
    <w:p w14:paraId="51E03070" w14:textId="77777777" w:rsidR="00320E77" w:rsidRPr="00F97842" w:rsidDel="00954DC6" w:rsidRDefault="00320E77">
      <w:pPr>
        <w:pStyle w:val="REFERENCIA"/>
        <w:rPr>
          <w:del w:id="3722" w:author="Elias De Moraes Fernandes" w:date="2016-05-18T20:03:00Z"/>
        </w:rPr>
      </w:pPr>
    </w:p>
    <w:p w14:paraId="1BA3E5B7" w14:textId="4DD2E5C8" w:rsidR="002E1963" w:rsidRPr="00FA63E0" w:rsidDel="00954DC6" w:rsidRDefault="002E1963">
      <w:pPr>
        <w:pStyle w:val="REFERENCIA"/>
        <w:rPr>
          <w:ins w:id="3723" w:author="Elias De Moraes Fernandes" w:date="2016-05-05T16:49:00Z"/>
          <w:del w:id="3724" w:author="Elias De Moraes Fernandes" w:date="2016-05-18T20:03:00Z"/>
          <w:color w:val="auto"/>
        </w:rPr>
      </w:pPr>
      <w:ins w:id="3725" w:author="Elias De Moraes Fernandes" w:date="2016-05-05T16:49:00Z">
        <w:del w:id="3726" w:author="Elias De Moraes Fernandes" w:date="2016-05-18T20:03:00Z">
          <w:r w:rsidRPr="00F97842" w:rsidDel="00954DC6">
            <w:rPr>
              <w:color w:val="auto"/>
              <w:rPrChange w:id="3727" w:author="Elias De Moraes Fernandes" w:date="2016-10-04T23:07:00Z">
                <w:rPr>
                  <w:color w:val="1A1A1A"/>
                  <w:sz w:val="26"/>
                  <w:szCs w:val="26"/>
                </w:rPr>
              </w:rPrChange>
            </w:rPr>
            <w:delText>Michael, David R., and Sandra L. Chen. Serious games: Games that educate, train, and inform. Muska &amp; Lipman/Premier-Trade, 2005.</w:delText>
          </w:r>
        </w:del>
      </w:ins>
    </w:p>
    <w:p w14:paraId="79B06E1A" w14:textId="77777777" w:rsidR="002E1963" w:rsidRPr="00F97842" w:rsidDel="00954DC6" w:rsidRDefault="002E1963">
      <w:pPr>
        <w:pStyle w:val="REFERENCIA"/>
        <w:rPr>
          <w:ins w:id="3728" w:author="Elias De Moraes Fernandes" w:date="2016-05-05T16:49:00Z"/>
          <w:del w:id="3729" w:author="Elias De Moraes Fernandes" w:date="2016-05-18T20:03:00Z"/>
        </w:rPr>
      </w:pPr>
    </w:p>
    <w:p w14:paraId="17E6E7A3" w14:textId="77777777" w:rsidR="002335BA" w:rsidRPr="00F97842" w:rsidDel="00954DC6" w:rsidRDefault="002335BA">
      <w:pPr>
        <w:pStyle w:val="REFERENCIA"/>
        <w:rPr>
          <w:ins w:id="3730" w:author="Elias De Moraes Fernandes" w:date="2016-05-05T18:28:00Z"/>
          <w:del w:id="3731" w:author="Elias De Moraes Fernandes" w:date="2016-05-18T20:03:00Z"/>
          <w:rPrChange w:id="3732" w:author="Elias De Moraes Fernandes" w:date="2016-10-04T23:07:00Z">
            <w:rPr>
              <w:ins w:id="3733" w:author="Elias De Moraes Fernandes" w:date="2016-05-05T18:28:00Z"/>
              <w:del w:id="3734" w:author="Elias De Moraes Fernandes" w:date="2016-05-18T20:03:00Z"/>
              <w:rFonts w:ascii="Times" w:hAnsi="Times" w:cs="Times"/>
            </w:rPr>
          </w:rPrChange>
        </w:rPr>
        <w:pPrChange w:id="3735" w:author="Elias De Moraes Fernandes" w:date="2016-05-18T20:26:00Z">
          <w:pPr>
            <w:widowControl w:val="0"/>
            <w:autoSpaceDE w:val="0"/>
            <w:autoSpaceDN w:val="0"/>
            <w:adjustRightInd w:val="0"/>
            <w:spacing w:after="240" w:line="360" w:lineRule="atLeast"/>
          </w:pPr>
        </w:pPrChange>
      </w:pPr>
      <w:ins w:id="3736" w:author="Elias De Moraes Fernandes" w:date="2016-05-05T18:28:00Z">
        <w:del w:id="3737" w:author="Elias De Moraes Fernandes" w:date="2016-05-18T20:03:00Z">
          <w:r w:rsidRPr="00F97842" w:rsidDel="00954DC6">
            <w:rPr>
              <w:rPrChange w:id="3738" w:author="Elias De Moraes Fernandes" w:date="2016-10-04T23:07:00Z">
                <w:rPr>
                  <w:sz w:val="32"/>
                  <w:szCs w:val="32"/>
                </w:rPr>
              </w:rPrChange>
            </w:rPr>
            <w:delText xml:space="preserve">MURRAY, J. Hamlet no Holodeck: o futuro da narrativa no ciberespaço. São Paulo: Itaú Cultural, 2003. </w:delText>
          </w:r>
        </w:del>
      </w:ins>
    </w:p>
    <w:p w14:paraId="1073D464" w14:textId="77777777" w:rsidR="002335BA" w:rsidRPr="00F97842" w:rsidDel="00954DC6" w:rsidRDefault="002335BA">
      <w:pPr>
        <w:pStyle w:val="REFERENCIA"/>
        <w:rPr>
          <w:ins w:id="3739" w:author="Elias De Moraes Fernandes" w:date="2016-05-05T18:28:00Z"/>
          <w:del w:id="3740" w:author="Elias De Moraes Fernandes" w:date="2016-05-18T20:03:00Z"/>
        </w:rPr>
      </w:pPr>
      <w:ins w:id="3741" w:author="Elias De Moraes Fernandes" w:date="2016-05-05T18:28:00Z">
        <w:del w:id="3742" w:author="Elias De Moraes Fernandes" w:date="2016-05-18T20:03:00Z">
          <w:r w:rsidRPr="00F97842" w:rsidDel="00954DC6">
            <w:delText xml:space="preserve"> </w:delText>
          </w:r>
        </w:del>
      </w:ins>
    </w:p>
    <w:p w14:paraId="20AF1CA5" w14:textId="46A7ADA9" w:rsidR="00320E77" w:rsidRPr="00F97842" w:rsidDel="00954DC6" w:rsidRDefault="00DB5EBF">
      <w:pPr>
        <w:pStyle w:val="REFERENCIA"/>
        <w:rPr>
          <w:del w:id="3743" w:author="Elias De Moraes Fernandes" w:date="2016-05-18T20:03:00Z"/>
        </w:rPr>
      </w:pPr>
      <w:del w:id="3744" w:author="Elias De Moraes Fernandes" w:date="2016-05-18T20:03:00Z">
        <w:r w:rsidRPr="00F97842" w:rsidDel="00954DC6">
          <w:delText xml:space="preserve">LEMES, David de Oliveira. </w:delText>
        </w:r>
        <w:r w:rsidR="00110181" w:rsidRPr="00F97842" w:rsidDel="00954DC6">
          <w:delText xml:space="preserve">ABRELIVROS. </w:delText>
        </w:r>
        <w:r w:rsidR="00320E77" w:rsidRPr="00F97842" w:rsidDel="00954DC6">
          <w:rPr>
            <w:b/>
          </w:rPr>
          <w:delText>Artigo: Serious Games – Jogos e Educação</w:delText>
        </w:r>
        <w:r w:rsidR="00320E77" w:rsidRPr="00F97842" w:rsidDel="00954DC6">
          <w:delText xml:space="preserve">. Disponível em:  http://www.abrelivros.org.br/home/index.php/bienal-2014/resumos-e-fotos/5647-primeiro-resumo Acesso em: 23 </w:delText>
        </w:r>
        <w:r w:rsidR="00FB0BC1" w:rsidRPr="00F97842" w:rsidDel="00954DC6">
          <w:delText>fev.</w:delText>
        </w:r>
        <w:r w:rsidR="00320E77" w:rsidRPr="00F97842" w:rsidDel="00954DC6">
          <w:delText xml:space="preserve"> 2016 15:11</w:delText>
        </w:r>
      </w:del>
    </w:p>
    <w:p w14:paraId="19DD2D4F" w14:textId="77777777" w:rsidR="00042D5C" w:rsidRPr="00F97842" w:rsidDel="00954DC6" w:rsidRDefault="00042D5C">
      <w:pPr>
        <w:pStyle w:val="REFERENCIA"/>
        <w:rPr>
          <w:del w:id="3745" w:author="Elias De Moraes Fernandes" w:date="2016-05-18T20:03:00Z"/>
        </w:rPr>
      </w:pPr>
    </w:p>
    <w:p w14:paraId="537D94C5" w14:textId="77777777" w:rsidR="00B776A2" w:rsidRPr="00F97842" w:rsidDel="00954DC6" w:rsidRDefault="00B776A2">
      <w:pPr>
        <w:pStyle w:val="REFERENCIA"/>
        <w:rPr>
          <w:ins w:id="3746" w:author="Elias De Moraes Fernandes" w:date="2016-05-05T20:09:00Z"/>
          <w:del w:id="3747" w:author="Elias De Moraes Fernandes" w:date="2016-05-18T20:03:00Z"/>
          <w:color w:val="1A1A1A"/>
          <w:sz w:val="26"/>
          <w:szCs w:val="26"/>
        </w:rPr>
      </w:pPr>
      <w:ins w:id="3748" w:author="Elias De Moraes Fernandes" w:date="2016-05-05T20:09:00Z">
        <w:del w:id="3749" w:author="Elias De Moraes Fernandes" w:date="2016-05-18T20:03:00Z">
          <w:r w:rsidRPr="00F97842" w:rsidDel="00954DC6">
            <w:rPr>
              <w:color w:val="1A1A1A"/>
              <w:sz w:val="26"/>
              <w:szCs w:val="26"/>
            </w:rPr>
            <w:delText xml:space="preserve">Abt, Clark C. </w:delText>
          </w:r>
          <w:r w:rsidRPr="00F97842" w:rsidDel="00954DC6">
            <w:rPr>
              <w:i/>
              <w:iCs/>
              <w:color w:val="1A1A1A"/>
              <w:sz w:val="26"/>
              <w:szCs w:val="26"/>
            </w:rPr>
            <w:delText>Serious games</w:delText>
          </w:r>
          <w:r w:rsidRPr="00F97842" w:rsidDel="00954DC6">
            <w:rPr>
              <w:color w:val="1A1A1A"/>
              <w:sz w:val="26"/>
              <w:szCs w:val="26"/>
            </w:rPr>
            <w:delText>. University Press of America, 1987.</w:delText>
          </w:r>
        </w:del>
      </w:ins>
    </w:p>
    <w:p w14:paraId="733EA109" w14:textId="77777777" w:rsidR="00B776A2" w:rsidRPr="00F97842" w:rsidDel="00954DC6" w:rsidRDefault="00B776A2">
      <w:pPr>
        <w:pStyle w:val="REFERENCIA"/>
        <w:rPr>
          <w:ins w:id="3750" w:author="Elias De Moraes Fernandes" w:date="2016-05-05T20:09:00Z"/>
          <w:del w:id="3751" w:author="Elias De Moraes Fernandes" w:date="2016-05-18T20:03:00Z"/>
          <w:color w:val="1A1A1A"/>
          <w:sz w:val="26"/>
          <w:szCs w:val="26"/>
        </w:rPr>
      </w:pPr>
    </w:p>
    <w:p w14:paraId="1647A7CC" w14:textId="13C121E9" w:rsidR="00042D5C" w:rsidRPr="00F97842" w:rsidDel="00954DC6" w:rsidRDefault="00042D5C">
      <w:pPr>
        <w:pStyle w:val="REFERENCIA"/>
        <w:rPr>
          <w:del w:id="3752" w:author="Elias De Moraes Fernandes" w:date="2016-05-18T20:03:00Z"/>
        </w:rPr>
      </w:pPr>
      <w:del w:id="3753" w:author="Elias De Moraes Fernandes" w:date="2016-05-18T20:03:00Z">
        <w:r w:rsidRPr="00F97842" w:rsidDel="00954DC6">
          <w:delText xml:space="preserve">PRENSKY, M. Digital Game-Based Learning. St. Paul: Paragon House, 2001. </w:delText>
        </w:r>
      </w:del>
    </w:p>
    <w:p w14:paraId="4CDF1A8C" w14:textId="77777777" w:rsidR="00A02800" w:rsidRPr="00F97842" w:rsidDel="00954DC6" w:rsidRDefault="00A02800">
      <w:pPr>
        <w:pStyle w:val="REFERENCIA"/>
        <w:rPr>
          <w:ins w:id="3754" w:author="Elias De Moraes Fernandes" w:date="2016-05-05T20:04:00Z"/>
          <w:del w:id="3755" w:author="Elias De Moraes Fernandes" w:date="2016-05-18T20:03:00Z"/>
        </w:rPr>
      </w:pPr>
    </w:p>
    <w:p w14:paraId="551FF681" w14:textId="28E79A5C" w:rsidR="00042D5C" w:rsidRPr="00F97842" w:rsidDel="00954DC6" w:rsidRDefault="00042D5C">
      <w:pPr>
        <w:pStyle w:val="REFERENCIA"/>
        <w:rPr>
          <w:del w:id="3756" w:author="Elias De Moraes Fernandes" w:date="2016-05-18T20:03:00Z"/>
        </w:rPr>
      </w:pPr>
    </w:p>
    <w:p w14:paraId="260A4CB2" w14:textId="77777777" w:rsidR="00A02800" w:rsidRPr="00F97842" w:rsidDel="00954DC6" w:rsidRDefault="00A02800">
      <w:pPr>
        <w:pStyle w:val="REFERENCIA"/>
        <w:rPr>
          <w:ins w:id="3757" w:author="Elias De Moraes Fernandes" w:date="2016-05-05T20:04:00Z"/>
          <w:del w:id="3758" w:author="Elias De Moraes Fernandes" w:date="2016-05-18T20:03:00Z"/>
        </w:rPr>
      </w:pPr>
    </w:p>
    <w:p w14:paraId="2507C523" w14:textId="6DCC2CC9" w:rsidR="00AE01E2" w:rsidRPr="00F97842" w:rsidDel="00954DC6" w:rsidRDefault="00AE01E2">
      <w:pPr>
        <w:pStyle w:val="REFERENCIA"/>
        <w:rPr>
          <w:del w:id="3759" w:author="Elias De Moraes Fernandes" w:date="2016-05-18T20:03:00Z"/>
          <w:rPrChange w:id="3760" w:author="Elias De Moraes Fernandes" w:date="2016-10-04T23:07:00Z">
            <w:rPr>
              <w:del w:id="3761" w:author="Elias De Moraes Fernandes" w:date="2016-05-18T20:03:00Z"/>
            </w:rPr>
          </w:rPrChange>
        </w:rPr>
        <w:pPrChange w:id="3762" w:author="Elias De Moraes Fernandes" w:date="2016-05-18T20:26:00Z">
          <w:pPr>
            <w:spacing w:after="200" w:line="276" w:lineRule="auto"/>
          </w:pPr>
        </w:pPrChange>
      </w:pPr>
      <w:del w:id="3763" w:author="Elias De Moraes Fernandes" w:date="2016-05-18T20:03:00Z">
        <w:r w:rsidRPr="00F97842" w:rsidDel="00954DC6">
          <w:rPr>
            <w:rPrChange w:id="3764" w:author="Elias De Moraes Fernandes" w:date="2016-10-04T23:07:00Z">
              <w:rPr/>
            </w:rPrChange>
          </w:rPr>
          <w:br w:type="page"/>
        </w:r>
      </w:del>
    </w:p>
    <w:p w14:paraId="5BABCBED" w14:textId="6CB2DE51" w:rsidR="00D81276" w:rsidRPr="00F97842" w:rsidDel="00954DC6" w:rsidRDefault="00D81276">
      <w:pPr>
        <w:pStyle w:val="REFERENCIA"/>
        <w:rPr>
          <w:del w:id="3765" w:author="Elias De Moraes Fernandes" w:date="2016-05-18T20:03:00Z"/>
        </w:rPr>
      </w:pPr>
      <w:del w:id="3766" w:author="Elias De Moraes Fernandes" w:date="2016-05-18T20:03:00Z">
        <w:r w:rsidRPr="00F97842" w:rsidDel="00954DC6">
          <w:delText xml:space="preserve">ALVES, LYNN R. G, MINHO, MARCELLE R. S, DINIZ, MARCELO V. C. </w:delText>
        </w:r>
        <w:r w:rsidR="00F812F9" w:rsidRPr="00F97842" w:rsidDel="00954DC6">
          <w:delText xml:space="preserve">Pimenta Cultural 2014. </w:delText>
        </w:r>
        <w:r w:rsidRPr="00F97842" w:rsidDel="00954DC6">
          <w:rPr>
            <w:b/>
          </w:rPr>
          <w:delText>Gamificação: diálogo com a educação</w:delText>
        </w:r>
        <w:r w:rsidRPr="00F97842" w:rsidDel="00954DC6">
          <w:delText xml:space="preserve">. Disponível em:  http://www2.dbd.puc-rio.br/pergamum/docdigital/PimentaCultural/gamificacao_na_educacao.pdf Acesso em: 23 </w:delText>
        </w:r>
        <w:r w:rsidR="00FB0BC1" w:rsidRPr="00F97842" w:rsidDel="00954DC6">
          <w:delText>fev.</w:delText>
        </w:r>
        <w:r w:rsidRPr="00F97842" w:rsidDel="00954DC6">
          <w:delText xml:space="preserve"> 2016 4:30</w:delText>
        </w:r>
      </w:del>
    </w:p>
    <w:p w14:paraId="60F3C883" w14:textId="77777777" w:rsidR="00FA5D2B" w:rsidRPr="00F97842" w:rsidDel="00954DC6" w:rsidRDefault="00FA5D2B">
      <w:pPr>
        <w:pStyle w:val="REFERENCIA"/>
        <w:rPr>
          <w:del w:id="3767" w:author="Elias De Moraes Fernandes" w:date="2016-05-18T20:03:00Z"/>
        </w:rPr>
      </w:pPr>
    </w:p>
    <w:p w14:paraId="145A5582" w14:textId="20D60586" w:rsidR="00FA5D2B" w:rsidRPr="00F97842" w:rsidDel="00954DC6" w:rsidRDefault="00FA5D2B">
      <w:pPr>
        <w:pStyle w:val="REFERENCIA"/>
        <w:rPr>
          <w:del w:id="3768" w:author="Elias De Moraes Fernandes" w:date="2016-05-18T20:03:00Z"/>
        </w:rPr>
      </w:pPr>
      <w:del w:id="3769" w:author="Elias De Moraes Fernandes" w:date="2016-05-18T20:03:00Z">
        <w:r w:rsidRPr="00F97842" w:rsidDel="00954DC6">
          <w:delText>KANSTENSMIDT, C. Revistas eletrônica</w:delText>
        </w:r>
        <w:r w:rsidR="00486D6D" w:rsidRPr="00F97842" w:rsidDel="00954DC6">
          <w:delText xml:space="preserve">s. </w:delText>
        </w:r>
        <w:r w:rsidR="00486D6D" w:rsidRPr="00F97842" w:rsidDel="00954DC6">
          <w:rPr>
            <w:b/>
          </w:rPr>
          <w:delText>Os impactos das Tecnologias d</w:delText>
        </w:r>
        <w:r w:rsidRPr="00F97842" w:rsidDel="00954DC6">
          <w:rPr>
            <w:b/>
          </w:rPr>
          <w:delText>os Jogos Digitais Multijogadores na Jogabilidade Social</w:delText>
        </w:r>
        <w:r w:rsidRPr="00F97842" w:rsidDel="00954DC6">
          <w:delText xml:space="preserve">. </w:delText>
        </w:r>
      </w:del>
    </w:p>
    <w:p w14:paraId="0360386A" w14:textId="7D18BF73" w:rsidR="00FA5D2B" w:rsidRPr="00F97842" w:rsidDel="00954DC6" w:rsidRDefault="00486D6D">
      <w:pPr>
        <w:pStyle w:val="REFERENCIA"/>
        <w:rPr>
          <w:del w:id="3770" w:author="Elias De Moraes Fernandes" w:date="2016-05-18T20:03:00Z"/>
        </w:rPr>
      </w:pPr>
      <w:del w:id="3771" w:author="Elias De Moraes Fernandes" w:date="2016-05-18T20:03:00Z">
        <w:r w:rsidRPr="00F97842" w:rsidDel="00954DC6">
          <w:delText xml:space="preserve">Disponível em: </w:delText>
        </w:r>
        <w:r w:rsidR="00FA5D2B" w:rsidRPr="00F97842" w:rsidDel="00954DC6">
          <w:delText xml:space="preserve">http://revistaseletronicas.pucrs.br/ojs/index.php/famecos/article/view/7789/5531 Acesso em: 23 </w:delText>
        </w:r>
        <w:r w:rsidR="00FB0BC1" w:rsidRPr="00F97842" w:rsidDel="00954DC6">
          <w:delText>fev.</w:delText>
        </w:r>
        <w:r w:rsidR="00FA5D2B" w:rsidRPr="00F97842" w:rsidDel="00954DC6">
          <w:delText xml:space="preserve"> 2016 5:45</w:delText>
        </w:r>
      </w:del>
    </w:p>
    <w:p w14:paraId="38BBA47A" w14:textId="77777777" w:rsidR="008946AA" w:rsidRPr="00F97842" w:rsidDel="00954DC6" w:rsidRDefault="008946AA">
      <w:pPr>
        <w:rPr>
          <w:del w:id="3772" w:author="Elias De Moraes Fernandes" w:date="2016-05-18T20:03:00Z"/>
          <w:rFonts w:cs="Arial"/>
        </w:rPr>
      </w:pPr>
    </w:p>
    <w:p w14:paraId="5F25E932" w14:textId="079F2D04" w:rsidR="00486D6D" w:rsidRPr="00F97842" w:rsidDel="00954DC6" w:rsidRDefault="00486D6D">
      <w:pPr>
        <w:rPr>
          <w:del w:id="3773" w:author="Elias De Moraes Fernandes" w:date="2016-05-18T20:03:00Z"/>
          <w:rFonts w:cs="Arial"/>
        </w:rPr>
      </w:pPr>
      <w:del w:id="3774" w:author="Elias De Moraes Fernandes" w:date="2016-05-18T20:03:00Z">
        <w:r w:rsidRPr="00F97842" w:rsidDel="00954DC6">
          <w:rPr>
            <w:rFonts w:cs="Arial"/>
          </w:rPr>
          <w:delText>STEUER, J. Department of Communication, Stanford</w:delText>
        </w:r>
        <w:r w:rsidR="002C1B62" w:rsidRPr="00F97842" w:rsidDel="00954DC6">
          <w:rPr>
            <w:rFonts w:cs="Arial"/>
          </w:rPr>
          <w:delText xml:space="preserve"> Univer</w:delText>
        </w:r>
        <w:r w:rsidRPr="00F97842" w:rsidDel="00954DC6">
          <w:rPr>
            <w:rFonts w:cs="Arial"/>
          </w:rPr>
          <w:delText>s</w:delText>
        </w:r>
        <w:r w:rsidR="002C1B62" w:rsidRPr="00F97842" w:rsidDel="00954DC6">
          <w:rPr>
            <w:rFonts w:cs="Arial"/>
          </w:rPr>
          <w:delText>i</w:delText>
        </w:r>
        <w:r w:rsidRPr="00F97842" w:rsidDel="00954DC6">
          <w:rPr>
            <w:rFonts w:cs="Arial"/>
          </w:rPr>
          <w:delText xml:space="preserve">ty. </w:delText>
        </w:r>
        <w:r w:rsidRPr="00F97842" w:rsidDel="00954DC6">
          <w:rPr>
            <w:rFonts w:cs="Arial"/>
            <w:b/>
          </w:rPr>
          <w:delText>Defining Virtual Reality: Dimension Determining Telepresence</w:delText>
        </w:r>
        <w:r w:rsidRPr="00F97842" w:rsidDel="00954DC6">
          <w:rPr>
            <w:rFonts w:cs="Arial"/>
          </w:rPr>
          <w:delText xml:space="preserve">. Disponível em: http://www.cybertherapy.info/pages/telepresence.pdf Acesso em: 23 </w:delText>
        </w:r>
        <w:r w:rsidR="00FB0BC1" w:rsidRPr="00F97842" w:rsidDel="00954DC6">
          <w:rPr>
            <w:rFonts w:cs="Arial"/>
          </w:rPr>
          <w:delText>fev.</w:delText>
        </w:r>
        <w:r w:rsidRPr="00F97842" w:rsidDel="00954DC6">
          <w:rPr>
            <w:rFonts w:cs="Arial"/>
          </w:rPr>
          <w:delText xml:space="preserve"> 2016 23:10</w:delText>
        </w:r>
      </w:del>
    </w:p>
    <w:p w14:paraId="585C2FDE" w14:textId="77777777" w:rsidR="00486D6D" w:rsidRPr="00F97842" w:rsidDel="00954DC6" w:rsidRDefault="00486D6D">
      <w:pPr>
        <w:rPr>
          <w:del w:id="3775" w:author="Elias De Moraes Fernandes" w:date="2016-05-18T20:03:00Z"/>
          <w:rFonts w:cs="Arial"/>
        </w:rPr>
      </w:pPr>
    </w:p>
    <w:p w14:paraId="0EEFCFA8" w14:textId="2AD36305" w:rsidR="004220AD" w:rsidRPr="00F97842" w:rsidDel="00954DC6" w:rsidRDefault="00F24027">
      <w:pPr>
        <w:pStyle w:val="REFERENCIA"/>
        <w:rPr>
          <w:del w:id="3776" w:author="Elias De Moraes Fernandes" w:date="2016-05-18T20:03:00Z"/>
        </w:rPr>
      </w:pPr>
      <w:del w:id="3777" w:author="Elias De Moraes Fernandes" w:date="2016-05-18T20:03:00Z">
        <w:r w:rsidRPr="00F97842" w:rsidDel="00954DC6">
          <w:delText xml:space="preserve">MASOVER, S. IST-SIS. </w:delText>
        </w:r>
        <w:r w:rsidR="004220AD" w:rsidRPr="00F97842" w:rsidDel="00954DC6">
          <w:rPr>
            <w:b/>
          </w:rPr>
          <w:delText>Model-View-Controller:</w:delText>
        </w:r>
        <w:r w:rsidR="004220AD" w:rsidRPr="00F97842" w:rsidDel="00954DC6">
          <w:rPr>
            <w:b/>
          </w:rPr>
          <w:br/>
          <w:delText>A Design Pattern for Software</w:delText>
        </w:r>
        <w:r w:rsidR="004220AD" w:rsidRPr="00F97842" w:rsidDel="00954DC6">
          <w:delText xml:space="preserve"> Disponível em: https://ist.berkeley.edu/as-ag/pub/pdf/mvc-seminar.pdf Acesso em: 24 fev. 2016 12:00</w:delText>
        </w:r>
      </w:del>
    </w:p>
    <w:p w14:paraId="587BC7B1" w14:textId="77777777" w:rsidR="00954B7C" w:rsidRPr="00F97842" w:rsidDel="00954DC6" w:rsidRDefault="00954B7C">
      <w:pPr>
        <w:pStyle w:val="REFERENCIA"/>
        <w:rPr>
          <w:del w:id="3778" w:author="Elias De Moraes Fernandes" w:date="2016-05-18T20:03:00Z"/>
        </w:rPr>
      </w:pPr>
    </w:p>
    <w:p w14:paraId="12F3274C" w14:textId="05A854A1" w:rsidR="005E17E6" w:rsidRPr="00F97842" w:rsidDel="00954DC6" w:rsidRDefault="005E17E6">
      <w:pPr>
        <w:pStyle w:val="REFERENCIA"/>
        <w:rPr>
          <w:ins w:id="3779" w:author="Elias De Moraes Fernandes" w:date="2016-05-06T11:52:00Z"/>
          <w:del w:id="3780" w:author="Elias De Moraes Fernandes" w:date="2016-05-18T20:03:00Z"/>
          <w:rPrChange w:id="3781" w:author="Elias De Moraes Fernandes" w:date="2016-10-04T23:07:00Z">
            <w:rPr>
              <w:ins w:id="3782" w:author="Elias De Moraes Fernandes" w:date="2016-05-06T11:52:00Z"/>
              <w:del w:id="3783" w:author="Elias De Moraes Fernandes" w:date="2016-05-18T20:03:00Z"/>
            </w:rPr>
          </w:rPrChange>
        </w:rPr>
        <w:pPrChange w:id="3784" w:author="Elias De Moraes Fernandes" w:date="2016-05-18T20:26:00Z">
          <w:pPr/>
        </w:pPrChange>
      </w:pPr>
      <w:ins w:id="3785" w:author="Elias De Moraes Fernandes" w:date="2016-05-06T11:52:00Z">
        <w:del w:id="3786" w:author="Elias De Moraes Fernandes" w:date="2016-05-18T20:03:00Z">
          <w:r w:rsidRPr="00F97842" w:rsidDel="00954DC6">
            <w:rPr>
              <w:rPrChange w:id="3787" w:author="Elias De Moraes Fernandes" w:date="2016-10-04T23:07:00Z">
                <w:rPr/>
              </w:rPrChange>
            </w:rPr>
            <w:delText xml:space="preserve">YONGLEI Tao, "Component- vs. application-level MVC architecture," Frontiers in Education, 2002. FIE 2002. 32nd Annual, 2002, pp. T2G-7-T2G-10 vol.1. </w:delText>
          </w:r>
        </w:del>
      </w:ins>
    </w:p>
    <w:p w14:paraId="05566781" w14:textId="77777777" w:rsidR="005E17E6" w:rsidRPr="00F97842" w:rsidDel="00954DC6" w:rsidRDefault="005E17E6">
      <w:pPr>
        <w:rPr>
          <w:ins w:id="3788" w:author="Elias De Moraes Fernandes" w:date="2016-05-06T11:52:00Z"/>
          <w:del w:id="3789" w:author="Elias De Moraes Fernandes" w:date="2016-05-18T20:03:00Z"/>
          <w:rFonts w:cs="Arial"/>
        </w:rPr>
      </w:pPr>
    </w:p>
    <w:p w14:paraId="521D55C1" w14:textId="15374B74" w:rsidR="00D2071F" w:rsidRPr="00F97842" w:rsidDel="00954DC6" w:rsidRDefault="00D2071F">
      <w:pPr>
        <w:rPr>
          <w:del w:id="3790" w:author="Elias De Moraes Fernandes" w:date="2016-05-18T20:03:00Z"/>
          <w:rFonts w:cs="Arial"/>
        </w:rPr>
      </w:pPr>
      <w:del w:id="3791" w:author="Elias De Moraes Fernandes" w:date="2016-05-18T20:03:00Z">
        <w:r w:rsidRPr="00F97842" w:rsidDel="00954DC6">
          <w:rPr>
            <w:rFonts w:cs="Arial"/>
          </w:rPr>
          <w:delText>COSTA, E. DIAS</w:delText>
        </w:r>
        <w:r w:rsidRPr="00F97842" w:rsidDel="00954DC6">
          <w:delText xml:space="preserve">. Toptal Developers. </w:delText>
        </w:r>
        <w:r w:rsidRPr="00F97842" w:rsidDel="00954DC6">
          <w:rPr>
            <w:b/>
          </w:rPr>
          <w:delText xml:space="preserve">Unity with MVC: How to Level Up Your Game Development </w:delText>
        </w:r>
        <w:r w:rsidRPr="00F97842" w:rsidDel="00954DC6">
          <w:delText xml:space="preserve">Disponível em: </w:delText>
        </w:r>
        <w:r w:rsidR="008C7C21" w:rsidRPr="00F97842" w:rsidDel="00954DC6">
          <w:delText>http://www.toptal.com/unity-unity3d/unity-with-mvc-how-to-level-up-your-game-development</w:delText>
        </w:r>
        <w:r w:rsidR="008C7C21" w:rsidRPr="00F97842" w:rsidDel="00954DC6">
          <w:rPr>
            <w:rFonts w:cs="Arial"/>
          </w:rPr>
          <w:delText xml:space="preserve"> </w:delText>
        </w:r>
        <w:r w:rsidR="008C7C21" w:rsidRPr="00F97842" w:rsidDel="00954DC6">
          <w:delText>Acesso em: 24 fev. 2016 14:40</w:delText>
        </w:r>
      </w:del>
    </w:p>
    <w:p w14:paraId="7C3C5CD9" w14:textId="77777777" w:rsidR="004220AD" w:rsidRPr="00F97842" w:rsidDel="00954DC6" w:rsidRDefault="004220AD">
      <w:pPr>
        <w:rPr>
          <w:del w:id="3792" w:author="Elias De Moraes Fernandes" w:date="2016-05-18T20:03:00Z"/>
          <w:rFonts w:cs="Arial"/>
        </w:rPr>
      </w:pPr>
    </w:p>
    <w:p w14:paraId="5810F122" w14:textId="4AA4DBC4" w:rsidR="009752B1" w:rsidRPr="00F97842" w:rsidDel="00954DC6" w:rsidRDefault="008C7C21">
      <w:pPr>
        <w:rPr>
          <w:del w:id="3793" w:author="Elias De Moraes Fernandes" w:date="2016-05-18T20:03:00Z"/>
        </w:rPr>
      </w:pPr>
      <w:del w:id="3794" w:author="Elias De Moraes Fernandes" w:date="2016-05-18T20:03:00Z">
        <w:r w:rsidRPr="00F97842" w:rsidDel="00954DC6">
          <w:rPr>
            <w:rFonts w:cs="Arial"/>
          </w:rPr>
          <w:delText xml:space="preserve">JAMES, M. </w:delText>
        </w:r>
        <w:r w:rsidRPr="00F97842" w:rsidDel="00954DC6">
          <w:rPr>
            <w:rFonts w:cs="Arial"/>
            <w:b/>
          </w:rPr>
          <w:delText>Scrum Reference Card</w:delText>
        </w:r>
        <w:r w:rsidRPr="00F97842" w:rsidDel="00954DC6">
          <w:rPr>
            <w:rFonts w:cs="Arial"/>
          </w:rPr>
          <w:delText xml:space="preserve">. Disponível em: http://scrumreferencecard.com/scrum-reference-card/ </w:delText>
        </w:r>
        <w:r w:rsidRPr="00F97842" w:rsidDel="00954DC6">
          <w:delText>Acesso em: 24 fev. 2016 15:20</w:delText>
        </w:r>
      </w:del>
    </w:p>
    <w:p w14:paraId="3B9F0933" w14:textId="77777777" w:rsidR="003D5ADE" w:rsidRPr="00F97842" w:rsidDel="00954DC6" w:rsidRDefault="003D5ADE">
      <w:pPr>
        <w:rPr>
          <w:del w:id="3795" w:author="Elias De Moraes Fernandes" w:date="2016-05-18T20:03:00Z"/>
        </w:rPr>
      </w:pPr>
    </w:p>
    <w:p w14:paraId="13BB1FCE" w14:textId="7340FCE0" w:rsidR="003D5ADE" w:rsidRPr="00F97842" w:rsidDel="00954DC6" w:rsidRDefault="003D5ADE">
      <w:pPr>
        <w:pStyle w:val="REFERENCIA"/>
        <w:rPr>
          <w:del w:id="3796" w:author="Elias De Moraes Fernandes" w:date="2016-05-18T20:03:00Z"/>
        </w:rPr>
      </w:pPr>
      <w:del w:id="3797" w:author="Elias De Moraes Fernandes" w:date="2016-05-18T20:03:00Z">
        <w:r w:rsidRPr="00F97842" w:rsidDel="00954DC6">
          <w:delText xml:space="preserve">Bruner, J. S. </w:delText>
        </w:r>
        <w:r w:rsidR="0068727F" w:rsidRPr="00F97842" w:rsidDel="00954DC6">
          <w:delText>(</w:delText>
        </w:r>
        <w:r w:rsidRPr="00F97842" w:rsidDel="00954DC6">
          <w:delText>1972</w:delText>
        </w:r>
        <w:r w:rsidR="0068727F" w:rsidRPr="00F97842" w:rsidDel="00954DC6">
          <w:delText>)</w:delText>
        </w:r>
        <w:r w:rsidR="002D3C4C" w:rsidRPr="00F97842" w:rsidDel="00954DC6">
          <w:delText xml:space="preserve">, </w:delText>
        </w:r>
        <w:r w:rsidRPr="00F97842" w:rsidDel="00954DC6">
          <w:delText xml:space="preserve">“Nature and uses of immaturity”, American Psychologist, Vol. 27, No. 8,. In Bruner, J. S., Jolly, A. and Sylva, K. (eds.) (1976), Play. Its role in development and evolution. Penguin Books, New York. </w:delText>
        </w:r>
      </w:del>
    </w:p>
    <w:p w14:paraId="4FE1FC3E" w14:textId="77777777" w:rsidR="000C20E2" w:rsidRPr="00F97842" w:rsidDel="00954DC6" w:rsidRDefault="000C20E2">
      <w:pPr>
        <w:pStyle w:val="REFERENCIA"/>
        <w:rPr>
          <w:del w:id="3798" w:author="Elias De Moraes Fernandes" w:date="2016-05-18T20:03:00Z"/>
        </w:rPr>
      </w:pPr>
    </w:p>
    <w:p w14:paraId="30C58285" w14:textId="68349B07" w:rsidR="00AC5448" w:rsidRPr="00F97842" w:rsidDel="00954DC6" w:rsidRDefault="000C20E2">
      <w:pPr>
        <w:pStyle w:val="REFERENCIA"/>
        <w:rPr>
          <w:del w:id="3799" w:author="Elias De Moraes Fernandes" w:date="2016-05-18T20:03:00Z"/>
        </w:rPr>
      </w:pPr>
      <w:del w:id="3800" w:author="Elias De Moraes Fernandes" w:date="2016-05-18T20:03:00Z">
        <w:r w:rsidRPr="00F97842" w:rsidDel="00954DC6">
          <w:delText xml:space="preserve">FABRICATORE, C. </w:delText>
        </w:r>
        <w:r w:rsidRPr="00F97842" w:rsidDel="00954DC6">
          <w:rPr>
            <w:b/>
          </w:rPr>
          <w:delText>Gameplay and Game Mechanics Design</w:delText>
        </w:r>
        <w:r w:rsidR="00AC5448" w:rsidRPr="00F97842" w:rsidDel="00954DC6">
          <w:delText xml:space="preserve">. </w:delText>
        </w:r>
        <w:r w:rsidR="00315DE8" w:rsidRPr="00F97842" w:rsidDel="00954DC6">
          <w:delText>Gameplay and Game Mechanics Design: A Key to Quality in Videogames</w:delText>
        </w:r>
        <w:r w:rsidR="00AC5448" w:rsidRPr="00F97842" w:rsidDel="00954DC6">
          <w:delText xml:space="preserve"> </w:delText>
        </w:r>
      </w:del>
    </w:p>
    <w:p w14:paraId="12C4572D" w14:textId="111BA323" w:rsidR="000C20E2" w:rsidRPr="00F97842" w:rsidDel="00954DC6" w:rsidRDefault="000C20E2">
      <w:pPr>
        <w:pStyle w:val="REFERENCIA"/>
        <w:rPr>
          <w:del w:id="3801" w:author="Elias De Moraes Fernandes" w:date="2016-05-18T20:03:00Z"/>
        </w:rPr>
      </w:pPr>
      <w:del w:id="3802" w:author="Elias De Moraes Fernandes" w:date="2016-05-18T20:03:00Z">
        <w:r w:rsidRPr="00F97842" w:rsidDel="00954DC6">
          <w:delText xml:space="preserve"> </w:delText>
        </w:r>
        <w:r w:rsidR="006F230B" w:rsidRPr="00F97842" w:rsidDel="00954DC6">
          <w:delText xml:space="preserve">Disponível em: </w:delText>
        </w:r>
        <w:r w:rsidRPr="00F97842" w:rsidDel="00954DC6">
          <w:delText>http://www.oecd.org/edu/ceri/39414829.pdf</w:delText>
        </w:r>
        <w:r w:rsidR="00AC5448" w:rsidRPr="00F97842" w:rsidDel="00954DC6">
          <w:delText xml:space="preserve"> Acesso em: </w:delText>
        </w:r>
        <w:r w:rsidR="006F230B" w:rsidRPr="00F97842" w:rsidDel="00954DC6">
          <w:delText xml:space="preserve">04 </w:delText>
        </w:r>
        <w:r w:rsidR="00AC5448" w:rsidRPr="00F97842" w:rsidDel="00954DC6">
          <w:delText>mar. 2016 1</w:delText>
        </w:r>
        <w:r w:rsidR="006F230B" w:rsidRPr="00F97842" w:rsidDel="00954DC6">
          <w:delText>7</w:delText>
        </w:r>
        <w:r w:rsidR="00AC5448" w:rsidRPr="00F97842" w:rsidDel="00954DC6">
          <w:delText>:4</w:delText>
        </w:r>
        <w:r w:rsidR="006F230B" w:rsidRPr="00F97842" w:rsidDel="00954DC6">
          <w:delText>1</w:delText>
        </w:r>
      </w:del>
    </w:p>
    <w:p w14:paraId="5F30CB4F" w14:textId="77777777" w:rsidR="003D5ADE" w:rsidRPr="00F97842" w:rsidDel="00EA6BBC" w:rsidRDefault="003D5ADE">
      <w:pPr>
        <w:pStyle w:val="REFERENCIA"/>
        <w:rPr>
          <w:del w:id="3803" w:author="Elias De Moraes Fernandes" w:date="2016-10-06T23:12:00Z"/>
          <w:rPrChange w:id="3804" w:author="Elias De Moraes Fernandes" w:date="2016-10-04T23:07:00Z">
            <w:rPr>
              <w:del w:id="3805" w:author="Elias De Moraes Fernandes" w:date="2016-10-06T23:12:00Z"/>
            </w:rPr>
          </w:rPrChange>
        </w:rPr>
        <w:pPrChange w:id="3806" w:author="Elias De Moraes Fernandes" w:date="2016-05-18T20:26:00Z">
          <w:pPr/>
        </w:pPrChange>
      </w:pPr>
    </w:p>
    <w:p w14:paraId="4F553BB7" w14:textId="77777777" w:rsidR="00636043" w:rsidRPr="00F97842" w:rsidDel="00EA6BBC" w:rsidRDefault="00636043">
      <w:pPr>
        <w:rPr>
          <w:del w:id="3807" w:author="Elias De Moraes Fernandes" w:date="2016-10-06T23:12:00Z"/>
          <w:rFonts w:cs="Arial"/>
        </w:rPr>
      </w:pPr>
    </w:p>
    <w:p w14:paraId="0BB47D15" w14:textId="77777777" w:rsidR="00636043" w:rsidRPr="00F97842" w:rsidRDefault="00636043">
      <w:pPr>
        <w:rPr>
          <w:rFonts w:cs="Arial"/>
        </w:rPr>
      </w:pPr>
    </w:p>
    <w:sectPr w:rsidR="00636043" w:rsidRPr="00F97842" w:rsidSect="00D064B5">
      <w:headerReference w:type="default" r:id="rId35"/>
      <w:pgSz w:w="11906" w:h="16838"/>
      <w:pgMar w:top="1701" w:right="1134" w:bottom="992" w:left="1701" w:header="709" w:footer="709" w:gutter="0"/>
      <w:pgNumType w:start="0"/>
      <w:cols w:space="708"/>
      <w:docGrid w:linePitch="360"/>
      <w:sectPrChange w:id="3812" w:author="Convidado" w:date="2016-10-14T04:54:00Z">
        <w:sectPr w:rsidR="00636043" w:rsidRPr="00F97842" w:rsidSect="00D064B5">
          <w:pgMar w:top="1701" w:right="1134" w:bottom="993" w:left="1701" w:header="709" w:footer="709"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4" w:author="Convidado" w:date="2016-10-14T08:56:00Z" w:initials="Co">
    <w:p w14:paraId="3CBEAAA2" w14:textId="2ECFDEAD" w:rsidR="00794355" w:rsidRDefault="00794355">
      <w:pPr>
        <w:pStyle w:val="CommentText"/>
      </w:pPr>
      <w:r>
        <w:rPr>
          <w:rStyle w:val="CommentReference"/>
        </w:rPr>
        <w:annotationRef/>
      </w:r>
      <w:r>
        <w:t>Não é mais uma proposta</w:t>
      </w:r>
    </w:p>
    <w:p w14:paraId="77F7FC76" w14:textId="61201EC6" w:rsidR="00916559" w:rsidRDefault="00916559">
      <w:pPr>
        <w:pStyle w:val="CommentText"/>
      </w:pPr>
      <w:proofErr w:type="gramStart"/>
      <w:r>
        <w:t>ok</w:t>
      </w:r>
      <w:proofErr w:type="gramEnd"/>
    </w:p>
    <w:p w14:paraId="0235B2FC" w14:textId="77777777" w:rsidR="00916559" w:rsidRDefault="00916559">
      <w:pPr>
        <w:pStyle w:val="CommentText"/>
      </w:pPr>
    </w:p>
  </w:comment>
  <w:comment w:id="313" w:author="Convidado" w:date="2016-10-14T08:58:00Z" w:initials="Co">
    <w:p w14:paraId="230DE10B" w14:textId="7BD733B1" w:rsidR="00794355" w:rsidRDefault="00794355">
      <w:pPr>
        <w:pStyle w:val="CommentText"/>
      </w:pPr>
      <w:r>
        <w:rPr>
          <w:rStyle w:val="CommentReference"/>
        </w:rPr>
        <w:annotationRef/>
      </w:r>
      <w:r>
        <w:t>Aquilo que foi falado: é sobre Vermitecnologia, vermicompostagem ou mais genérico, como o que está no título. Quanto mais preciso, o título, melhor.</w:t>
      </w:r>
    </w:p>
  </w:comment>
  <w:comment w:id="453" w:author="A" w:date="2016-04-25T14:30:00Z" w:initials="A">
    <w:p w14:paraId="0961280C" w14:textId="77777777" w:rsidR="00794355" w:rsidRDefault="00794355" w:rsidP="00FD5165">
      <w:pPr>
        <w:pStyle w:val="CommentText"/>
      </w:pPr>
      <w:r>
        <w:rPr>
          <w:rStyle w:val="CommentReference"/>
        </w:rPr>
        <w:annotationRef/>
      </w:r>
      <w:r>
        <w:t>Referência</w:t>
      </w:r>
    </w:p>
  </w:comment>
  <w:comment w:id="489" w:author="Convidado" w:date="2016-10-14T09:07:00Z" w:initials="Co">
    <w:p w14:paraId="4E9CBCC3" w14:textId="6FAED248" w:rsidR="00794355" w:rsidRDefault="00794355">
      <w:pPr>
        <w:pStyle w:val="CommentText"/>
      </w:pPr>
      <w:r>
        <w:rPr>
          <w:rStyle w:val="CommentReference"/>
        </w:rPr>
        <w:annotationRef/>
      </w:r>
      <w:r>
        <w:t>"Para isso" o quê? Falta uma frase no meio, parece.</w:t>
      </w:r>
    </w:p>
  </w:comment>
  <w:comment w:id="495" w:author="Convidado" w:date="2016-10-14T09:12:00Z" w:initials="Co">
    <w:p w14:paraId="267F966E" w14:textId="67D5D1A1" w:rsidR="00794355" w:rsidRDefault="00794355">
      <w:pPr>
        <w:pStyle w:val="CommentText"/>
      </w:pPr>
      <w:r>
        <w:rPr>
          <w:rStyle w:val="CommentReference"/>
        </w:rPr>
        <w:annotationRef/>
      </w:r>
      <w:r>
        <w:t>Frase mal construída: "na qual" está fora de contexto. Erro de concordância: o certo é "fazem".                 Que papel? Outro erro de concordância: por "terem".</w:t>
      </w:r>
    </w:p>
  </w:comment>
  <w:comment w:id="504" w:author="Convidado" w:date="2016-10-14T09:12:00Z" w:initials="Co">
    <w:p w14:paraId="5EE432F0" w14:textId="1B300170" w:rsidR="00794355" w:rsidRDefault="00794355">
      <w:pPr>
        <w:pStyle w:val="CommentText"/>
      </w:pPr>
      <w:r>
        <w:rPr>
          <w:rStyle w:val="CommentReference"/>
        </w:rPr>
        <w:annotationRef/>
      </w:r>
      <w:r>
        <w:t xml:space="preserve">A eficiência é conscientizar? Não está estranho? </w:t>
      </w:r>
    </w:p>
    <w:p w14:paraId="14F0C292" w14:textId="50460975" w:rsidR="00794355" w:rsidRDefault="00794355">
      <w:pPr>
        <w:pStyle w:val="CommentText"/>
      </w:pPr>
      <w:r>
        <w:t>Não seria algo como: um passo para tornar a coleta de resíduos sólidos eficiente é a conscientização...</w:t>
      </w:r>
    </w:p>
  </w:comment>
  <w:comment w:id="517" w:author="Convidado" w:date="2016-10-14T09:15:00Z" w:initials="Co">
    <w:p w14:paraId="5341CD61" w14:textId="4B824B6C" w:rsidR="00794355" w:rsidRDefault="00794355">
      <w:pPr>
        <w:pStyle w:val="CommentText"/>
      </w:pPr>
      <w:r>
        <w:rPr>
          <w:rStyle w:val="CommentReference"/>
        </w:rPr>
        <w:annotationRef/>
      </w:r>
      <w:r>
        <w:t>Seria bom ter uma referência aqui. Alguém que diga que jogos digitais educativos são uma alternativa promissora de conscientização.</w:t>
      </w:r>
    </w:p>
  </w:comment>
  <w:comment w:id="523" w:author="Convidado" w:date="2016-10-14T09:17:00Z" w:initials="Co">
    <w:p w14:paraId="1E799A3A" w14:textId="3760281C" w:rsidR="00794355" w:rsidRDefault="00794355">
      <w:pPr>
        <w:pStyle w:val="CommentText"/>
      </w:pPr>
      <w:r>
        <w:rPr>
          <w:rStyle w:val="CommentReference"/>
        </w:rPr>
        <w:annotationRef/>
      </w:r>
      <w:r>
        <w:t>Não está claro se já há o apoio ou se é algo a se conseguir.</w:t>
      </w:r>
    </w:p>
  </w:comment>
  <w:comment w:id="529" w:author="Convidado" w:date="2016-10-14T09:18:00Z" w:initials="Co">
    <w:p w14:paraId="258037A7" w14:textId="79D9E77B" w:rsidR="00794355" w:rsidRDefault="00794355">
      <w:pPr>
        <w:pStyle w:val="CommentText"/>
      </w:pPr>
      <w:r>
        <w:rPr>
          <w:rStyle w:val="CommentReference"/>
        </w:rPr>
        <w:annotationRef/>
      </w:r>
      <w:proofErr w:type="gramStart"/>
      <w:r>
        <w:t>de</w:t>
      </w:r>
      <w:proofErr w:type="gramEnd"/>
      <w:r>
        <w:t xml:space="preserve"> que tecnologia você está falando? Pode ambíguo: alguns podem achar que você está falando de jogos digitais e outros podem achar que você está falando de </w:t>
      </w:r>
      <w:proofErr w:type="spellStart"/>
      <w:r>
        <w:t>vermitecnologia</w:t>
      </w:r>
      <w:proofErr w:type="spellEnd"/>
      <w:r>
        <w:t>. Deixe claro que é a primeira.</w:t>
      </w:r>
    </w:p>
  </w:comment>
  <w:comment w:id="530" w:author="Elias de Moraes Fernandes" w:date="2016-10-15T14:51:00Z" w:initials="EMF">
    <w:p w14:paraId="78824847" w14:textId="5AF951F4" w:rsidR="00916559" w:rsidRDefault="00916559">
      <w:pPr>
        <w:pStyle w:val="CommentText"/>
      </w:pPr>
      <w:r>
        <w:rPr>
          <w:rStyle w:val="CommentReference"/>
        </w:rPr>
        <w:annotationRef/>
      </w:r>
      <w:r>
        <w:t>Corrigido</w:t>
      </w:r>
    </w:p>
  </w:comment>
  <w:comment w:id="536" w:author="Convidado" w:date="2016-10-14T09:20:00Z" w:initials="Co">
    <w:p w14:paraId="11D9BAA6" w14:textId="1EB6F517" w:rsidR="00794355" w:rsidRDefault="00794355">
      <w:pPr>
        <w:pStyle w:val="CommentText"/>
      </w:pPr>
      <w:r>
        <w:rPr>
          <w:rStyle w:val="CommentReference"/>
        </w:rPr>
        <w:annotationRef/>
      </w:r>
      <w:r>
        <w:t>Ao meu ver, é o inverso: o objetivo é conscientizar e o meio é o jogo educativo. Ficaria algo como: Conscientizar a importância de tratamento ... por meio de um jogo educativo criado para este fim.</w:t>
      </w:r>
    </w:p>
  </w:comment>
  <w:comment w:id="542" w:author="Convidado" w:date="2016-10-14T09:23:00Z" w:initials="Co">
    <w:p w14:paraId="28A47101" w14:textId="54C4CFFA" w:rsidR="00794355" w:rsidRDefault="00794355">
      <w:pPr>
        <w:pStyle w:val="CommentText"/>
      </w:pPr>
      <w:r>
        <w:rPr>
          <w:rStyle w:val="CommentReference"/>
        </w:rPr>
        <w:annotationRef/>
      </w:r>
      <w:r>
        <w:t>Ambientar?</w:t>
      </w:r>
    </w:p>
  </w:comment>
  <w:comment w:id="548" w:author="Convidado" w:date="2016-10-14T09:24:00Z" w:initials="Co">
    <w:p w14:paraId="6C95C142" w14:textId="1B205C0B" w:rsidR="00794355" w:rsidRDefault="00794355">
      <w:pPr>
        <w:pStyle w:val="CommentText"/>
      </w:pPr>
      <w:r>
        <w:rPr>
          <w:rStyle w:val="CommentReference"/>
        </w:rPr>
        <w:annotationRef/>
      </w:r>
      <w:proofErr w:type="gramStart"/>
      <w:r>
        <w:t>aplicarem</w:t>
      </w:r>
      <w:proofErr w:type="gramEnd"/>
    </w:p>
  </w:comment>
  <w:comment w:id="552" w:author="Convidado" w:date="2016-10-14T09:25:00Z" w:initials="Co">
    <w:p w14:paraId="07F4E0FD" w14:textId="10FB6B8F" w:rsidR="00794355" w:rsidRDefault="00794355">
      <w:pPr>
        <w:pStyle w:val="CommentText"/>
      </w:pPr>
      <w:r>
        <w:rPr>
          <w:rStyle w:val="CommentReference"/>
        </w:rPr>
        <w:annotationRef/>
      </w:r>
      <w:r>
        <w:t>Não tenho certeza se o que colocou aqui faz parte de Objetivos Específicos. O problema é que cada item deveria estar relacionado ao tema. Ou, ainda, cada item deveria ser uma solução parcial a um problema. Por exemplo, não está claro para o leitor, a relação do item 2 com a educação sobre vermicompostagem. Pode até ter, mas é interessante deixar claro. Outro exemplo: em que a coleta de itens e pontuação é útil na educação sobre vermicompostagem?</w:t>
      </w:r>
    </w:p>
  </w:comment>
  <w:comment w:id="787" w:author="Convidado" w:date="2016-10-14T09:29:00Z" w:initials="Co">
    <w:p w14:paraId="288BE2C4" w14:textId="24697706" w:rsidR="00794355" w:rsidRDefault="00794355">
      <w:pPr>
        <w:pStyle w:val="CommentText"/>
      </w:pPr>
      <w:r>
        <w:rPr>
          <w:rStyle w:val="CommentReference"/>
        </w:rPr>
        <w:annotationRef/>
      </w:r>
      <w:r>
        <w:t>Quando há deslocamento do adjunto adverbial na oração, deve-se empregar a vírgula. Há exceções, mas é mais seguro usar a regra.</w:t>
      </w:r>
    </w:p>
  </w:comment>
  <w:comment w:id="790" w:author="Convidado" w:date="2016-10-14T09:32:00Z" w:initials="Co">
    <w:p w14:paraId="1FD5CB46" w14:textId="05C1AAD1" w:rsidR="00794355" w:rsidRDefault="00794355">
      <w:pPr>
        <w:pStyle w:val="CommentText"/>
      </w:pPr>
      <w:r>
        <w:rPr>
          <w:rStyle w:val="CommentReference"/>
        </w:rPr>
        <w:annotationRef/>
      </w:r>
      <w:r>
        <w:t>Toda proparoxítona é acentuada.</w:t>
      </w:r>
    </w:p>
  </w:comment>
  <w:comment w:id="797" w:author="Convidado" w:date="2016-10-14T09:33:00Z" w:initials="Co">
    <w:p w14:paraId="62A85B1A" w14:textId="620A2C5D" w:rsidR="00794355" w:rsidRDefault="00794355">
      <w:pPr>
        <w:pStyle w:val="CommentText"/>
      </w:pPr>
      <w:r>
        <w:rPr>
          <w:rStyle w:val="CommentReference"/>
        </w:rPr>
        <w:annotationRef/>
      </w:r>
      <w:r>
        <w:t>Cuidado com a concordância: dos conteúdos</w:t>
      </w:r>
    </w:p>
  </w:comment>
  <w:comment w:id="801" w:author="Convidado" w:date="2016-10-14T09:33:00Z" w:initials="Co">
    <w:p w14:paraId="6E0D36AE" w14:textId="34EB0F3D" w:rsidR="00794355" w:rsidRDefault="00794355">
      <w:pPr>
        <w:pStyle w:val="CommentText"/>
      </w:pPr>
      <w:r>
        <w:rPr>
          <w:rStyle w:val="CommentReference"/>
        </w:rPr>
        <w:annotationRef/>
      </w:r>
      <w:proofErr w:type="gramStart"/>
      <w:r>
        <w:t>básica</w:t>
      </w:r>
      <w:proofErr w:type="gramEnd"/>
      <w:r>
        <w:t xml:space="preserve"> que tem base...</w:t>
      </w:r>
    </w:p>
  </w:comment>
  <w:comment w:id="927" w:author="Convidado" w:date="2016-10-14T09:35:00Z" w:initials="Co">
    <w:p w14:paraId="5C925B82" w14:textId="717415D7" w:rsidR="00794355" w:rsidRDefault="00794355">
      <w:pPr>
        <w:pStyle w:val="CommentText"/>
      </w:pPr>
      <w:r>
        <w:rPr>
          <w:rStyle w:val="CommentReference"/>
        </w:rPr>
        <w:annotationRef/>
      </w:r>
      <w:proofErr w:type="gramStart"/>
      <w:r>
        <w:t>esse</w:t>
      </w:r>
      <w:proofErr w:type="gramEnd"/>
      <w:r>
        <w:t xml:space="preserve"> mudar está meio perdido, aqui...</w:t>
      </w:r>
    </w:p>
    <w:p w14:paraId="5E105BD3" w14:textId="233E2E4D" w:rsidR="00794355" w:rsidRDefault="00794355">
      <w:pPr>
        <w:pStyle w:val="CommentText"/>
      </w:pPr>
      <w:r>
        <w:t>Deve ser algo como: ...que pode mudar...</w:t>
      </w:r>
    </w:p>
  </w:comment>
  <w:comment w:id="930" w:author="Convidado" w:date="2016-10-14T09:36:00Z" w:initials="Co">
    <w:p w14:paraId="7FCD4F14" w14:textId="78863AA7" w:rsidR="00794355" w:rsidRDefault="00794355">
      <w:pPr>
        <w:pStyle w:val="CommentText"/>
      </w:pPr>
      <w:r>
        <w:rPr>
          <w:rStyle w:val="CommentReference"/>
        </w:rPr>
        <w:annotationRef/>
      </w:r>
      <w:proofErr w:type="gramStart"/>
      <w:r>
        <w:t>propõem</w:t>
      </w:r>
      <w:proofErr w:type="gramEnd"/>
      <w:r>
        <w:t>...</w:t>
      </w:r>
    </w:p>
    <w:p w14:paraId="72E9657B" w14:textId="01DDA2F2" w:rsidR="00794355" w:rsidRDefault="00794355">
      <w:pPr>
        <w:pStyle w:val="CommentText"/>
      </w:pPr>
    </w:p>
  </w:comment>
  <w:comment w:id="952" w:author="Convidado" w:date="2016-10-14T09:37:00Z" w:initials="Co">
    <w:p w14:paraId="05132347" w14:textId="476B1CB7" w:rsidR="00794355" w:rsidRDefault="00794355">
      <w:pPr>
        <w:pStyle w:val="CommentText"/>
      </w:pPr>
      <w:r>
        <w:rPr>
          <w:rStyle w:val="CommentReference"/>
        </w:rPr>
        <w:annotationRef/>
      </w:r>
      <w:r>
        <w:t xml:space="preserve">A terminologia também é conhecida como Serious Game? A frase ficou estranha. Entendi o que quer dizer, mas começou estranha. Se também é conhecida, então cadê o termo anterior que estava sendo usado? Percebe que a frase está pouco formal? </w:t>
      </w:r>
    </w:p>
  </w:comment>
  <w:comment w:id="953" w:author="Convidado" w:date="2016-10-14T09:39:00Z" w:initials="Co">
    <w:p w14:paraId="44665035" w14:textId="5C73FF00" w:rsidR="00794355" w:rsidRDefault="00794355">
      <w:pPr>
        <w:pStyle w:val="CommentText"/>
      </w:pPr>
      <w:r>
        <w:rPr>
          <w:rStyle w:val="CommentReference"/>
        </w:rPr>
        <w:annotationRef/>
      </w:r>
      <w:r>
        <w:t>Frases com maior formalismo são mais diretas: O termo Serious Games, surgido na década de 70, é definido como...</w:t>
      </w:r>
    </w:p>
  </w:comment>
  <w:comment w:id="954" w:author="Convidado" w:date="2016-10-14T09:41:00Z" w:initials="Co">
    <w:p w14:paraId="70767943" w14:textId="22D2CA25" w:rsidR="00794355" w:rsidRDefault="00794355">
      <w:pPr>
        <w:pStyle w:val="CommentText"/>
      </w:pPr>
      <w:r>
        <w:rPr>
          <w:rStyle w:val="CommentReference"/>
        </w:rPr>
        <w:annotationRef/>
      </w:r>
      <w:proofErr w:type="gramStart"/>
      <w:r>
        <w:t>circunstâncias</w:t>
      </w:r>
      <w:proofErr w:type="gramEnd"/>
    </w:p>
  </w:comment>
  <w:comment w:id="957" w:author="Convidado" w:date="2016-10-14T09:42:00Z" w:initials="Co">
    <w:p w14:paraId="7B2783BD" w14:textId="79ED8997" w:rsidR="00794355" w:rsidRDefault="00794355">
      <w:pPr>
        <w:pStyle w:val="CommentText"/>
      </w:pPr>
      <w:r>
        <w:rPr>
          <w:rStyle w:val="CommentReference"/>
        </w:rPr>
        <w:annotationRef/>
      </w:r>
      <w:r>
        <w:t>Este período, por ser muito grande, está difícil de entender.</w:t>
      </w:r>
    </w:p>
  </w:comment>
  <w:comment w:id="958" w:author="Convidado" w:date="2016-10-14T09:42:00Z" w:initials="Co">
    <w:p w14:paraId="3CCFDEF8" w14:textId="3926D078" w:rsidR="00794355" w:rsidRDefault="00794355">
      <w:pPr>
        <w:pStyle w:val="CommentText"/>
      </w:pPr>
      <w:r>
        <w:rPr>
          <w:rStyle w:val="CommentReference"/>
        </w:rPr>
        <w:annotationRef/>
      </w:r>
      <w:r>
        <w:t>Cuidado com a concordância.</w:t>
      </w:r>
    </w:p>
  </w:comment>
  <w:comment w:id="960" w:author="Convidado" w:date="2016-10-14T09:50:00Z" w:initials="Co">
    <w:p w14:paraId="2FA3E8F0" w14:textId="223FE74F" w:rsidR="00794355" w:rsidRDefault="00794355">
      <w:pPr>
        <w:pStyle w:val="CommentText"/>
      </w:pPr>
      <w:r>
        <w:rPr>
          <w:rStyle w:val="CommentReference"/>
        </w:rPr>
        <w:annotationRef/>
      </w:r>
      <w:r>
        <w:t>Se o projeto não envolve simulação, essa observação fica meio fora de contexto. Isso porque o leitor vai ficar esperando um simulador.</w:t>
      </w:r>
    </w:p>
  </w:comment>
  <w:comment w:id="980" w:author="Convidado" w:date="2016-10-14T09:53:00Z" w:initials="Co">
    <w:p w14:paraId="7CC34791" w14:textId="33545B8C" w:rsidR="00794355" w:rsidRDefault="00794355">
      <w:pPr>
        <w:pStyle w:val="CommentText"/>
      </w:pPr>
      <w:r>
        <w:rPr>
          <w:rStyle w:val="CommentReference"/>
        </w:rPr>
        <w:annotationRef/>
      </w:r>
      <w:r>
        <w:t>Você fez a relação entre simulador e interatividade. Mas se o jogo não for um simulador, então vai ficar estranho...</w:t>
      </w:r>
    </w:p>
  </w:comment>
  <w:comment w:id="981" w:author="Convidado" w:date="2016-10-14T09:46:00Z" w:initials="Co">
    <w:p w14:paraId="787CF482" w14:textId="686F2F1D" w:rsidR="00794355" w:rsidRDefault="00794355">
      <w:pPr>
        <w:pStyle w:val="CommentText"/>
      </w:pPr>
      <w:r>
        <w:rPr>
          <w:rStyle w:val="CommentReference"/>
        </w:rPr>
        <w:annotationRef/>
      </w:r>
      <w:r>
        <w:t>Não esqueça de colocar a legenda na figura. Alguns leitores não gostam de usar a Figura como elemento ativo na frase. Por exemplo, há quem possa reclamar que a Figura 1 não destaca nada. Quem destaca é o autor. Portanto, o correto seria: "...e alcance como destacado na Figura 1". Pronto, a Figura 1 é o meio na qual o autor destacou algo.</w:t>
      </w:r>
    </w:p>
  </w:comment>
  <w:comment w:id="999" w:author="Convidado" w:date="2016-10-14T09:47:00Z" w:initials="Co">
    <w:p w14:paraId="306FBD80" w14:textId="74B76125" w:rsidR="00794355" w:rsidRDefault="00794355">
      <w:pPr>
        <w:pStyle w:val="CommentText"/>
      </w:pPr>
      <w:r>
        <w:rPr>
          <w:rStyle w:val="CommentReference"/>
        </w:rPr>
        <w:annotationRef/>
      </w:r>
      <w:proofErr w:type="gramStart"/>
      <w:r>
        <w:t>toques</w:t>
      </w:r>
      <w:proofErr w:type="gramEnd"/>
      <w:r>
        <w:t xml:space="preserve"> </w:t>
      </w:r>
      <w:proofErr w:type="spellStart"/>
      <w:r>
        <w:t>sensitives</w:t>
      </w:r>
      <w:proofErr w:type="spellEnd"/>
      <w:r>
        <w:t>?</w:t>
      </w:r>
    </w:p>
  </w:comment>
  <w:comment w:id="1001" w:author="Convidado" w:date="2016-10-14T09:47:00Z" w:initials="Co">
    <w:p w14:paraId="566EEF00" w14:textId="0018200C" w:rsidR="00794355" w:rsidRDefault="00794355">
      <w:pPr>
        <w:pStyle w:val="CommentText"/>
      </w:pPr>
      <w:r>
        <w:rPr>
          <w:rStyle w:val="CommentReference"/>
        </w:rPr>
        <w:annotationRef/>
      </w:r>
      <w:r>
        <w:t>Não seria telas sensíveis ao toque?</w:t>
      </w:r>
    </w:p>
  </w:comment>
  <w:comment w:id="1041" w:author="Convidado" w:date="2016-10-14T09:48:00Z" w:initials="Co">
    <w:p w14:paraId="64B89AF8" w14:textId="48CFBDF9" w:rsidR="00794355" w:rsidRDefault="00794355">
      <w:pPr>
        <w:pStyle w:val="CommentText"/>
      </w:pPr>
      <w:r>
        <w:rPr>
          <w:rStyle w:val="CommentReference"/>
        </w:rPr>
        <w:annotationRef/>
      </w:r>
      <w:proofErr w:type="spellStart"/>
      <w:r>
        <w:t>Ops</w:t>
      </w:r>
      <w:proofErr w:type="spellEnd"/>
      <w:r>
        <w:t>. Foi parar em lugar errado.</w:t>
      </w:r>
    </w:p>
  </w:comment>
  <w:comment w:id="1049" w:author="Convidado" w:date="2016-10-14T09:49:00Z" w:initials="Co">
    <w:p w14:paraId="088AEBA2" w14:textId="1E04013B" w:rsidR="00794355" w:rsidRDefault="00794355">
      <w:pPr>
        <w:pStyle w:val="CommentText"/>
      </w:pPr>
      <w:r>
        <w:rPr>
          <w:rStyle w:val="CommentReference"/>
        </w:rPr>
        <w:annotationRef/>
      </w:r>
      <w:r>
        <w:t>Quem disse que é necessário? Se é, então coloca a referência. Se não é, então apenas diz que seguirá os requisitos de interatividade acima.</w:t>
      </w:r>
    </w:p>
  </w:comment>
  <w:comment w:id="1053" w:author="Convidado" w:date="2016-10-14T09:54:00Z" w:initials="Co">
    <w:p w14:paraId="6F37F8C7" w14:textId="2BD0C8F9" w:rsidR="00794355" w:rsidRDefault="00794355">
      <w:pPr>
        <w:pStyle w:val="CommentText"/>
      </w:pPr>
      <w:r>
        <w:rPr>
          <w:rStyle w:val="CommentReference"/>
        </w:rPr>
        <w:annotationRef/>
      </w:r>
      <w:r>
        <w:t>Agora o leitor começa a ler sobre plataforma. Mas o que é uma plataforma? Por que o leitor está lendo sobre plataforma? Cuidado para o texto não ficar difícil de entender. Digo, estou lendo sobre Serious Games nesta seção. Começou com a definição, falou sobre simulador, então falou sobre Interatividade e três particularidades. Agora está falando sobre plataforma. E, logo, será falado sobre desafio e recompensa, que são características de gamificação. Nesse ponto, o leitor não está fazendo a relação entre os tópicos falados na seção. Quando o leitor não consegue relacionar os tópicos, ele não consegue entender porque está lendo o texto. Sugiro que, no último parágrafo dessa seção, você relacione todos os tópicos.</w:t>
      </w:r>
    </w:p>
  </w:comment>
  <w:comment w:id="1071" w:author="Convidado" w:date="2016-10-14T10:00:00Z" w:initials="Co">
    <w:p w14:paraId="14050671" w14:textId="5954179B" w:rsidR="00794355" w:rsidRDefault="00794355">
      <w:pPr>
        <w:pStyle w:val="CommentText"/>
      </w:pPr>
      <w:r>
        <w:rPr>
          <w:rStyle w:val="CommentReference"/>
        </w:rPr>
        <w:annotationRef/>
      </w:r>
      <w:r>
        <w:t>Ok, mas relacione os tópicos citados. Relembre o leitor sobre o que ele leu e qual a relação entre os tópicos que leu.</w:t>
      </w:r>
    </w:p>
  </w:comment>
  <w:comment w:id="1075" w:author="Convidado" w:date="2016-10-14T10:02:00Z" w:initials="Co">
    <w:p w14:paraId="790F3613" w14:textId="7418D6FE" w:rsidR="00794355" w:rsidRDefault="00794355">
      <w:pPr>
        <w:pStyle w:val="CommentText"/>
      </w:pPr>
      <w:r>
        <w:rPr>
          <w:rStyle w:val="CommentReference"/>
        </w:rPr>
        <w:annotationRef/>
      </w:r>
      <w:r>
        <w:t>Se não me engano, na sua defesa nós discutimos a importância de você deixar claro porque escolheu a vermicompostagem. Lembro que você falou algo sobre ser um estudo de alguém. Então, frisa isso, ok? Porque vermicompostagem é meio polêmico: há quem diga que dá muito trabalho, que é caro, que não vale a pena em determinados contextos (por exemplo, sei que um grupo frigorífico tentou aplicar vermicompostagem nos resíduos orgânicos e as minhocas morreram e deu prejuízo). Mas se você frisar que faz parte de um estudo que tem resultados positivos, então está ok.</w:t>
      </w:r>
    </w:p>
  </w:comment>
  <w:comment w:id="1088" w:author="Convidado" w:date="2016-10-14T10:05:00Z" w:initials="Co">
    <w:p w14:paraId="2CEAC519" w14:textId="7ABF5ECF" w:rsidR="00794355" w:rsidRDefault="00794355">
      <w:pPr>
        <w:pStyle w:val="CommentText"/>
      </w:pPr>
      <w:r>
        <w:rPr>
          <w:rStyle w:val="CommentReference"/>
        </w:rPr>
        <w:annotationRef/>
      </w:r>
      <w:r>
        <w:t>Cuidado com a numeração dos capítulos.</w:t>
      </w:r>
    </w:p>
  </w:comment>
  <w:comment w:id="1770" w:author="A" w:date="2016-03-10T15:02:00Z" w:initials="A">
    <w:p w14:paraId="18B2B816" w14:textId="65E33456" w:rsidR="00794355" w:rsidRDefault="00794355">
      <w:r>
        <w:annotationRef/>
      </w:r>
      <w:r>
        <w:t>Predadores?</w:t>
      </w:r>
    </w:p>
  </w:comment>
  <w:comment w:id="1917" w:author="A" w:date="2016-05-05T14:42:00Z" w:initials="A">
    <w:p w14:paraId="4D08EE48" w14:textId="26992641" w:rsidR="00794355" w:rsidRDefault="00794355">
      <w:pPr>
        <w:pStyle w:val="CommentText"/>
      </w:pPr>
      <w:r>
        <w:rPr>
          <w:rStyle w:val="CommentReference"/>
        </w:rPr>
        <w:annotationRef/>
      </w:r>
      <w:proofErr w:type="spellStart"/>
      <w:r>
        <w:t>Nao</w:t>
      </w:r>
      <w:proofErr w:type="spellEnd"/>
      <w:r>
        <w:t xml:space="preserve"> acha q uma figura ajuda a entender o controle?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35B2FC" w15:done="0"/>
  <w15:commentEx w15:paraId="230DE10B" w15:done="0"/>
  <w15:commentEx w15:paraId="0961280C" w15:done="0"/>
  <w15:commentEx w15:paraId="4E9CBCC3" w15:done="0"/>
  <w15:commentEx w15:paraId="267F966E" w15:done="0"/>
  <w15:commentEx w15:paraId="14F0C292" w15:done="0"/>
  <w15:commentEx w15:paraId="5341CD61" w15:done="0"/>
  <w15:commentEx w15:paraId="1E799A3A" w15:done="0"/>
  <w15:commentEx w15:paraId="258037A7" w15:done="0"/>
  <w15:commentEx w15:paraId="78824847" w15:paraIdParent="258037A7" w15:done="0"/>
  <w15:commentEx w15:paraId="11D9BAA6" w15:done="0"/>
  <w15:commentEx w15:paraId="28A47101" w15:done="0"/>
  <w15:commentEx w15:paraId="6C95C142" w15:done="0"/>
  <w15:commentEx w15:paraId="07F4E0FD" w15:done="0"/>
  <w15:commentEx w15:paraId="288BE2C4" w15:done="0"/>
  <w15:commentEx w15:paraId="1FD5CB46" w15:done="0"/>
  <w15:commentEx w15:paraId="62A85B1A" w15:done="0"/>
  <w15:commentEx w15:paraId="6E0D36AE" w15:done="0"/>
  <w15:commentEx w15:paraId="5E105BD3" w15:done="0"/>
  <w15:commentEx w15:paraId="72E9657B" w15:done="0"/>
  <w15:commentEx w15:paraId="05132347" w15:done="0"/>
  <w15:commentEx w15:paraId="44665035" w15:paraIdParent="05132347" w15:done="0"/>
  <w15:commentEx w15:paraId="70767943" w15:done="0"/>
  <w15:commentEx w15:paraId="7B2783BD" w15:done="0"/>
  <w15:commentEx w15:paraId="3CCFDEF8" w15:done="0"/>
  <w15:commentEx w15:paraId="2FA3E8F0" w15:done="0"/>
  <w15:commentEx w15:paraId="7CC34791" w15:done="0"/>
  <w15:commentEx w15:paraId="787CF482" w15:done="0"/>
  <w15:commentEx w15:paraId="306FBD80" w15:done="0"/>
  <w15:commentEx w15:paraId="566EEF00" w15:paraIdParent="306FBD80" w15:done="0"/>
  <w15:commentEx w15:paraId="64B89AF8" w15:done="0"/>
  <w15:commentEx w15:paraId="088AEBA2" w15:done="0"/>
  <w15:commentEx w15:paraId="6F37F8C7" w15:done="0"/>
  <w15:commentEx w15:paraId="14050671" w15:done="0"/>
  <w15:commentEx w15:paraId="790F3613" w15:done="0"/>
  <w15:commentEx w15:paraId="2CEAC519" w15:done="0"/>
  <w15:commentEx w15:paraId="18B2B816" w15:done="0"/>
  <w15:commentEx w15:paraId="4D08EE4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76ADE" w14:textId="77777777" w:rsidR="00794355" w:rsidRDefault="00794355" w:rsidP="006A27E6">
      <w:r>
        <w:separator/>
      </w:r>
    </w:p>
  </w:endnote>
  <w:endnote w:type="continuationSeparator" w:id="0">
    <w:p w14:paraId="46C0AF35" w14:textId="77777777" w:rsidR="00794355" w:rsidRDefault="00794355" w:rsidP="006A2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Roboto">
    <w:panose1 w:val="00000000000000000000"/>
    <w:charset w:val="00"/>
    <w:family w:val="auto"/>
    <w:pitch w:val="variable"/>
    <w:sig w:usb0="E00002FF" w:usb1="5000205B" w:usb2="00000020" w:usb3="00000000" w:csb0="0000019F" w:csb1="00000000"/>
  </w:font>
  <w:font w:name="MinionW08-Regular">
    <w:altName w:val="Calibri"/>
    <w:panose1 w:val="00000000000000000000"/>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895E8" w14:textId="77777777" w:rsidR="00794355" w:rsidRDefault="00794355" w:rsidP="006A27E6">
      <w:r>
        <w:separator/>
      </w:r>
    </w:p>
  </w:footnote>
  <w:footnote w:type="continuationSeparator" w:id="0">
    <w:p w14:paraId="6A586154" w14:textId="77777777" w:rsidR="00794355" w:rsidRDefault="00794355" w:rsidP="006A27E6">
      <w:r>
        <w:continuationSeparator/>
      </w:r>
    </w:p>
  </w:footnote>
  <w:footnote w:id="1">
    <w:p w14:paraId="23242000" w14:textId="693BBAD3" w:rsidR="00794355" w:rsidRPr="00675589" w:rsidRDefault="00794355">
      <w:pPr>
        <w:pStyle w:val="FootnoteText"/>
      </w:pPr>
      <w:ins w:id="1788" w:author="Elias De Moraes Fernandes" w:date="2016-05-19T13:51:00Z">
        <w:r>
          <w:rPr>
            <w:rStyle w:val="FootnoteReference"/>
          </w:rPr>
          <w:footnoteRef/>
        </w:r>
        <w:r w:rsidRPr="38229447">
          <w:t xml:space="preserve"> </w:t>
        </w:r>
      </w:ins>
      <w:ins w:id="1789" w:author="Elias De Moraes Fernandes" w:date="2016-05-19T13:59:00Z">
        <w:r>
          <w:rPr>
            <w:sz w:val="20"/>
            <w:szCs w:val="20"/>
          </w:rPr>
          <w:t>Como mecânica de jogo, são I</w:t>
        </w:r>
      </w:ins>
      <w:ins w:id="1790" w:author="Elias De Moraes Fernandes" w:date="2016-05-19T13:54:00Z">
        <w:r w:rsidRPr="00B41B59">
          <w:rPr>
            <w:sz w:val="20"/>
            <w:szCs w:val="20"/>
            <w:rPrChange w:id="1791" w:author="Elias De Moraes Fernandes" w:date="2016-05-19T13:56:00Z">
              <w:rPr/>
            </w:rPrChange>
          </w:rPr>
          <w:t>tens que b</w:t>
        </w:r>
      </w:ins>
      <w:ins w:id="1792" w:author="Elias De Moraes Fernandes" w:date="2016-05-19T13:52:00Z">
        <w:r w:rsidRPr="00B41B59">
          <w:rPr>
            <w:sz w:val="20"/>
            <w:szCs w:val="20"/>
            <w:rPrChange w:id="1793" w:author="Elias De Moraes Fernandes" w:date="2016-05-19T13:56:00Z">
              <w:rPr/>
            </w:rPrChange>
          </w:rPr>
          <w:t>enef</w:t>
        </w:r>
      </w:ins>
      <w:ins w:id="1794" w:author="Elias De Moraes Fernandes" w:date="2016-05-19T13:54:00Z">
        <w:r w:rsidRPr="00B41B59">
          <w:rPr>
            <w:sz w:val="20"/>
            <w:szCs w:val="20"/>
            <w:rPrChange w:id="1795" w:author="Elias De Moraes Fernandes" w:date="2016-05-19T13:56:00Z">
              <w:rPr/>
            </w:rPrChange>
          </w:rPr>
          <w:t>iciam ou adicionam habilidades extras</w:t>
        </w:r>
      </w:ins>
      <w:ins w:id="1796" w:author="Elias De Moraes Fernandes" w:date="2016-05-19T13:52:00Z">
        <w:r w:rsidRPr="00B41B59">
          <w:rPr>
            <w:sz w:val="20"/>
            <w:szCs w:val="20"/>
            <w:rPrChange w:id="1797" w:author="Elias De Moraes Fernandes" w:date="2016-05-19T13:56:00Z">
              <w:rPr/>
            </w:rPrChange>
          </w:rPr>
          <w:t xml:space="preserve"> </w:t>
        </w:r>
      </w:ins>
      <w:ins w:id="1798" w:author="Elias De Moraes Fernandes" w:date="2016-05-19T13:56:00Z">
        <w:r>
          <w:rPr>
            <w:sz w:val="20"/>
            <w:szCs w:val="20"/>
          </w:rPr>
          <w:t>instantânea</w:t>
        </w:r>
      </w:ins>
      <w:ins w:id="1799" w:author="Elias De Moraes Fernandes" w:date="2016-05-19T13:52:00Z">
        <w:r w:rsidRPr="00B41B59">
          <w:rPr>
            <w:sz w:val="20"/>
            <w:szCs w:val="20"/>
            <w:rPrChange w:id="1800" w:author="Elias De Moraes Fernandes" w:date="2016-05-19T13:56:00Z">
              <w:rPr/>
            </w:rPrChange>
          </w:rPr>
          <w:t xml:space="preserve"> </w:t>
        </w:r>
      </w:ins>
      <w:ins w:id="1801" w:author="Elias De Moraes Fernandes" w:date="2016-05-19T13:58:00Z">
        <w:r>
          <w:rPr>
            <w:sz w:val="20"/>
            <w:szCs w:val="20"/>
          </w:rPr>
          <w:t>a</w:t>
        </w:r>
      </w:ins>
      <w:ins w:id="1802" w:author="Elias De Moraes Fernandes" w:date="2016-05-19T13:52:00Z">
        <w:r w:rsidRPr="00B41B59">
          <w:rPr>
            <w:sz w:val="20"/>
            <w:szCs w:val="20"/>
            <w:rPrChange w:id="1803" w:author="Elias De Moraes Fernandes" w:date="2016-05-19T13:56:00Z">
              <w:rPr/>
            </w:rPrChange>
          </w:rPr>
          <w:t>o jog</w:t>
        </w:r>
      </w:ins>
      <w:ins w:id="1804" w:author="Elias De Moraes Fernandes" w:date="2016-05-19T13:55:00Z">
        <w:r w:rsidRPr="00B41B59">
          <w:rPr>
            <w:sz w:val="20"/>
            <w:szCs w:val="20"/>
            <w:rPrChange w:id="1805" w:author="Elias De Moraes Fernandes" w:date="2016-05-19T13:56:00Z">
              <w:rPr/>
            </w:rPrChange>
          </w:rPr>
          <w:t>a</w:t>
        </w:r>
      </w:ins>
      <w:ins w:id="1806" w:author="Elias De Moraes Fernandes" w:date="2016-05-19T13:52:00Z">
        <w:r w:rsidRPr="00B41B59">
          <w:rPr>
            <w:sz w:val="20"/>
            <w:szCs w:val="20"/>
            <w:rPrChange w:id="1807" w:author="Elias De Moraes Fernandes" w:date="2016-05-19T13:56:00Z">
              <w:rPr/>
            </w:rPrChange>
          </w:rPr>
          <w:t>do</w:t>
        </w:r>
        <w:r>
          <w:rPr>
            <w:sz w:val="20"/>
            <w:szCs w:val="20"/>
          </w:rPr>
          <w:t>r</w:t>
        </w:r>
      </w:ins>
    </w:p>
  </w:footnote>
  <w:footnote w:id="2">
    <w:p w14:paraId="167FE951" w14:textId="1AF35F07" w:rsidR="00794355" w:rsidRPr="00B41B59" w:rsidRDefault="00794355">
      <w:pPr>
        <w:pStyle w:val="FootnoteText"/>
      </w:pPr>
      <w:ins w:id="1810" w:author="Elias De Moraes Fernandes" w:date="2016-05-19T13:56:00Z">
        <w:r>
          <w:rPr>
            <w:rStyle w:val="FootnoteReference"/>
          </w:rPr>
          <w:footnoteRef/>
        </w:r>
        <w:r w:rsidRPr="38229447">
          <w:t xml:space="preserve"> </w:t>
        </w:r>
      </w:ins>
      <w:ins w:id="1811" w:author="Elias De Moraes Fernandes" w:date="2016-05-19T14:00:00Z">
        <w:r w:rsidRPr="00A344AE">
          <w:rPr>
            <w:sz w:val="20"/>
            <w:szCs w:val="20"/>
            <w:rPrChange w:id="1812" w:author="Elias De Moraes Fernandes" w:date="2016-05-19T14:08:00Z">
              <w:rPr/>
            </w:rPrChange>
          </w:rPr>
          <w:t xml:space="preserve">Tela que </w:t>
        </w:r>
      </w:ins>
      <w:ins w:id="1813" w:author="Elias De Moraes Fernandes" w:date="2016-05-19T14:12:00Z">
        <w:r>
          <w:rPr>
            <w:sz w:val="20"/>
            <w:szCs w:val="20"/>
          </w:rPr>
          <w:t xml:space="preserve">disponibiliza os pontos e outros recursos </w:t>
        </w:r>
      </w:ins>
      <w:ins w:id="1814" w:author="Elias De Moraes Fernandes" w:date="2016-05-19T14:15:00Z">
        <w:r>
          <w:rPr>
            <w:sz w:val="20"/>
            <w:szCs w:val="20"/>
          </w:rPr>
          <w:t>coletados no</w:t>
        </w:r>
      </w:ins>
      <w:ins w:id="1815" w:author="Elias De Moraes Fernandes" w:date="2016-05-19T14:13:00Z">
        <w:r>
          <w:rPr>
            <w:sz w:val="20"/>
            <w:szCs w:val="20"/>
          </w:rPr>
          <w:t xml:space="preserve"> jogo, ressaltando a vit</w:t>
        </w:r>
      </w:ins>
      <w:ins w:id="1816" w:author="Elias De Moraes Fernandes" w:date="2016-05-19T14:14:00Z">
        <w:r>
          <w:rPr>
            <w:sz w:val="20"/>
            <w:szCs w:val="20"/>
          </w:rPr>
          <w:t>ória ou derrota na fase.</w:t>
        </w:r>
      </w:ins>
    </w:p>
  </w:footnote>
  <w:footnote w:id="3">
    <w:p w14:paraId="61FCAF6C" w14:textId="6684538A" w:rsidR="00794355" w:rsidRDefault="00794355">
      <w:pPr>
        <w:pStyle w:val="FootnoteText"/>
      </w:pPr>
      <w:ins w:id="2382" w:author="Elias De Moraes Fernandes" w:date="2016-10-11T01:14:00Z">
        <w:r>
          <w:rPr>
            <w:rStyle w:val="FootnoteReference"/>
          </w:rPr>
          <w:footnoteRef/>
        </w:r>
        <w:r w:rsidRPr="5B0B99E4">
          <w:t xml:space="preserve"> </w:t>
        </w:r>
        <w:proofErr w:type="spellStart"/>
        <w:proofErr w:type="gramStart"/>
        <w:r w:rsidRPr="00CF6207">
          <w:rPr>
            <w:sz w:val="20"/>
            <w:szCs w:val="20"/>
            <w:rPrChange w:id="2383" w:author="Elias De Moraes Fernandes" w:date="2016-10-11T01:14:00Z">
              <w:rPr/>
            </w:rPrChange>
          </w:rPr>
          <w:t>spawn</w:t>
        </w:r>
        <w:proofErr w:type="spellEnd"/>
        <w:proofErr w:type="gramEnd"/>
        <w:r w:rsidRPr="00CF6207">
          <w:rPr>
            <w:sz w:val="20"/>
            <w:szCs w:val="20"/>
            <w:rPrChange w:id="2384" w:author="Elias De Moraes Fernandes" w:date="2016-10-11T01:14:00Z">
              <w:rPr/>
            </w:rPrChange>
          </w:rPr>
          <w:t xml:space="preserve"> -</w:t>
        </w:r>
        <w:r w:rsidRPr="5B0B99E4">
          <w:t xml:space="preserve"> </w:t>
        </w:r>
      </w:ins>
    </w:p>
  </w:footnote>
  <w:footnote w:id="4">
    <w:p w14:paraId="59EFADB0" w14:textId="445BC99B" w:rsidR="00794355" w:rsidRDefault="00794355">
      <w:pPr>
        <w:pStyle w:val="FootnoteText"/>
      </w:pPr>
      <w:ins w:id="2487" w:author="Elias De Moraes Fernandes" w:date="2016-10-11T01:21:00Z">
        <w:r>
          <w:rPr>
            <w:rStyle w:val="FootnoteReference"/>
          </w:rPr>
          <w:footnoteRef/>
        </w:r>
        <w:r w:rsidRPr="5B0B99E4">
          <w:t xml:space="preserve"> </w:t>
        </w:r>
      </w:ins>
      <w:ins w:id="2488" w:author="Elias De Moraes Fernandes" w:date="2016-10-12T17:36:00Z">
        <w:del w:id="2489" w:author="Elias De Moraes Fernandes" w:date="2016-10-13T23:15:00Z">
          <w:r w:rsidDel="005E1B6D">
            <w:delText>fra</w:delText>
          </w:r>
          <w:r w:rsidRPr="005E1B6D" w:rsidDel="005E1B6D">
            <w:rPr>
              <w:sz w:val="20"/>
              <w:szCs w:val="20"/>
              <w:rPrChange w:id="2490" w:author="Elias De Moraes Fernandes" w:date="2016-10-13T23:15:00Z">
                <w:rPr/>
              </w:rPrChange>
            </w:rPr>
            <w:delText>m</w:delText>
          </w:r>
        </w:del>
      </w:ins>
      <w:proofErr w:type="gramStart"/>
      <w:ins w:id="2491" w:author="Elias De Moraes Fernandes" w:date="2016-10-13T23:15:00Z">
        <w:r>
          <w:rPr>
            <w:sz w:val="20"/>
            <w:szCs w:val="20"/>
          </w:rPr>
          <w:t>fram</w:t>
        </w:r>
      </w:ins>
      <w:ins w:id="2492" w:author="Elias De Moraes Fernandes" w:date="2016-10-12T17:36:00Z">
        <w:r w:rsidRPr="005E1B6D">
          <w:rPr>
            <w:sz w:val="20"/>
            <w:szCs w:val="20"/>
            <w:rPrChange w:id="2493" w:author="Elias De Moraes Fernandes" w:date="2016-10-13T23:15:00Z">
              <w:rPr/>
            </w:rPrChange>
          </w:rPr>
          <w:t>e</w:t>
        </w:r>
        <w:proofErr w:type="gramEnd"/>
        <w:r w:rsidRPr="005E1B6D">
          <w:rPr>
            <w:sz w:val="20"/>
            <w:szCs w:val="20"/>
            <w:rPrChange w:id="2494" w:author="Elias De Moraes Fernandes" w:date="2016-10-13T23:15:00Z">
              <w:rPr/>
            </w:rPrChange>
          </w:rPr>
          <w:t xml:space="preserve">: </w:t>
        </w:r>
      </w:ins>
      <w:ins w:id="2495" w:author="Elias De Moraes Fernandes" w:date="2016-10-13T23:14:00Z">
        <w:r w:rsidRPr="005E1B6D">
          <w:rPr>
            <w:sz w:val="20"/>
            <w:szCs w:val="20"/>
            <w:rPrChange w:id="2496" w:author="Elias De Moraes Fernandes" w:date="2016-10-13T23:15:00Z">
              <w:rPr/>
            </w:rPrChange>
          </w:rPr>
          <w:t>É a capacidade</w:t>
        </w:r>
      </w:ins>
      <w:ins w:id="2497" w:author="Elias De Moraes Fernandes" w:date="2016-10-13T23:19:00Z">
        <w:r>
          <w:rPr>
            <w:sz w:val="20"/>
            <w:szCs w:val="20"/>
          </w:rPr>
          <w:t xml:space="preserve"> máxima</w:t>
        </w:r>
      </w:ins>
      <w:ins w:id="2498" w:author="Elias De Moraes Fernandes" w:date="2016-10-13T23:14:00Z">
        <w:r w:rsidRPr="005E1B6D">
          <w:rPr>
            <w:sz w:val="20"/>
            <w:szCs w:val="20"/>
            <w:rPrChange w:id="2499" w:author="Elias De Moraes Fernandes" w:date="2016-10-13T23:15:00Z">
              <w:rPr/>
            </w:rPrChange>
          </w:rPr>
          <w:t xml:space="preserve"> </w:t>
        </w:r>
      </w:ins>
      <w:ins w:id="2500" w:author="Elias De Moraes Fernandes" w:date="2016-10-13T23:15:00Z">
        <w:r w:rsidRPr="000A0A51">
          <w:rPr>
            <w:sz w:val="20"/>
            <w:szCs w:val="20"/>
          </w:rPr>
          <w:t>que o processador</w:t>
        </w:r>
        <w:r w:rsidRPr="005E1B6D">
          <w:rPr>
            <w:sz w:val="20"/>
            <w:szCs w:val="20"/>
            <w:rPrChange w:id="2501" w:author="Elias De Moraes Fernandes" w:date="2016-10-13T23:15:00Z">
              <w:rPr/>
            </w:rPrChange>
          </w:rPr>
          <w:t xml:space="preserve"> </w:t>
        </w:r>
      </w:ins>
      <w:ins w:id="2502" w:author="Elias De Moraes Fernandes" w:date="2016-10-13T23:19:00Z">
        <w:r>
          <w:rPr>
            <w:sz w:val="20"/>
            <w:szCs w:val="20"/>
          </w:rPr>
          <w:t xml:space="preserve">consegue </w:t>
        </w:r>
      </w:ins>
      <w:ins w:id="2503" w:author="Elias De Moraes Fernandes" w:date="2016-10-13T23:16:00Z">
        <w:r>
          <w:rPr>
            <w:sz w:val="20"/>
            <w:szCs w:val="20"/>
          </w:rPr>
          <w:t>reproduz</w:t>
        </w:r>
      </w:ins>
      <w:ins w:id="2504" w:author="Elias De Moraes Fernandes" w:date="2016-10-13T23:19:00Z">
        <w:r>
          <w:rPr>
            <w:sz w:val="20"/>
            <w:szCs w:val="20"/>
          </w:rPr>
          <w:t>ir</w:t>
        </w:r>
      </w:ins>
      <w:ins w:id="2505" w:author="Elias De Moraes Fernandes" w:date="2016-10-13T23:16:00Z">
        <w:r>
          <w:rPr>
            <w:sz w:val="20"/>
            <w:szCs w:val="20"/>
          </w:rPr>
          <w:t xml:space="preserve"> </w:t>
        </w:r>
      </w:ins>
      <w:ins w:id="2506" w:author="Elias De Moraes Fernandes" w:date="2016-10-13T23:15:00Z">
        <w:r w:rsidRPr="005E1B6D">
          <w:rPr>
            <w:sz w:val="20"/>
            <w:szCs w:val="20"/>
            <w:rPrChange w:id="2507" w:author="Elias De Moraes Fernandes" w:date="2016-10-13T23:15:00Z">
              <w:rPr/>
            </w:rPrChange>
          </w:rPr>
          <w:t>imagens dentro de 1 segundo.</w:t>
        </w:r>
      </w:ins>
      <w:ins w:id="2508" w:author="Elias De Moraes Fernandes" w:date="2016-10-13T23:17:00Z">
        <w:r>
          <w:rPr>
            <w:sz w:val="20"/>
            <w:szCs w:val="20"/>
          </w:rPr>
          <w:t xml:space="preserve"> A essa denominação, chama se </w:t>
        </w:r>
        <w:r w:rsidRPr="5B0B99E4">
          <w:rPr>
            <w:i/>
            <w:iCs/>
            <w:sz w:val="20"/>
            <w:szCs w:val="20"/>
            <w:rPrChange w:id="2509" w:author="Convidado" w:date="2016-10-14T04:57:00Z">
              <w:rPr>
                <w:sz w:val="20"/>
                <w:szCs w:val="20"/>
              </w:rPr>
            </w:rPrChange>
          </w:rPr>
          <w:t>frame</w:t>
        </w:r>
      </w:ins>
      <w:ins w:id="2510" w:author="Elias De Moraes Fernandes" w:date="2016-10-13T23:18:00Z">
        <w:r w:rsidRPr="009624AF">
          <w:rPr>
            <w:i/>
            <w:iCs/>
            <w:sz w:val="20"/>
            <w:szCs w:val="20"/>
          </w:rPr>
          <w:t>s</w:t>
        </w:r>
      </w:ins>
      <w:ins w:id="2511" w:author="Elias De Moraes Fernandes" w:date="2016-10-13T23:17:00Z">
        <w:r w:rsidRPr="5B0B99E4">
          <w:rPr>
            <w:i/>
            <w:iCs/>
            <w:sz w:val="20"/>
            <w:szCs w:val="20"/>
            <w:rPrChange w:id="2512" w:author="Convidado" w:date="2016-10-14T04:57:00Z">
              <w:rPr>
                <w:sz w:val="20"/>
                <w:szCs w:val="20"/>
              </w:rPr>
            </w:rPrChange>
          </w:rPr>
          <w:t xml:space="preserve"> per </w:t>
        </w:r>
        <w:proofErr w:type="spellStart"/>
        <w:r w:rsidRPr="5B0B99E4">
          <w:rPr>
            <w:i/>
            <w:iCs/>
            <w:sz w:val="20"/>
            <w:szCs w:val="20"/>
            <w:rPrChange w:id="2513" w:author="Convidado" w:date="2016-10-14T04:57:00Z">
              <w:rPr>
                <w:sz w:val="20"/>
                <w:szCs w:val="20"/>
              </w:rPr>
            </w:rPrChange>
          </w:rPr>
          <w:t>second</w:t>
        </w:r>
        <w:proofErr w:type="spellEnd"/>
        <w:r w:rsidRPr="5B0B99E4">
          <w:rPr>
            <w:i/>
            <w:iCs/>
            <w:sz w:val="20"/>
            <w:szCs w:val="20"/>
            <w:rPrChange w:id="2514" w:author="Convidado" w:date="2016-10-14T04:57:00Z">
              <w:rPr>
                <w:sz w:val="20"/>
                <w:szCs w:val="20"/>
              </w:rPr>
            </w:rPrChange>
          </w:rPr>
          <w:t xml:space="preserve"> </w:t>
        </w:r>
        <w:r>
          <w:rPr>
            <w:sz w:val="20"/>
            <w:szCs w:val="20"/>
          </w:rPr>
          <w:t>ou</w:t>
        </w:r>
      </w:ins>
      <w:ins w:id="2515" w:author="Elias De Moraes Fernandes" w:date="2016-10-13T23:18:00Z">
        <w:r>
          <w:rPr>
            <w:sz w:val="20"/>
            <w:szCs w:val="20"/>
          </w:rPr>
          <w:t xml:space="preserve"> em português</w:t>
        </w:r>
      </w:ins>
      <w:ins w:id="2516" w:author="Elias De Moraes Fernandes" w:date="2016-10-13T23:17:00Z">
        <w:r>
          <w:rPr>
            <w:sz w:val="20"/>
            <w:szCs w:val="20"/>
          </w:rPr>
          <w:t xml:space="preserve"> frames por segundo.</w:t>
        </w:r>
      </w:ins>
    </w:p>
  </w:footnote>
  <w:footnote w:id="5">
    <w:p w14:paraId="6BE0FFBB" w14:textId="5F8113CB" w:rsidR="00794355" w:rsidRDefault="00794355" w:rsidP="00B45259">
      <w:pPr>
        <w:widowControl w:val="0"/>
        <w:autoSpaceDE w:val="0"/>
        <w:autoSpaceDN w:val="0"/>
        <w:adjustRightInd w:val="0"/>
        <w:spacing w:after="240" w:line="340" w:lineRule="atLeast"/>
        <w:rPr>
          <w:ins w:id="2714" w:author="Elias De Moraes Fernandes" w:date="2016-10-11T00:37:00Z"/>
          <w:rFonts w:ascii="Times" w:hAnsi="Times" w:cs="Times"/>
          <w:lang w:val="en-US"/>
        </w:rPr>
      </w:pPr>
      <w:ins w:id="2715" w:author="Elias De Moraes Fernandes" w:date="2016-10-11T00:34:00Z">
        <w:r>
          <w:rPr>
            <w:rStyle w:val="FootnoteReference"/>
          </w:rPr>
          <w:footnoteRef/>
        </w:r>
        <w:r w:rsidRPr="5B0B99E4">
          <w:t xml:space="preserve"> </w:t>
        </w:r>
        <w:proofErr w:type="spellStart"/>
        <w:proofErr w:type="gramStart"/>
        <w:r w:rsidRPr="5B0B99E4">
          <w:rPr>
            <w:i/>
            <w:iCs/>
            <w:sz w:val="20"/>
            <w:szCs w:val="20"/>
            <w:rPrChange w:id="2716" w:author="Convidado" w:date="2016-10-14T04:57:00Z">
              <w:rPr/>
            </w:rPrChange>
          </w:rPr>
          <w:t>waves</w:t>
        </w:r>
        <w:proofErr w:type="spellEnd"/>
        <w:proofErr w:type="gramEnd"/>
        <w:r w:rsidRPr="00B45259">
          <w:rPr>
            <w:sz w:val="20"/>
            <w:szCs w:val="20"/>
            <w:rPrChange w:id="2717" w:author="Elias De Moraes Fernandes" w:date="2016-10-11T00:38:00Z">
              <w:rPr/>
            </w:rPrChange>
          </w:rPr>
          <w:t xml:space="preserve"> - </w:t>
        </w:r>
      </w:ins>
      <w:ins w:id="2718" w:author="Elias De Moraes Fernandes" w:date="2016-10-11T00:37:00Z">
        <w:r w:rsidRPr="00B45259">
          <w:rPr>
            <w:sz w:val="20"/>
            <w:szCs w:val="20"/>
            <w:rPrChange w:id="2719" w:author="Elias De Moraes Fernandes" w:date="2016-10-11T00:38:00Z">
              <w:rPr>
                <w:rFonts w:ascii="Times" w:hAnsi="Times" w:cs="Times"/>
                <w:sz w:val="30"/>
                <w:szCs w:val="30"/>
                <w:lang w:val="en-US"/>
              </w:rPr>
            </w:rPrChange>
          </w:rPr>
          <w:t xml:space="preserve">é o termo usado para caracterizar um grupo de </w:t>
        </w:r>
        <w:r>
          <w:rPr>
            <w:sz w:val="20"/>
            <w:szCs w:val="20"/>
          </w:rPr>
          <w:t xml:space="preserve">inimigos, itens, </w:t>
        </w:r>
        <w:proofErr w:type="spellStart"/>
        <w:r>
          <w:rPr>
            <w:sz w:val="20"/>
            <w:szCs w:val="20"/>
          </w:rPr>
          <w:t>power-ups</w:t>
        </w:r>
        <w:proofErr w:type="spellEnd"/>
        <w:r>
          <w:rPr>
            <w:sz w:val="20"/>
            <w:szCs w:val="20"/>
          </w:rPr>
          <w:t xml:space="preserve"> </w:t>
        </w:r>
        <w:r w:rsidRPr="00B45259">
          <w:rPr>
            <w:sz w:val="20"/>
            <w:szCs w:val="20"/>
            <w:rPrChange w:id="2720" w:author="Elias De Moraes Fernandes" w:date="2016-10-11T00:38:00Z">
              <w:rPr>
                <w:rFonts w:ascii="Times" w:hAnsi="Times" w:cs="Times"/>
                <w:sz w:val="30"/>
                <w:szCs w:val="30"/>
                <w:lang w:val="en-US"/>
              </w:rPr>
            </w:rPrChange>
          </w:rPr>
          <w:t xml:space="preserve">que vem </w:t>
        </w:r>
      </w:ins>
      <w:ins w:id="2721" w:author="Elias De Moraes Fernandes" w:date="2016-10-11T00:39:00Z">
        <w:r>
          <w:rPr>
            <w:sz w:val="20"/>
            <w:szCs w:val="20"/>
          </w:rPr>
          <w:t xml:space="preserve">em </w:t>
        </w:r>
      </w:ins>
      <w:ins w:id="2722" w:author="Elias De Moraes Fernandes" w:date="2016-10-11T00:37:00Z">
        <w:r w:rsidRPr="00B45259">
          <w:rPr>
            <w:sz w:val="20"/>
            <w:szCs w:val="20"/>
            <w:rPrChange w:id="2723" w:author="Elias De Moraes Fernandes" w:date="2016-10-11T00:38:00Z">
              <w:rPr>
                <w:rFonts w:ascii="Times" w:hAnsi="Times" w:cs="Times"/>
                <w:sz w:val="30"/>
                <w:szCs w:val="30"/>
                <w:lang w:val="en-US"/>
              </w:rPr>
            </w:rPrChange>
          </w:rPr>
          <w:t xml:space="preserve">um </w:t>
        </w:r>
      </w:ins>
      <w:ins w:id="2724" w:author="Elias De Moraes Fernandes" w:date="2016-10-11T00:43:00Z">
        <w:r>
          <w:rPr>
            <w:sz w:val="20"/>
            <w:szCs w:val="20"/>
          </w:rPr>
          <w:t>certo</w:t>
        </w:r>
      </w:ins>
      <w:ins w:id="2725" w:author="Elias De Moraes Fernandes" w:date="2016-10-11T00:37:00Z">
        <w:r w:rsidRPr="00B45259">
          <w:rPr>
            <w:sz w:val="20"/>
            <w:szCs w:val="20"/>
            <w:rPrChange w:id="2726" w:author="Elias De Moraes Fernandes" w:date="2016-10-11T00:38:00Z">
              <w:rPr>
                <w:rFonts w:ascii="Times" w:hAnsi="Times" w:cs="Times"/>
                <w:sz w:val="30"/>
                <w:szCs w:val="30"/>
                <w:lang w:val="en-US"/>
              </w:rPr>
            </w:rPrChange>
          </w:rPr>
          <w:t xml:space="preserve"> tempo</w:t>
        </w:r>
      </w:ins>
      <w:ins w:id="2727" w:author="Elias De Moraes Fernandes" w:date="2016-10-11T00:39:00Z">
        <w:r>
          <w:rPr>
            <w:sz w:val="20"/>
            <w:szCs w:val="20"/>
          </w:rPr>
          <w:t xml:space="preserve"> em uma quantidade pré-determinada</w:t>
        </w:r>
      </w:ins>
      <w:ins w:id="2728" w:author="Elias De Moraes Fernandes" w:date="2016-10-11T00:37:00Z">
        <w:r w:rsidRPr="00B45259">
          <w:rPr>
            <w:sz w:val="20"/>
            <w:szCs w:val="20"/>
            <w:rPrChange w:id="2729" w:author="Elias De Moraes Fernandes" w:date="2016-10-11T00:38:00Z">
              <w:rPr>
                <w:rFonts w:ascii="Times" w:hAnsi="Times" w:cs="Times"/>
                <w:sz w:val="30"/>
                <w:szCs w:val="30"/>
                <w:lang w:val="en-US"/>
              </w:rPr>
            </w:rPrChange>
          </w:rPr>
          <w:t xml:space="preserve"> durante o gameplay de um jogo</w:t>
        </w:r>
      </w:ins>
      <w:ins w:id="2730" w:author="Elias De Moraes Fernandes" w:date="2016-10-11T00:39:00Z">
        <w:r>
          <w:rPr>
            <w:sz w:val="20"/>
            <w:szCs w:val="20"/>
          </w:rPr>
          <w:t>.</w:t>
        </w:r>
      </w:ins>
    </w:p>
    <w:p w14:paraId="5CEDC6B8" w14:textId="3C26F374" w:rsidR="00794355" w:rsidRDefault="00794355">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EC4E4" w14:textId="77777777" w:rsidR="00794355" w:rsidRDefault="00794355" w:rsidP="006A0AEE">
    <w:pPr>
      <w:framePr w:wrap="none" w:vAnchor="text" w:hAnchor="margin" w:xAlign="right" w:y="1"/>
      <w:rPr>
        <w:ins w:id="432" w:author="Elias De Moraes Fernandes" w:date="2016-03-03T11:02:00Z"/>
      </w:rPr>
    </w:pPr>
    <w:ins w:id="433" w:author="Elias De Moraes Fernandes" w:date="2016-03-03T11:02:00Z">
      <w:r>
        <w:fldChar w:fldCharType="begin"/>
      </w:r>
      <w:r>
        <w:instrText xml:space="preserve">PAGE  </w:instrText>
      </w:r>
      <w:r>
        <w:fldChar w:fldCharType="end"/>
      </w:r>
    </w:ins>
  </w:p>
  <w:p w14:paraId="668AB0EB" w14:textId="77777777" w:rsidR="00794355" w:rsidRDefault="00794355">
    <w:pPr>
      <w:ind w:right="360"/>
      <w:pPrChange w:id="434" w:author="Elias De Moraes Fernandes" w:date="2016-03-03T11:02:00Z">
        <w:pPr/>
      </w:pPrChang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6A12" w14:textId="77777777" w:rsidR="00794355" w:rsidRDefault="00794355">
    <w:pPr>
      <w:jc w:val="right"/>
    </w:pPr>
  </w:p>
  <w:p w14:paraId="44190DB4" w14:textId="77777777" w:rsidR="00794355" w:rsidRDefault="0079435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4CC65" w14:textId="77777777" w:rsidR="00794355" w:rsidRDefault="00794355" w:rsidP="006A0AEE">
    <w:pPr>
      <w:framePr w:wrap="none" w:vAnchor="text" w:hAnchor="margin" w:xAlign="right" w:y="1"/>
      <w:rPr>
        <w:ins w:id="3161" w:author="Elias De Moraes Fernandes" w:date="2016-03-03T11:02:00Z"/>
      </w:rPr>
    </w:pPr>
    <w:ins w:id="3162" w:author="Elias De Moraes Fernandes" w:date="2016-03-03T11:02:00Z">
      <w:r>
        <w:fldChar w:fldCharType="begin"/>
      </w:r>
      <w:r>
        <w:instrText xml:space="preserve">PAGE  </w:instrText>
      </w:r>
    </w:ins>
    <w:r>
      <w:fldChar w:fldCharType="separate"/>
    </w:r>
    <w:r w:rsidR="00D30EED">
      <w:rPr>
        <w:noProof/>
      </w:rPr>
      <w:t>36</w:t>
    </w:r>
    <w:ins w:id="3163" w:author="Elias De Moraes Fernandes" w:date="2016-03-03T11:02:00Z">
      <w:r>
        <w:fldChar w:fldCharType="end"/>
      </w:r>
    </w:ins>
  </w:p>
  <w:p w14:paraId="0C03BB06" w14:textId="5BB5C435" w:rsidR="00794355" w:rsidRDefault="00794355">
    <w:pPr>
      <w:ind w:right="360"/>
      <w:jc w:val="right"/>
      <w:pPrChange w:id="3164" w:author="Elias De Moraes Fernandes" w:date="2016-03-03T11:02:00Z">
        <w:pPr>
          <w:jc w:val="right"/>
        </w:pPr>
      </w:pPrChange>
    </w:pPr>
  </w:p>
  <w:p w14:paraId="062A79AC" w14:textId="77777777" w:rsidR="00794355" w:rsidRDefault="0079435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54B13" w14:textId="1CE3374A" w:rsidR="00794355" w:rsidRDefault="00794355" w:rsidP="006A0AEE">
    <w:pPr>
      <w:framePr w:wrap="none" w:vAnchor="text" w:hAnchor="margin" w:xAlign="right" w:y="1"/>
      <w:rPr>
        <w:ins w:id="3214" w:author="Elias De Moraes Fernandes" w:date="2016-03-03T11:02:00Z"/>
      </w:rPr>
    </w:pPr>
    <w:ins w:id="3215" w:author="Elias De Moraes Fernandes" w:date="2016-03-03T11:02:00Z">
      <w:r>
        <w:fldChar w:fldCharType="begin"/>
      </w:r>
      <w:r>
        <w:instrText xml:space="preserve">PAGE  </w:instrText>
      </w:r>
    </w:ins>
    <w:r>
      <w:fldChar w:fldCharType="separate"/>
    </w:r>
    <w:r w:rsidR="00D30EED">
      <w:rPr>
        <w:noProof/>
      </w:rPr>
      <w:t>37</w:t>
    </w:r>
    <w:ins w:id="3216" w:author="Elias De Moraes Fernandes" w:date="2016-03-03T11:02:00Z">
      <w:r>
        <w:fldChar w:fldCharType="end"/>
      </w:r>
    </w:ins>
  </w:p>
  <w:p w14:paraId="3DCDEEF8" w14:textId="77777777" w:rsidR="00794355" w:rsidRDefault="00794355">
    <w:pPr>
      <w:ind w:right="360"/>
      <w:jc w:val="right"/>
      <w:pPrChange w:id="3217" w:author="Elias De Moraes Fernandes" w:date="2016-03-03T11:02:00Z">
        <w:pPr>
          <w:jc w:val="right"/>
        </w:pPr>
      </w:pPrChange>
    </w:pPr>
  </w:p>
  <w:p w14:paraId="20557C7C" w14:textId="77777777" w:rsidR="00794355" w:rsidRDefault="00794355"/>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107AC" w14:textId="77777777" w:rsidR="00794355" w:rsidRDefault="00794355" w:rsidP="006A0AEE">
    <w:pPr>
      <w:framePr w:wrap="none" w:vAnchor="text" w:hAnchor="margin" w:xAlign="right" w:y="1"/>
      <w:rPr>
        <w:ins w:id="3808" w:author="Elias De Moraes Fernandes" w:date="2016-03-03T11:02:00Z"/>
      </w:rPr>
    </w:pPr>
    <w:ins w:id="3809" w:author="Elias De Moraes Fernandes" w:date="2016-03-03T11:02:00Z">
      <w:r>
        <w:fldChar w:fldCharType="begin"/>
      </w:r>
      <w:r>
        <w:instrText xml:space="preserve">PAGE  </w:instrText>
      </w:r>
    </w:ins>
    <w:r>
      <w:fldChar w:fldCharType="separate"/>
    </w:r>
    <w:r w:rsidR="00D30EED">
      <w:rPr>
        <w:noProof/>
      </w:rPr>
      <w:t>3</w:t>
    </w:r>
    <w:ins w:id="3810" w:author="Elias De Moraes Fernandes" w:date="2016-03-03T11:02:00Z">
      <w:r>
        <w:fldChar w:fldCharType="end"/>
      </w:r>
    </w:ins>
  </w:p>
  <w:p w14:paraId="3DC02268" w14:textId="77777777" w:rsidR="00794355" w:rsidRDefault="00794355">
    <w:pPr>
      <w:ind w:right="360"/>
      <w:jc w:val="right"/>
      <w:pPrChange w:id="3811" w:author="Elias De Moraes Fernandes" w:date="2016-03-03T11:02:00Z">
        <w:pPr>
          <w:jc w:val="right"/>
        </w:pPr>
      </w:pPrChange>
    </w:pPr>
  </w:p>
  <w:p w14:paraId="0EF4D038" w14:textId="77777777" w:rsidR="00794355" w:rsidRDefault="0079435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D4C69F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FFFFFF7C"/>
    <w:multiLevelType w:val="singleLevel"/>
    <w:tmpl w:val="B8D4150C"/>
    <w:lvl w:ilvl="0">
      <w:start w:val="1"/>
      <w:numFmt w:val="decimal"/>
      <w:lvlText w:val="%1."/>
      <w:lvlJc w:val="left"/>
      <w:pPr>
        <w:tabs>
          <w:tab w:val="num" w:pos="1492"/>
        </w:tabs>
        <w:ind w:left="1492" w:hanging="360"/>
      </w:pPr>
    </w:lvl>
  </w:abstractNum>
  <w:abstractNum w:abstractNumId="2">
    <w:nsid w:val="FFFFFF7D"/>
    <w:multiLevelType w:val="singleLevel"/>
    <w:tmpl w:val="DAE87E2A"/>
    <w:lvl w:ilvl="0">
      <w:start w:val="1"/>
      <w:numFmt w:val="decimal"/>
      <w:lvlText w:val="%1."/>
      <w:lvlJc w:val="left"/>
      <w:pPr>
        <w:tabs>
          <w:tab w:val="num" w:pos="1209"/>
        </w:tabs>
        <w:ind w:left="1209" w:hanging="360"/>
      </w:pPr>
    </w:lvl>
  </w:abstractNum>
  <w:abstractNum w:abstractNumId="3">
    <w:nsid w:val="FFFFFF7E"/>
    <w:multiLevelType w:val="singleLevel"/>
    <w:tmpl w:val="8B32A5D4"/>
    <w:lvl w:ilvl="0">
      <w:start w:val="1"/>
      <w:numFmt w:val="decimal"/>
      <w:lvlText w:val="%1."/>
      <w:lvlJc w:val="left"/>
      <w:pPr>
        <w:tabs>
          <w:tab w:val="num" w:pos="926"/>
        </w:tabs>
        <w:ind w:left="926" w:hanging="360"/>
      </w:pPr>
    </w:lvl>
  </w:abstractNum>
  <w:abstractNum w:abstractNumId="4">
    <w:nsid w:val="FFFFFF7F"/>
    <w:multiLevelType w:val="singleLevel"/>
    <w:tmpl w:val="49944054"/>
    <w:lvl w:ilvl="0">
      <w:start w:val="1"/>
      <w:numFmt w:val="decimal"/>
      <w:lvlText w:val="%1."/>
      <w:lvlJc w:val="left"/>
      <w:pPr>
        <w:tabs>
          <w:tab w:val="num" w:pos="643"/>
        </w:tabs>
        <w:ind w:left="643" w:hanging="360"/>
      </w:pPr>
    </w:lvl>
  </w:abstractNum>
  <w:abstractNum w:abstractNumId="5">
    <w:nsid w:val="FFFFFF80"/>
    <w:multiLevelType w:val="singleLevel"/>
    <w:tmpl w:val="3472566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F6FA8AD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1A0381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1289E2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4A8BE6E"/>
    <w:lvl w:ilvl="0">
      <w:start w:val="1"/>
      <w:numFmt w:val="decimal"/>
      <w:lvlText w:val="%1."/>
      <w:lvlJc w:val="left"/>
      <w:pPr>
        <w:tabs>
          <w:tab w:val="num" w:pos="360"/>
        </w:tabs>
        <w:ind w:left="360" w:hanging="360"/>
      </w:pPr>
    </w:lvl>
  </w:abstractNum>
  <w:abstractNum w:abstractNumId="10">
    <w:nsid w:val="FFFFFF89"/>
    <w:multiLevelType w:val="singleLevel"/>
    <w:tmpl w:val="E2705E9A"/>
    <w:lvl w:ilvl="0">
      <w:start w:val="1"/>
      <w:numFmt w:val="bullet"/>
      <w:lvlText w:val=""/>
      <w:lvlJc w:val="left"/>
      <w:pPr>
        <w:tabs>
          <w:tab w:val="num" w:pos="360"/>
        </w:tabs>
        <w:ind w:left="360" w:hanging="360"/>
      </w:pPr>
      <w:rPr>
        <w:rFonts w:ascii="Symbol" w:hAnsi="Symbol" w:hint="default"/>
      </w:rPr>
    </w:lvl>
  </w:abstractNum>
  <w:abstractNum w:abstractNumId="11">
    <w:nsid w:val="031A3A4D"/>
    <w:multiLevelType w:val="hybridMultilevel"/>
    <w:tmpl w:val="CCF44174"/>
    <w:lvl w:ilvl="0" w:tplc="0409000F">
      <w:start w:val="1"/>
      <w:numFmt w:val="decimal"/>
      <w:lvlText w:val="%1."/>
      <w:lvlJc w:val="left"/>
      <w:pPr>
        <w:ind w:left="1120" w:hanging="360"/>
      </w:p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12">
    <w:nsid w:val="090C301C"/>
    <w:multiLevelType w:val="hybridMultilevel"/>
    <w:tmpl w:val="A9D288BA"/>
    <w:lvl w:ilvl="0" w:tplc="5FEC37DA">
      <w:start w:val="1"/>
      <w:numFmt w:val="decimal"/>
      <w:lvlText w:val="[%1]"/>
      <w:lvlJc w:val="left"/>
      <w:pPr>
        <w:ind w:left="360" w:hanging="360"/>
      </w:pPr>
      <w:rPr>
        <w:rFonts w:ascii="Times New Roman" w:hAnsi="Times New Roman" w:hint="default"/>
        <w:b w:val="0"/>
        <w:i w:val="0"/>
        <w:color w:val="auto"/>
        <w:sz w:val="20"/>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nsid w:val="0D4709B3"/>
    <w:multiLevelType w:val="multilevel"/>
    <w:tmpl w:val="9D52C8A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400" w:hanging="40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4">
    <w:nsid w:val="10594DC1"/>
    <w:multiLevelType w:val="multilevel"/>
    <w:tmpl w:val="ABEE683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62A4604"/>
    <w:multiLevelType w:val="hybridMultilevel"/>
    <w:tmpl w:val="8B40A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3A8C5244"/>
    <w:multiLevelType w:val="hybridMultilevel"/>
    <w:tmpl w:val="8EB89B7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40192EA5"/>
    <w:multiLevelType w:val="hybridMultilevel"/>
    <w:tmpl w:val="5880A2C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nsid w:val="40F96143"/>
    <w:multiLevelType w:val="hybridMultilevel"/>
    <w:tmpl w:val="08784366"/>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9">
    <w:nsid w:val="44827B58"/>
    <w:multiLevelType w:val="multilevel"/>
    <w:tmpl w:val="38C064FA"/>
    <w:lvl w:ilvl="0">
      <w:start w:val="1"/>
      <w:numFmt w:val="decimal"/>
      <w:lvlText w:val="%1"/>
      <w:lvlJc w:val="left"/>
      <w:pPr>
        <w:ind w:left="400" w:hanging="400"/>
      </w:pPr>
      <w:rPr>
        <w:rFonts w:hint="default"/>
        <w:b/>
      </w:rPr>
    </w:lvl>
    <w:lvl w:ilvl="1">
      <w:start w:val="1"/>
      <w:numFmt w:val="decimal"/>
      <w:lvlText w:val="%1.%2"/>
      <w:lvlJc w:val="left"/>
      <w:pPr>
        <w:ind w:left="400" w:hanging="400"/>
      </w:pPr>
      <w:rPr>
        <w:rFonts w:hint="default"/>
        <w:b/>
      </w:rPr>
    </w:lvl>
    <w:lvl w:ilvl="2">
      <w:start w:val="1"/>
      <w:numFmt w:val="decimal"/>
      <w:lvlText w:val="%1.%2.%3"/>
      <w:lvlJc w:val="left"/>
      <w:pPr>
        <w:ind w:left="400" w:hanging="40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0">
    <w:nsid w:val="45354B6A"/>
    <w:multiLevelType w:val="hybridMultilevel"/>
    <w:tmpl w:val="E8BE7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3A0F37"/>
    <w:multiLevelType w:val="hybridMultilevel"/>
    <w:tmpl w:val="AECA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783379"/>
    <w:multiLevelType w:val="hybridMultilevel"/>
    <w:tmpl w:val="258015FC"/>
    <w:lvl w:ilvl="0" w:tplc="0409000F">
      <w:start w:val="1"/>
      <w:numFmt w:val="decimal"/>
      <w:lvlText w:val="%1."/>
      <w:lvlJc w:val="left"/>
      <w:pPr>
        <w:ind w:left="1120" w:hanging="360"/>
      </w:p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23">
    <w:nsid w:val="4FDE2C41"/>
    <w:multiLevelType w:val="hybridMultilevel"/>
    <w:tmpl w:val="DF8EEE8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nsid w:val="5CA035FB"/>
    <w:multiLevelType w:val="hybridMultilevel"/>
    <w:tmpl w:val="50A09F5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nsid w:val="604B77E5"/>
    <w:multiLevelType w:val="hybridMultilevel"/>
    <w:tmpl w:val="CAF6E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DA3C05"/>
    <w:multiLevelType w:val="multilevel"/>
    <w:tmpl w:val="38C064FA"/>
    <w:lvl w:ilvl="0">
      <w:start w:val="1"/>
      <w:numFmt w:val="decimal"/>
      <w:lvlText w:val="%1"/>
      <w:lvlJc w:val="left"/>
      <w:pPr>
        <w:ind w:left="400" w:hanging="400"/>
      </w:pPr>
      <w:rPr>
        <w:rFonts w:hint="default"/>
        <w:b/>
      </w:rPr>
    </w:lvl>
    <w:lvl w:ilvl="1">
      <w:start w:val="1"/>
      <w:numFmt w:val="decimal"/>
      <w:lvlText w:val="%1.%2"/>
      <w:lvlJc w:val="left"/>
      <w:pPr>
        <w:ind w:left="400" w:hanging="400"/>
      </w:pPr>
      <w:rPr>
        <w:rFonts w:hint="default"/>
        <w:b/>
      </w:rPr>
    </w:lvl>
    <w:lvl w:ilvl="2">
      <w:start w:val="1"/>
      <w:numFmt w:val="decimal"/>
      <w:lvlText w:val="%1.%2.%3"/>
      <w:lvlJc w:val="left"/>
      <w:pPr>
        <w:ind w:left="400" w:hanging="40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7">
    <w:nsid w:val="65AE7E5E"/>
    <w:multiLevelType w:val="multilevel"/>
    <w:tmpl w:val="9D52C8A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400" w:hanging="40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8">
    <w:nsid w:val="6AA4592A"/>
    <w:multiLevelType w:val="hybridMultilevel"/>
    <w:tmpl w:val="A6709E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6D7209A1"/>
    <w:multiLevelType w:val="hybridMultilevel"/>
    <w:tmpl w:val="26A63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4A6CEB"/>
    <w:multiLevelType w:val="hybridMultilevel"/>
    <w:tmpl w:val="67DAB3BE"/>
    <w:lvl w:ilvl="0" w:tplc="033A2290">
      <w:start w:val="1"/>
      <w:numFmt w:val="bullet"/>
      <w:lvlText w:val="-"/>
      <w:lvlJc w:val="left"/>
      <w:pPr>
        <w:tabs>
          <w:tab w:val="num" w:pos="720"/>
        </w:tabs>
        <w:ind w:left="720" w:hanging="360"/>
      </w:pPr>
      <w:rPr>
        <w:rFonts w:ascii="Times New Roman" w:hAnsi="Times New Roman" w:hint="default"/>
      </w:rPr>
    </w:lvl>
    <w:lvl w:ilvl="1" w:tplc="769A8DE8" w:tentative="1">
      <w:start w:val="1"/>
      <w:numFmt w:val="bullet"/>
      <w:lvlText w:val="-"/>
      <w:lvlJc w:val="left"/>
      <w:pPr>
        <w:tabs>
          <w:tab w:val="num" w:pos="1440"/>
        </w:tabs>
        <w:ind w:left="1440" w:hanging="360"/>
      </w:pPr>
      <w:rPr>
        <w:rFonts w:ascii="Times New Roman" w:hAnsi="Times New Roman" w:hint="default"/>
      </w:rPr>
    </w:lvl>
    <w:lvl w:ilvl="2" w:tplc="6E80AC94" w:tentative="1">
      <w:start w:val="1"/>
      <w:numFmt w:val="bullet"/>
      <w:lvlText w:val="-"/>
      <w:lvlJc w:val="left"/>
      <w:pPr>
        <w:tabs>
          <w:tab w:val="num" w:pos="2160"/>
        </w:tabs>
        <w:ind w:left="2160" w:hanging="360"/>
      </w:pPr>
      <w:rPr>
        <w:rFonts w:ascii="Times New Roman" w:hAnsi="Times New Roman" w:hint="default"/>
      </w:rPr>
    </w:lvl>
    <w:lvl w:ilvl="3" w:tplc="429CCC0C" w:tentative="1">
      <w:start w:val="1"/>
      <w:numFmt w:val="bullet"/>
      <w:lvlText w:val="-"/>
      <w:lvlJc w:val="left"/>
      <w:pPr>
        <w:tabs>
          <w:tab w:val="num" w:pos="2880"/>
        </w:tabs>
        <w:ind w:left="2880" w:hanging="360"/>
      </w:pPr>
      <w:rPr>
        <w:rFonts w:ascii="Times New Roman" w:hAnsi="Times New Roman" w:hint="default"/>
      </w:rPr>
    </w:lvl>
    <w:lvl w:ilvl="4" w:tplc="8228CE08" w:tentative="1">
      <w:start w:val="1"/>
      <w:numFmt w:val="bullet"/>
      <w:lvlText w:val="-"/>
      <w:lvlJc w:val="left"/>
      <w:pPr>
        <w:tabs>
          <w:tab w:val="num" w:pos="3600"/>
        </w:tabs>
        <w:ind w:left="3600" w:hanging="360"/>
      </w:pPr>
      <w:rPr>
        <w:rFonts w:ascii="Times New Roman" w:hAnsi="Times New Roman" w:hint="default"/>
      </w:rPr>
    </w:lvl>
    <w:lvl w:ilvl="5" w:tplc="BEC6505A" w:tentative="1">
      <w:start w:val="1"/>
      <w:numFmt w:val="bullet"/>
      <w:lvlText w:val="-"/>
      <w:lvlJc w:val="left"/>
      <w:pPr>
        <w:tabs>
          <w:tab w:val="num" w:pos="4320"/>
        </w:tabs>
        <w:ind w:left="4320" w:hanging="360"/>
      </w:pPr>
      <w:rPr>
        <w:rFonts w:ascii="Times New Roman" w:hAnsi="Times New Roman" w:hint="default"/>
      </w:rPr>
    </w:lvl>
    <w:lvl w:ilvl="6" w:tplc="F98AD906" w:tentative="1">
      <w:start w:val="1"/>
      <w:numFmt w:val="bullet"/>
      <w:lvlText w:val="-"/>
      <w:lvlJc w:val="left"/>
      <w:pPr>
        <w:tabs>
          <w:tab w:val="num" w:pos="5040"/>
        </w:tabs>
        <w:ind w:left="5040" w:hanging="360"/>
      </w:pPr>
      <w:rPr>
        <w:rFonts w:ascii="Times New Roman" w:hAnsi="Times New Roman" w:hint="default"/>
      </w:rPr>
    </w:lvl>
    <w:lvl w:ilvl="7" w:tplc="7C703AEA" w:tentative="1">
      <w:start w:val="1"/>
      <w:numFmt w:val="bullet"/>
      <w:lvlText w:val="-"/>
      <w:lvlJc w:val="left"/>
      <w:pPr>
        <w:tabs>
          <w:tab w:val="num" w:pos="5760"/>
        </w:tabs>
        <w:ind w:left="5760" w:hanging="360"/>
      </w:pPr>
      <w:rPr>
        <w:rFonts w:ascii="Times New Roman" w:hAnsi="Times New Roman" w:hint="default"/>
      </w:rPr>
    </w:lvl>
    <w:lvl w:ilvl="8" w:tplc="9A7637C0" w:tentative="1">
      <w:start w:val="1"/>
      <w:numFmt w:val="bullet"/>
      <w:lvlText w:val="-"/>
      <w:lvlJc w:val="left"/>
      <w:pPr>
        <w:tabs>
          <w:tab w:val="num" w:pos="6480"/>
        </w:tabs>
        <w:ind w:left="6480" w:hanging="360"/>
      </w:pPr>
      <w:rPr>
        <w:rFonts w:ascii="Times New Roman" w:hAnsi="Times New Roman" w:hint="default"/>
      </w:rPr>
    </w:lvl>
  </w:abstractNum>
  <w:abstractNum w:abstractNumId="31">
    <w:nsid w:val="721A2041"/>
    <w:multiLevelType w:val="multilevel"/>
    <w:tmpl w:val="38C064FA"/>
    <w:lvl w:ilvl="0">
      <w:start w:val="1"/>
      <w:numFmt w:val="decimal"/>
      <w:lvlText w:val="%1"/>
      <w:lvlJc w:val="left"/>
      <w:pPr>
        <w:ind w:left="400" w:hanging="400"/>
      </w:pPr>
      <w:rPr>
        <w:rFonts w:hint="default"/>
        <w:b/>
      </w:rPr>
    </w:lvl>
    <w:lvl w:ilvl="1">
      <w:start w:val="1"/>
      <w:numFmt w:val="decimal"/>
      <w:lvlText w:val="%1.%2"/>
      <w:lvlJc w:val="left"/>
      <w:pPr>
        <w:ind w:left="400" w:hanging="400"/>
      </w:pPr>
      <w:rPr>
        <w:rFonts w:hint="default"/>
        <w:b/>
      </w:rPr>
    </w:lvl>
    <w:lvl w:ilvl="2">
      <w:start w:val="1"/>
      <w:numFmt w:val="decimal"/>
      <w:lvlText w:val="%1.%2.%3"/>
      <w:lvlJc w:val="left"/>
      <w:pPr>
        <w:ind w:left="400" w:hanging="40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32">
    <w:nsid w:val="72667114"/>
    <w:multiLevelType w:val="hybridMultilevel"/>
    <w:tmpl w:val="C908C624"/>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3">
    <w:nsid w:val="788C5512"/>
    <w:multiLevelType w:val="multilevel"/>
    <w:tmpl w:val="43FEBAE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0"/>
  </w:num>
  <w:num w:numId="3">
    <w:abstractNumId w:val="32"/>
  </w:num>
  <w:num w:numId="4">
    <w:abstractNumId w:val="33"/>
  </w:num>
  <w:num w:numId="5">
    <w:abstractNumId w:val="14"/>
  </w:num>
  <w:num w:numId="6">
    <w:abstractNumId w:val="26"/>
  </w:num>
  <w:num w:numId="7">
    <w:abstractNumId w:val="20"/>
  </w:num>
  <w:num w:numId="8">
    <w:abstractNumId w:val="13"/>
  </w:num>
  <w:num w:numId="9">
    <w:abstractNumId w:val="27"/>
  </w:num>
  <w:num w:numId="10">
    <w:abstractNumId w:val="30"/>
  </w:num>
  <w:num w:numId="11">
    <w:abstractNumId w:val="29"/>
  </w:num>
  <w:num w:numId="12">
    <w:abstractNumId w:val="24"/>
  </w:num>
  <w:num w:numId="13">
    <w:abstractNumId w:val="21"/>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5"/>
  </w:num>
  <w:num w:numId="26">
    <w:abstractNumId w:val="15"/>
  </w:num>
  <w:num w:numId="27">
    <w:abstractNumId w:val="16"/>
  </w:num>
  <w:num w:numId="28">
    <w:abstractNumId w:val="12"/>
  </w:num>
  <w:num w:numId="29">
    <w:abstractNumId w:val="28"/>
  </w:num>
  <w:num w:numId="30">
    <w:abstractNumId w:val="18"/>
  </w:num>
  <w:num w:numId="31">
    <w:abstractNumId w:val="31"/>
  </w:num>
  <w:num w:numId="32">
    <w:abstractNumId w:val="19"/>
  </w:num>
  <w:num w:numId="33">
    <w:abstractNumId w:val="23"/>
  </w:num>
  <w:num w:numId="34">
    <w:abstractNumId w:val="11"/>
  </w:num>
  <w:num w:numId="35">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ias De Moraes Fernandes">
    <w15:presenceInfo w15:providerId="None" w15:userId="Elias De Moraes Fernan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hideSpellingErrors/>
  <w:proofState w:spelling="clean" w:grammar="clean"/>
  <w:trackRevisions/>
  <w:defaultTabStop w:val="709"/>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4896"/>
    <w:rsid w:val="000003C1"/>
    <w:rsid w:val="00000C4B"/>
    <w:rsid w:val="00000D34"/>
    <w:rsid w:val="00001BA3"/>
    <w:rsid w:val="00002F31"/>
    <w:rsid w:val="0000340F"/>
    <w:rsid w:val="00003E2A"/>
    <w:rsid w:val="000050A3"/>
    <w:rsid w:val="00006095"/>
    <w:rsid w:val="0000687B"/>
    <w:rsid w:val="000103A0"/>
    <w:rsid w:val="000107F3"/>
    <w:rsid w:val="0001096A"/>
    <w:rsid w:val="00010A52"/>
    <w:rsid w:val="00014558"/>
    <w:rsid w:val="00015164"/>
    <w:rsid w:val="00015874"/>
    <w:rsid w:val="00016B8B"/>
    <w:rsid w:val="00016C69"/>
    <w:rsid w:val="00017605"/>
    <w:rsid w:val="0002047A"/>
    <w:rsid w:val="0002122B"/>
    <w:rsid w:val="00021261"/>
    <w:rsid w:val="0002143E"/>
    <w:rsid w:val="00022A11"/>
    <w:rsid w:val="00026B7C"/>
    <w:rsid w:val="00030990"/>
    <w:rsid w:val="00032A2E"/>
    <w:rsid w:val="00032F3A"/>
    <w:rsid w:val="00033572"/>
    <w:rsid w:val="00033CE0"/>
    <w:rsid w:val="00034C38"/>
    <w:rsid w:val="00034E7B"/>
    <w:rsid w:val="000350CB"/>
    <w:rsid w:val="00035AA0"/>
    <w:rsid w:val="00036D91"/>
    <w:rsid w:val="000379C6"/>
    <w:rsid w:val="00040FB8"/>
    <w:rsid w:val="000423FC"/>
    <w:rsid w:val="00042CB6"/>
    <w:rsid w:val="00042D5C"/>
    <w:rsid w:val="00043E04"/>
    <w:rsid w:val="000442CB"/>
    <w:rsid w:val="00045817"/>
    <w:rsid w:val="00045E0F"/>
    <w:rsid w:val="00046281"/>
    <w:rsid w:val="00046BFC"/>
    <w:rsid w:val="00047819"/>
    <w:rsid w:val="000501E8"/>
    <w:rsid w:val="00052377"/>
    <w:rsid w:val="00053193"/>
    <w:rsid w:val="0005322E"/>
    <w:rsid w:val="00054EB9"/>
    <w:rsid w:val="00054EE9"/>
    <w:rsid w:val="0005565C"/>
    <w:rsid w:val="00055D0A"/>
    <w:rsid w:val="000573F7"/>
    <w:rsid w:val="00057EBC"/>
    <w:rsid w:val="000613A0"/>
    <w:rsid w:val="00061BCE"/>
    <w:rsid w:val="00062620"/>
    <w:rsid w:val="00062FA2"/>
    <w:rsid w:val="0006465B"/>
    <w:rsid w:val="0006570A"/>
    <w:rsid w:val="00066AE5"/>
    <w:rsid w:val="000702D6"/>
    <w:rsid w:val="00070438"/>
    <w:rsid w:val="0007168E"/>
    <w:rsid w:val="00071911"/>
    <w:rsid w:val="00072A38"/>
    <w:rsid w:val="000741EE"/>
    <w:rsid w:val="00075716"/>
    <w:rsid w:val="00076879"/>
    <w:rsid w:val="00077754"/>
    <w:rsid w:val="00080386"/>
    <w:rsid w:val="00080B58"/>
    <w:rsid w:val="00081A71"/>
    <w:rsid w:val="00082D0E"/>
    <w:rsid w:val="0008409B"/>
    <w:rsid w:val="000865FF"/>
    <w:rsid w:val="000878CA"/>
    <w:rsid w:val="000919B9"/>
    <w:rsid w:val="000932DD"/>
    <w:rsid w:val="00093C07"/>
    <w:rsid w:val="00097D24"/>
    <w:rsid w:val="000A0A51"/>
    <w:rsid w:val="000A128D"/>
    <w:rsid w:val="000A2128"/>
    <w:rsid w:val="000A2C5D"/>
    <w:rsid w:val="000A2E3C"/>
    <w:rsid w:val="000A39BC"/>
    <w:rsid w:val="000A70EF"/>
    <w:rsid w:val="000A79B4"/>
    <w:rsid w:val="000B02AD"/>
    <w:rsid w:val="000B03FA"/>
    <w:rsid w:val="000B127A"/>
    <w:rsid w:val="000B2284"/>
    <w:rsid w:val="000B3F3F"/>
    <w:rsid w:val="000B4445"/>
    <w:rsid w:val="000B493D"/>
    <w:rsid w:val="000B5737"/>
    <w:rsid w:val="000B6275"/>
    <w:rsid w:val="000B78B1"/>
    <w:rsid w:val="000C0236"/>
    <w:rsid w:val="000C20E2"/>
    <w:rsid w:val="000C23F1"/>
    <w:rsid w:val="000C3558"/>
    <w:rsid w:val="000C4819"/>
    <w:rsid w:val="000C5235"/>
    <w:rsid w:val="000C691D"/>
    <w:rsid w:val="000C7D21"/>
    <w:rsid w:val="000D0140"/>
    <w:rsid w:val="000D15AF"/>
    <w:rsid w:val="000D2503"/>
    <w:rsid w:val="000D3A15"/>
    <w:rsid w:val="000D3D3A"/>
    <w:rsid w:val="000D4276"/>
    <w:rsid w:val="000D521B"/>
    <w:rsid w:val="000D5593"/>
    <w:rsid w:val="000D5F22"/>
    <w:rsid w:val="000D69D1"/>
    <w:rsid w:val="000D76F8"/>
    <w:rsid w:val="000E0466"/>
    <w:rsid w:val="000E075F"/>
    <w:rsid w:val="000E09A2"/>
    <w:rsid w:val="000E1751"/>
    <w:rsid w:val="000E3DCF"/>
    <w:rsid w:val="000E4734"/>
    <w:rsid w:val="000E5204"/>
    <w:rsid w:val="000E782A"/>
    <w:rsid w:val="000F0292"/>
    <w:rsid w:val="000F0AD2"/>
    <w:rsid w:val="000F0DFF"/>
    <w:rsid w:val="000F1238"/>
    <w:rsid w:val="000F2A83"/>
    <w:rsid w:val="000F3E34"/>
    <w:rsid w:val="000F6759"/>
    <w:rsid w:val="000F7833"/>
    <w:rsid w:val="00100CBC"/>
    <w:rsid w:val="00100F6D"/>
    <w:rsid w:val="00103359"/>
    <w:rsid w:val="0010593C"/>
    <w:rsid w:val="00106488"/>
    <w:rsid w:val="001073C3"/>
    <w:rsid w:val="00110181"/>
    <w:rsid w:val="001102EB"/>
    <w:rsid w:val="0011041B"/>
    <w:rsid w:val="001107E0"/>
    <w:rsid w:val="00110B57"/>
    <w:rsid w:val="001110E4"/>
    <w:rsid w:val="001134B0"/>
    <w:rsid w:val="00113AD5"/>
    <w:rsid w:val="0011436A"/>
    <w:rsid w:val="0011562B"/>
    <w:rsid w:val="001156EF"/>
    <w:rsid w:val="0011577E"/>
    <w:rsid w:val="00115823"/>
    <w:rsid w:val="00116200"/>
    <w:rsid w:val="00116E5A"/>
    <w:rsid w:val="001172B0"/>
    <w:rsid w:val="00117BCF"/>
    <w:rsid w:val="001201E8"/>
    <w:rsid w:val="00122342"/>
    <w:rsid w:val="00123301"/>
    <w:rsid w:val="00126ED8"/>
    <w:rsid w:val="00127117"/>
    <w:rsid w:val="00127741"/>
    <w:rsid w:val="00130D87"/>
    <w:rsid w:val="00130E42"/>
    <w:rsid w:val="00131DA1"/>
    <w:rsid w:val="00132093"/>
    <w:rsid w:val="001321EE"/>
    <w:rsid w:val="001322F7"/>
    <w:rsid w:val="00133BB2"/>
    <w:rsid w:val="001347E8"/>
    <w:rsid w:val="00134F33"/>
    <w:rsid w:val="001363C5"/>
    <w:rsid w:val="00140C15"/>
    <w:rsid w:val="00141640"/>
    <w:rsid w:val="00141690"/>
    <w:rsid w:val="001416E0"/>
    <w:rsid w:val="00142456"/>
    <w:rsid w:val="00142457"/>
    <w:rsid w:val="00143111"/>
    <w:rsid w:val="0014336F"/>
    <w:rsid w:val="00143420"/>
    <w:rsid w:val="00144D3B"/>
    <w:rsid w:val="00144FE3"/>
    <w:rsid w:val="001454A7"/>
    <w:rsid w:val="00145CF6"/>
    <w:rsid w:val="0014649D"/>
    <w:rsid w:val="001471F7"/>
    <w:rsid w:val="00150C08"/>
    <w:rsid w:val="00152113"/>
    <w:rsid w:val="00152E30"/>
    <w:rsid w:val="001544A0"/>
    <w:rsid w:val="00155384"/>
    <w:rsid w:val="00155F09"/>
    <w:rsid w:val="00155FBC"/>
    <w:rsid w:val="00156481"/>
    <w:rsid w:val="00160126"/>
    <w:rsid w:val="001608AC"/>
    <w:rsid w:val="0016122A"/>
    <w:rsid w:val="001618D8"/>
    <w:rsid w:val="00161AE1"/>
    <w:rsid w:val="00162A09"/>
    <w:rsid w:val="00164174"/>
    <w:rsid w:val="001667A9"/>
    <w:rsid w:val="00167628"/>
    <w:rsid w:val="00170A25"/>
    <w:rsid w:val="001710C3"/>
    <w:rsid w:val="00171272"/>
    <w:rsid w:val="00171812"/>
    <w:rsid w:val="00171F7F"/>
    <w:rsid w:val="00172857"/>
    <w:rsid w:val="001729B2"/>
    <w:rsid w:val="00173CE2"/>
    <w:rsid w:val="00174242"/>
    <w:rsid w:val="00175BD6"/>
    <w:rsid w:val="00180F51"/>
    <w:rsid w:val="001825C0"/>
    <w:rsid w:val="00182A64"/>
    <w:rsid w:val="0018368A"/>
    <w:rsid w:val="00183BB3"/>
    <w:rsid w:val="00186E41"/>
    <w:rsid w:val="00187079"/>
    <w:rsid w:val="00191531"/>
    <w:rsid w:val="00194034"/>
    <w:rsid w:val="00194CEB"/>
    <w:rsid w:val="00196015"/>
    <w:rsid w:val="001A1303"/>
    <w:rsid w:val="001A3227"/>
    <w:rsid w:val="001A3782"/>
    <w:rsid w:val="001A3BD2"/>
    <w:rsid w:val="001A4E02"/>
    <w:rsid w:val="001A5008"/>
    <w:rsid w:val="001A51FB"/>
    <w:rsid w:val="001A5D82"/>
    <w:rsid w:val="001A7569"/>
    <w:rsid w:val="001A7E38"/>
    <w:rsid w:val="001A7EA7"/>
    <w:rsid w:val="001B0DAC"/>
    <w:rsid w:val="001B1DBD"/>
    <w:rsid w:val="001B30A1"/>
    <w:rsid w:val="001B352D"/>
    <w:rsid w:val="001B46E6"/>
    <w:rsid w:val="001B6186"/>
    <w:rsid w:val="001B7B21"/>
    <w:rsid w:val="001B7C41"/>
    <w:rsid w:val="001C049E"/>
    <w:rsid w:val="001C0E8F"/>
    <w:rsid w:val="001C1464"/>
    <w:rsid w:val="001C25AF"/>
    <w:rsid w:val="001C2673"/>
    <w:rsid w:val="001C2719"/>
    <w:rsid w:val="001C280D"/>
    <w:rsid w:val="001C3DB2"/>
    <w:rsid w:val="001C3E85"/>
    <w:rsid w:val="001C3E88"/>
    <w:rsid w:val="001C4F5C"/>
    <w:rsid w:val="001D0B31"/>
    <w:rsid w:val="001D0B92"/>
    <w:rsid w:val="001D1D2B"/>
    <w:rsid w:val="001D261C"/>
    <w:rsid w:val="001D2821"/>
    <w:rsid w:val="001D2E54"/>
    <w:rsid w:val="001D3349"/>
    <w:rsid w:val="001D4067"/>
    <w:rsid w:val="001D4467"/>
    <w:rsid w:val="001D45B3"/>
    <w:rsid w:val="001D506B"/>
    <w:rsid w:val="001D50DF"/>
    <w:rsid w:val="001D590A"/>
    <w:rsid w:val="001D5D01"/>
    <w:rsid w:val="001D5F52"/>
    <w:rsid w:val="001D6254"/>
    <w:rsid w:val="001E053C"/>
    <w:rsid w:val="001E05A3"/>
    <w:rsid w:val="001E169D"/>
    <w:rsid w:val="001E358E"/>
    <w:rsid w:val="001E3712"/>
    <w:rsid w:val="001E3B5C"/>
    <w:rsid w:val="001E61FF"/>
    <w:rsid w:val="001E682B"/>
    <w:rsid w:val="001E6E7A"/>
    <w:rsid w:val="001E6EC5"/>
    <w:rsid w:val="001E7654"/>
    <w:rsid w:val="001F0390"/>
    <w:rsid w:val="001F0B8D"/>
    <w:rsid w:val="001F15A4"/>
    <w:rsid w:val="001F273B"/>
    <w:rsid w:val="001F27E8"/>
    <w:rsid w:val="001F3145"/>
    <w:rsid w:val="001F330A"/>
    <w:rsid w:val="001F3AA9"/>
    <w:rsid w:val="001F404B"/>
    <w:rsid w:val="001F4994"/>
    <w:rsid w:val="001F523E"/>
    <w:rsid w:val="001F5524"/>
    <w:rsid w:val="001F5D0A"/>
    <w:rsid w:val="001F67B7"/>
    <w:rsid w:val="002005D0"/>
    <w:rsid w:val="00202378"/>
    <w:rsid w:val="00204B21"/>
    <w:rsid w:val="002057AB"/>
    <w:rsid w:val="00206AE7"/>
    <w:rsid w:val="00207B4F"/>
    <w:rsid w:val="00210257"/>
    <w:rsid w:val="002110AE"/>
    <w:rsid w:val="00211D8A"/>
    <w:rsid w:val="00212F95"/>
    <w:rsid w:val="002131C4"/>
    <w:rsid w:val="00213E02"/>
    <w:rsid w:val="00214FC8"/>
    <w:rsid w:val="002150CD"/>
    <w:rsid w:val="00217BFD"/>
    <w:rsid w:val="00220150"/>
    <w:rsid w:val="002206D3"/>
    <w:rsid w:val="002214B5"/>
    <w:rsid w:val="00221B7C"/>
    <w:rsid w:val="00224A9F"/>
    <w:rsid w:val="00224F91"/>
    <w:rsid w:val="002278E0"/>
    <w:rsid w:val="00227D5F"/>
    <w:rsid w:val="00227EC3"/>
    <w:rsid w:val="002302CF"/>
    <w:rsid w:val="00230E47"/>
    <w:rsid w:val="00231416"/>
    <w:rsid w:val="00231BFC"/>
    <w:rsid w:val="00231E81"/>
    <w:rsid w:val="002335BA"/>
    <w:rsid w:val="00233A2E"/>
    <w:rsid w:val="0024006B"/>
    <w:rsid w:val="00240F74"/>
    <w:rsid w:val="0024113E"/>
    <w:rsid w:val="0024196A"/>
    <w:rsid w:val="00241DDC"/>
    <w:rsid w:val="002422EC"/>
    <w:rsid w:val="00242E9B"/>
    <w:rsid w:val="00243078"/>
    <w:rsid w:val="00243272"/>
    <w:rsid w:val="00243A80"/>
    <w:rsid w:val="0024408F"/>
    <w:rsid w:val="00244742"/>
    <w:rsid w:val="00247022"/>
    <w:rsid w:val="002510E0"/>
    <w:rsid w:val="00251A4C"/>
    <w:rsid w:val="00251B74"/>
    <w:rsid w:val="00252FDB"/>
    <w:rsid w:val="00253C5B"/>
    <w:rsid w:val="00255A11"/>
    <w:rsid w:val="0025715F"/>
    <w:rsid w:val="00257650"/>
    <w:rsid w:val="00260ADD"/>
    <w:rsid w:val="002616FC"/>
    <w:rsid w:val="00261C58"/>
    <w:rsid w:val="00262525"/>
    <w:rsid w:val="002625B7"/>
    <w:rsid w:val="00262F35"/>
    <w:rsid w:val="00264B8F"/>
    <w:rsid w:val="00266641"/>
    <w:rsid w:val="0026684E"/>
    <w:rsid w:val="00266C83"/>
    <w:rsid w:val="00267CF7"/>
    <w:rsid w:val="00270E9D"/>
    <w:rsid w:val="00271D9A"/>
    <w:rsid w:val="002724C1"/>
    <w:rsid w:val="00272E9F"/>
    <w:rsid w:val="00273BEF"/>
    <w:rsid w:val="00273D2D"/>
    <w:rsid w:val="00274D5D"/>
    <w:rsid w:val="00275228"/>
    <w:rsid w:val="00276743"/>
    <w:rsid w:val="00280AFD"/>
    <w:rsid w:val="0028221C"/>
    <w:rsid w:val="002822F8"/>
    <w:rsid w:val="00282376"/>
    <w:rsid w:val="00282CEE"/>
    <w:rsid w:val="00284366"/>
    <w:rsid w:val="00285E93"/>
    <w:rsid w:val="00286263"/>
    <w:rsid w:val="00290F2E"/>
    <w:rsid w:val="002914CC"/>
    <w:rsid w:val="0029155F"/>
    <w:rsid w:val="00291FB7"/>
    <w:rsid w:val="002921DD"/>
    <w:rsid w:val="0029247D"/>
    <w:rsid w:val="00292A41"/>
    <w:rsid w:val="00292D9A"/>
    <w:rsid w:val="00293A03"/>
    <w:rsid w:val="0029436B"/>
    <w:rsid w:val="0029456F"/>
    <w:rsid w:val="00295885"/>
    <w:rsid w:val="00295E61"/>
    <w:rsid w:val="002966DF"/>
    <w:rsid w:val="002977E5"/>
    <w:rsid w:val="00297A6A"/>
    <w:rsid w:val="00297DD2"/>
    <w:rsid w:val="002A00FD"/>
    <w:rsid w:val="002A062E"/>
    <w:rsid w:val="002A0790"/>
    <w:rsid w:val="002A249B"/>
    <w:rsid w:val="002A254B"/>
    <w:rsid w:val="002A268E"/>
    <w:rsid w:val="002A2B03"/>
    <w:rsid w:val="002A3217"/>
    <w:rsid w:val="002A3650"/>
    <w:rsid w:val="002A38E8"/>
    <w:rsid w:val="002A3BC1"/>
    <w:rsid w:val="002A6A59"/>
    <w:rsid w:val="002A7746"/>
    <w:rsid w:val="002A7A5D"/>
    <w:rsid w:val="002A7A93"/>
    <w:rsid w:val="002A7DD5"/>
    <w:rsid w:val="002A7E7A"/>
    <w:rsid w:val="002B00AC"/>
    <w:rsid w:val="002B046A"/>
    <w:rsid w:val="002B1E2B"/>
    <w:rsid w:val="002B33BD"/>
    <w:rsid w:val="002B5683"/>
    <w:rsid w:val="002B6BA4"/>
    <w:rsid w:val="002B7CD8"/>
    <w:rsid w:val="002C107F"/>
    <w:rsid w:val="002C1B62"/>
    <w:rsid w:val="002C1FF2"/>
    <w:rsid w:val="002C22C5"/>
    <w:rsid w:val="002C39E6"/>
    <w:rsid w:val="002C5163"/>
    <w:rsid w:val="002C5C1E"/>
    <w:rsid w:val="002C681E"/>
    <w:rsid w:val="002C6C3E"/>
    <w:rsid w:val="002C6F6C"/>
    <w:rsid w:val="002C710B"/>
    <w:rsid w:val="002C7DF1"/>
    <w:rsid w:val="002D0996"/>
    <w:rsid w:val="002D2BCE"/>
    <w:rsid w:val="002D3466"/>
    <w:rsid w:val="002D3751"/>
    <w:rsid w:val="002D3C4C"/>
    <w:rsid w:val="002D3EB6"/>
    <w:rsid w:val="002D4AD4"/>
    <w:rsid w:val="002D4AFB"/>
    <w:rsid w:val="002D5121"/>
    <w:rsid w:val="002D5BC2"/>
    <w:rsid w:val="002D61A0"/>
    <w:rsid w:val="002D667D"/>
    <w:rsid w:val="002D6713"/>
    <w:rsid w:val="002D6A2F"/>
    <w:rsid w:val="002E00B0"/>
    <w:rsid w:val="002E07E4"/>
    <w:rsid w:val="002E0DBE"/>
    <w:rsid w:val="002E16B8"/>
    <w:rsid w:val="002E1958"/>
    <w:rsid w:val="002E1963"/>
    <w:rsid w:val="002E3E4D"/>
    <w:rsid w:val="002E6250"/>
    <w:rsid w:val="002E67A4"/>
    <w:rsid w:val="002E7261"/>
    <w:rsid w:val="002E7E2D"/>
    <w:rsid w:val="002F09DF"/>
    <w:rsid w:val="002F1C58"/>
    <w:rsid w:val="002F2EB8"/>
    <w:rsid w:val="002F3F92"/>
    <w:rsid w:val="002F4499"/>
    <w:rsid w:val="002F5241"/>
    <w:rsid w:val="002F5797"/>
    <w:rsid w:val="002F6C06"/>
    <w:rsid w:val="002F71BF"/>
    <w:rsid w:val="00304C30"/>
    <w:rsid w:val="00304C90"/>
    <w:rsid w:val="003051DA"/>
    <w:rsid w:val="003054FC"/>
    <w:rsid w:val="00307123"/>
    <w:rsid w:val="00310239"/>
    <w:rsid w:val="00310C78"/>
    <w:rsid w:val="0031106A"/>
    <w:rsid w:val="00311222"/>
    <w:rsid w:val="003115BD"/>
    <w:rsid w:val="003120A3"/>
    <w:rsid w:val="00315321"/>
    <w:rsid w:val="003159B4"/>
    <w:rsid w:val="00315DE8"/>
    <w:rsid w:val="00320AE0"/>
    <w:rsid w:val="00320E77"/>
    <w:rsid w:val="00322A77"/>
    <w:rsid w:val="003232DB"/>
    <w:rsid w:val="00323B68"/>
    <w:rsid w:val="00324D56"/>
    <w:rsid w:val="0032504C"/>
    <w:rsid w:val="00325AFB"/>
    <w:rsid w:val="00325B3D"/>
    <w:rsid w:val="003264B8"/>
    <w:rsid w:val="0032684C"/>
    <w:rsid w:val="003276F2"/>
    <w:rsid w:val="00327943"/>
    <w:rsid w:val="00331B8A"/>
    <w:rsid w:val="0033231E"/>
    <w:rsid w:val="00332558"/>
    <w:rsid w:val="0033354E"/>
    <w:rsid w:val="00334896"/>
    <w:rsid w:val="003349A9"/>
    <w:rsid w:val="00336028"/>
    <w:rsid w:val="00340D37"/>
    <w:rsid w:val="00341BB4"/>
    <w:rsid w:val="00342580"/>
    <w:rsid w:val="00342D31"/>
    <w:rsid w:val="003436B0"/>
    <w:rsid w:val="00343C19"/>
    <w:rsid w:val="0034542D"/>
    <w:rsid w:val="00345478"/>
    <w:rsid w:val="00346020"/>
    <w:rsid w:val="00346184"/>
    <w:rsid w:val="00346B0D"/>
    <w:rsid w:val="00347A6F"/>
    <w:rsid w:val="00347C8F"/>
    <w:rsid w:val="00351C9A"/>
    <w:rsid w:val="00351D14"/>
    <w:rsid w:val="00352E9E"/>
    <w:rsid w:val="00352FDE"/>
    <w:rsid w:val="003533E6"/>
    <w:rsid w:val="0035355D"/>
    <w:rsid w:val="00356C9F"/>
    <w:rsid w:val="00357476"/>
    <w:rsid w:val="003610EE"/>
    <w:rsid w:val="00361A59"/>
    <w:rsid w:val="00363AEC"/>
    <w:rsid w:val="003643BE"/>
    <w:rsid w:val="00364B32"/>
    <w:rsid w:val="00364D49"/>
    <w:rsid w:val="0036533A"/>
    <w:rsid w:val="0036641A"/>
    <w:rsid w:val="00366CDF"/>
    <w:rsid w:val="003721F7"/>
    <w:rsid w:val="00372B0E"/>
    <w:rsid w:val="0037393F"/>
    <w:rsid w:val="00373C21"/>
    <w:rsid w:val="00374061"/>
    <w:rsid w:val="003740B8"/>
    <w:rsid w:val="00374D00"/>
    <w:rsid w:val="0037571A"/>
    <w:rsid w:val="00376B0B"/>
    <w:rsid w:val="00377D75"/>
    <w:rsid w:val="00382069"/>
    <w:rsid w:val="003820C0"/>
    <w:rsid w:val="003830DF"/>
    <w:rsid w:val="00384B2D"/>
    <w:rsid w:val="00385FBC"/>
    <w:rsid w:val="00386481"/>
    <w:rsid w:val="00386F00"/>
    <w:rsid w:val="003875C5"/>
    <w:rsid w:val="003903A4"/>
    <w:rsid w:val="00391F75"/>
    <w:rsid w:val="00392114"/>
    <w:rsid w:val="00392AF0"/>
    <w:rsid w:val="003931A1"/>
    <w:rsid w:val="003933DC"/>
    <w:rsid w:val="00394CCB"/>
    <w:rsid w:val="003954DD"/>
    <w:rsid w:val="00395788"/>
    <w:rsid w:val="00396021"/>
    <w:rsid w:val="00396B8C"/>
    <w:rsid w:val="0039762E"/>
    <w:rsid w:val="00397D03"/>
    <w:rsid w:val="003A1675"/>
    <w:rsid w:val="003A1C94"/>
    <w:rsid w:val="003A1CF9"/>
    <w:rsid w:val="003A389B"/>
    <w:rsid w:val="003A3D16"/>
    <w:rsid w:val="003A4512"/>
    <w:rsid w:val="003A673C"/>
    <w:rsid w:val="003A6B20"/>
    <w:rsid w:val="003A6DC4"/>
    <w:rsid w:val="003B0AD1"/>
    <w:rsid w:val="003B1C13"/>
    <w:rsid w:val="003B1EC0"/>
    <w:rsid w:val="003B24B5"/>
    <w:rsid w:val="003B45B4"/>
    <w:rsid w:val="003B607D"/>
    <w:rsid w:val="003B7123"/>
    <w:rsid w:val="003B75DD"/>
    <w:rsid w:val="003B7DC4"/>
    <w:rsid w:val="003C0751"/>
    <w:rsid w:val="003C08F7"/>
    <w:rsid w:val="003C0982"/>
    <w:rsid w:val="003C1597"/>
    <w:rsid w:val="003C181B"/>
    <w:rsid w:val="003C3C15"/>
    <w:rsid w:val="003C78DA"/>
    <w:rsid w:val="003D1645"/>
    <w:rsid w:val="003D1D08"/>
    <w:rsid w:val="003D2A3E"/>
    <w:rsid w:val="003D2CBC"/>
    <w:rsid w:val="003D3576"/>
    <w:rsid w:val="003D3C46"/>
    <w:rsid w:val="003D3C85"/>
    <w:rsid w:val="003D3D38"/>
    <w:rsid w:val="003D51C1"/>
    <w:rsid w:val="003D5ADE"/>
    <w:rsid w:val="003D5AE7"/>
    <w:rsid w:val="003D5BAC"/>
    <w:rsid w:val="003D6610"/>
    <w:rsid w:val="003D7705"/>
    <w:rsid w:val="003D7A6B"/>
    <w:rsid w:val="003E0D86"/>
    <w:rsid w:val="003E230E"/>
    <w:rsid w:val="003E390F"/>
    <w:rsid w:val="003E3A5E"/>
    <w:rsid w:val="003E768B"/>
    <w:rsid w:val="003F0E71"/>
    <w:rsid w:val="003F1155"/>
    <w:rsid w:val="003F2AE4"/>
    <w:rsid w:val="003F2FF8"/>
    <w:rsid w:val="003F3C5F"/>
    <w:rsid w:val="003F4C07"/>
    <w:rsid w:val="003F523A"/>
    <w:rsid w:val="003F570E"/>
    <w:rsid w:val="003F5E06"/>
    <w:rsid w:val="003F641B"/>
    <w:rsid w:val="003F6B17"/>
    <w:rsid w:val="003F6C43"/>
    <w:rsid w:val="003F6FE7"/>
    <w:rsid w:val="003F7E48"/>
    <w:rsid w:val="00400F86"/>
    <w:rsid w:val="0040115C"/>
    <w:rsid w:val="0040210C"/>
    <w:rsid w:val="0040213C"/>
    <w:rsid w:val="00403961"/>
    <w:rsid w:val="00403C73"/>
    <w:rsid w:val="00403E51"/>
    <w:rsid w:val="00404238"/>
    <w:rsid w:val="00405814"/>
    <w:rsid w:val="00407301"/>
    <w:rsid w:val="00412DB5"/>
    <w:rsid w:val="00413A6D"/>
    <w:rsid w:val="00414703"/>
    <w:rsid w:val="00414BB7"/>
    <w:rsid w:val="00415F96"/>
    <w:rsid w:val="00416214"/>
    <w:rsid w:val="004163C9"/>
    <w:rsid w:val="00416AA8"/>
    <w:rsid w:val="004173D4"/>
    <w:rsid w:val="004202D5"/>
    <w:rsid w:val="00420464"/>
    <w:rsid w:val="00420DE8"/>
    <w:rsid w:val="004214F4"/>
    <w:rsid w:val="004220AD"/>
    <w:rsid w:val="00424BE8"/>
    <w:rsid w:val="004256F7"/>
    <w:rsid w:val="004261C1"/>
    <w:rsid w:val="00426398"/>
    <w:rsid w:val="00426D98"/>
    <w:rsid w:val="00432381"/>
    <w:rsid w:val="00434277"/>
    <w:rsid w:val="00434F30"/>
    <w:rsid w:val="004354BC"/>
    <w:rsid w:val="00436F38"/>
    <w:rsid w:val="00437C12"/>
    <w:rsid w:val="004402EE"/>
    <w:rsid w:val="00440D85"/>
    <w:rsid w:val="00440FF8"/>
    <w:rsid w:val="004425E1"/>
    <w:rsid w:val="004443B9"/>
    <w:rsid w:val="0044443D"/>
    <w:rsid w:val="00444EB9"/>
    <w:rsid w:val="0044533A"/>
    <w:rsid w:val="0044701D"/>
    <w:rsid w:val="00450142"/>
    <w:rsid w:val="0045102D"/>
    <w:rsid w:val="00451107"/>
    <w:rsid w:val="0045548F"/>
    <w:rsid w:val="00461020"/>
    <w:rsid w:val="00461A5A"/>
    <w:rsid w:val="0046206D"/>
    <w:rsid w:val="004624F9"/>
    <w:rsid w:val="00463591"/>
    <w:rsid w:val="00464AE8"/>
    <w:rsid w:val="00465FC7"/>
    <w:rsid w:val="00466EE7"/>
    <w:rsid w:val="004675A2"/>
    <w:rsid w:val="004702E9"/>
    <w:rsid w:val="0047047E"/>
    <w:rsid w:val="004713DD"/>
    <w:rsid w:val="00472864"/>
    <w:rsid w:val="00473356"/>
    <w:rsid w:val="00473C8F"/>
    <w:rsid w:val="00475166"/>
    <w:rsid w:val="004766C4"/>
    <w:rsid w:val="004774D0"/>
    <w:rsid w:val="00480819"/>
    <w:rsid w:val="004826C3"/>
    <w:rsid w:val="0048311E"/>
    <w:rsid w:val="0048332A"/>
    <w:rsid w:val="00484211"/>
    <w:rsid w:val="00484212"/>
    <w:rsid w:val="0048654D"/>
    <w:rsid w:val="00486D6D"/>
    <w:rsid w:val="004873E2"/>
    <w:rsid w:val="00487727"/>
    <w:rsid w:val="00487749"/>
    <w:rsid w:val="00487ED6"/>
    <w:rsid w:val="00487FA4"/>
    <w:rsid w:val="00491A32"/>
    <w:rsid w:val="004923E0"/>
    <w:rsid w:val="0049265C"/>
    <w:rsid w:val="004930AB"/>
    <w:rsid w:val="004935DE"/>
    <w:rsid w:val="0049447C"/>
    <w:rsid w:val="004944CB"/>
    <w:rsid w:val="0049475B"/>
    <w:rsid w:val="004949B2"/>
    <w:rsid w:val="00495A81"/>
    <w:rsid w:val="00496BB6"/>
    <w:rsid w:val="00497FC5"/>
    <w:rsid w:val="004A02D7"/>
    <w:rsid w:val="004A0539"/>
    <w:rsid w:val="004A25F5"/>
    <w:rsid w:val="004A2C32"/>
    <w:rsid w:val="004A3290"/>
    <w:rsid w:val="004A4BE3"/>
    <w:rsid w:val="004A648C"/>
    <w:rsid w:val="004B114B"/>
    <w:rsid w:val="004B1BE6"/>
    <w:rsid w:val="004B23D4"/>
    <w:rsid w:val="004B3059"/>
    <w:rsid w:val="004B3C37"/>
    <w:rsid w:val="004B3E5D"/>
    <w:rsid w:val="004B4A92"/>
    <w:rsid w:val="004B785A"/>
    <w:rsid w:val="004C1E6B"/>
    <w:rsid w:val="004C2A1E"/>
    <w:rsid w:val="004C3D0F"/>
    <w:rsid w:val="004C411E"/>
    <w:rsid w:val="004C50E8"/>
    <w:rsid w:val="004C54B5"/>
    <w:rsid w:val="004C579A"/>
    <w:rsid w:val="004C6208"/>
    <w:rsid w:val="004C6697"/>
    <w:rsid w:val="004D2510"/>
    <w:rsid w:val="004D3017"/>
    <w:rsid w:val="004D3722"/>
    <w:rsid w:val="004D3B72"/>
    <w:rsid w:val="004D6164"/>
    <w:rsid w:val="004D6580"/>
    <w:rsid w:val="004D794B"/>
    <w:rsid w:val="004D7E56"/>
    <w:rsid w:val="004E0BD8"/>
    <w:rsid w:val="004E1402"/>
    <w:rsid w:val="004E436F"/>
    <w:rsid w:val="004E4C22"/>
    <w:rsid w:val="004E4D1D"/>
    <w:rsid w:val="004E4FF9"/>
    <w:rsid w:val="004E6F1F"/>
    <w:rsid w:val="004E7966"/>
    <w:rsid w:val="004E7D21"/>
    <w:rsid w:val="004F025C"/>
    <w:rsid w:val="004F19E7"/>
    <w:rsid w:val="004F1D35"/>
    <w:rsid w:val="004F238E"/>
    <w:rsid w:val="004F39B9"/>
    <w:rsid w:val="004F42B9"/>
    <w:rsid w:val="004F4499"/>
    <w:rsid w:val="004F4C14"/>
    <w:rsid w:val="004F513F"/>
    <w:rsid w:val="004F5765"/>
    <w:rsid w:val="004F6FBC"/>
    <w:rsid w:val="005011AD"/>
    <w:rsid w:val="00501359"/>
    <w:rsid w:val="00502776"/>
    <w:rsid w:val="005039C8"/>
    <w:rsid w:val="00503BC2"/>
    <w:rsid w:val="0050533A"/>
    <w:rsid w:val="0050762D"/>
    <w:rsid w:val="0051187B"/>
    <w:rsid w:val="00512041"/>
    <w:rsid w:val="00512160"/>
    <w:rsid w:val="00512647"/>
    <w:rsid w:val="00513AAE"/>
    <w:rsid w:val="00513E39"/>
    <w:rsid w:val="00515DE8"/>
    <w:rsid w:val="00516AED"/>
    <w:rsid w:val="00517B7B"/>
    <w:rsid w:val="005239BB"/>
    <w:rsid w:val="00530147"/>
    <w:rsid w:val="00530E93"/>
    <w:rsid w:val="00531BA1"/>
    <w:rsid w:val="00532043"/>
    <w:rsid w:val="00534724"/>
    <w:rsid w:val="005348DE"/>
    <w:rsid w:val="00534E9B"/>
    <w:rsid w:val="005354AC"/>
    <w:rsid w:val="005355B8"/>
    <w:rsid w:val="005374C0"/>
    <w:rsid w:val="00537765"/>
    <w:rsid w:val="00540A29"/>
    <w:rsid w:val="00541D71"/>
    <w:rsid w:val="005443F7"/>
    <w:rsid w:val="00544455"/>
    <w:rsid w:val="0054464C"/>
    <w:rsid w:val="00545016"/>
    <w:rsid w:val="00545667"/>
    <w:rsid w:val="00550555"/>
    <w:rsid w:val="005510F5"/>
    <w:rsid w:val="00551762"/>
    <w:rsid w:val="00551ECC"/>
    <w:rsid w:val="00554A22"/>
    <w:rsid w:val="00556197"/>
    <w:rsid w:val="00557DC1"/>
    <w:rsid w:val="00557F77"/>
    <w:rsid w:val="0056000E"/>
    <w:rsid w:val="005605A4"/>
    <w:rsid w:val="0056173A"/>
    <w:rsid w:val="005624D1"/>
    <w:rsid w:val="00562891"/>
    <w:rsid w:val="00562DB1"/>
    <w:rsid w:val="005631FB"/>
    <w:rsid w:val="005635CF"/>
    <w:rsid w:val="005639C0"/>
    <w:rsid w:val="00563EE0"/>
    <w:rsid w:val="00564A18"/>
    <w:rsid w:val="005655E6"/>
    <w:rsid w:val="00565F06"/>
    <w:rsid w:val="005674E7"/>
    <w:rsid w:val="005677B9"/>
    <w:rsid w:val="00567929"/>
    <w:rsid w:val="00567ED1"/>
    <w:rsid w:val="00570024"/>
    <w:rsid w:val="00570D0B"/>
    <w:rsid w:val="00571E41"/>
    <w:rsid w:val="00572C39"/>
    <w:rsid w:val="00572CC7"/>
    <w:rsid w:val="00575493"/>
    <w:rsid w:val="00575868"/>
    <w:rsid w:val="00575DFC"/>
    <w:rsid w:val="005762BE"/>
    <w:rsid w:val="005768C9"/>
    <w:rsid w:val="00576F45"/>
    <w:rsid w:val="005803BC"/>
    <w:rsid w:val="00581E64"/>
    <w:rsid w:val="00582115"/>
    <w:rsid w:val="0058388B"/>
    <w:rsid w:val="005841AC"/>
    <w:rsid w:val="005842BF"/>
    <w:rsid w:val="00584339"/>
    <w:rsid w:val="00584869"/>
    <w:rsid w:val="005872AB"/>
    <w:rsid w:val="0059091E"/>
    <w:rsid w:val="00590FED"/>
    <w:rsid w:val="005919E1"/>
    <w:rsid w:val="005921A6"/>
    <w:rsid w:val="00594F4F"/>
    <w:rsid w:val="00595AE5"/>
    <w:rsid w:val="00595F68"/>
    <w:rsid w:val="00596B8F"/>
    <w:rsid w:val="005972F5"/>
    <w:rsid w:val="005A2667"/>
    <w:rsid w:val="005A3E1D"/>
    <w:rsid w:val="005A42B1"/>
    <w:rsid w:val="005A4BDD"/>
    <w:rsid w:val="005A5C63"/>
    <w:rsid w:val="005A7195"/>
    <w:rsid w:val="005A7849"/>
    <w:rsid w:val="005B0D9F"/>
    <w:rsid w:val="005B12A1"/>
    <w:rsid w:val="005B1A58"/>
    <w:rsid w:val="005B1D97"/>
    <w:rsid w:val="005B24CE"/>
    <w:rsid w:val="005B30C7"/>
    <w:rsid w:val="005B4768"/>
    <w:rsid w:val="005B5168"/>
    <w:rsid w:val="005B7A78"/>
    <w:rsid w:val="005B7C53"/>
    <w:rsid w:val="005C0451"/>
    <w:rsid w:val="005C1E94"/>
    <w:rsid w:val="005C1FAE"/>
    <w:rsid w:val="005C3C56"/>
    <w:rsid w:val="005C3D62"/>
    <w:rsid w:val="005C53A0"/>
    <w:rsid w:val="005C5928"/>
    <w:rsid w:val="005C5F12"/>
    <w:rsid w:val="005C6146"/>
    <w:rsid w:val="005C7D04"/>
    <w:rsid w:val="005D0873"/>
    <w:rsid w:val="005D09A6"/>
    <w:rsid w:val="005D10A3"/>
    <w:rsid w:val="005D1358"/>
    <w:rsid w:val="005D1802"/>
    <w:rsid w:val="005D2177"/>
    <w:rsid w:val="005D2823"/>
    <w:rsid w:val="005D4AE4"/>
    <w:rsid w:val="005D4BC9"/>
    <w:rsid w:val="005D4F43"/>
    <w:rsid w:val="005D5501"/>
    <w:rsid w:val="005D603B"/>
    <w:rsid w:val="005E0A0C"/>
    <w:rsid w:val="005E17E6"/>
    <w:rsid w:val="005E1B6D"/>
    <w:rsid w:val="005E2409"/>
    <w:rsid w:val="005E4BA9"/>
    <w:rsid w:val="005E5318"/>
    <w:rsid w:val="005E7D0F"/>
    <w:rsid w:val="005E7F8F"/>
    <w:rsid w:val="005F0D8B"/>
    <w:rsid w:val="005F2C7C"/>
    <w:rsid w:val="005F2F0D"/>
    <w:rsid w:val="005F313D"/>
    <w:rsid w:val="005F3672"/>
    <w:rsid w:val="005F3B67"/>
    <w:rsid w:val="005F3F13"/>
    <w:rsid w:val="005F72DB"/>
    <w:rsid w:val="005F75AD"/>
    <w:rsid w:val="005F78B1"/>
    <w:rsid w:val="00601EB1"/>
    <w:rsid w:val="00603A7D"/>
    <w:rsid w:val="0060456B"/>
    <w:rsid w:val="00605178"/>
    <w:rsid w:val="006056D1"/>
    <w:rsid w:val="0060571E"/>
    <w:rsid w:val="00605D3E"/>
    <w:rsid w:val="00605DA7"/>
    <w:rsid w:val="00605E47"/>
    <w:rsid w:val="00605E9D"/>
    <w:rsid w:val="0060645B"/>
    <w:rsid w:val="006075C8"/>
    <w:rsid w:val="00610051"/>
    <w:rsid w:val="006105DF"/>
    <w:rsid w:val="00610F5D"/>
    <w:rsid w:val="00612D99"/>
    <w:rsid w:val="00614385"/>
    <w:rsid w:val="00614C10"/>
    <w:rsid w:val="00615921"/>
    <w:rsid w:val="0061750B"/>
    <w:rsid w:val="00617BDB"/>
    <w:rsid w:val="006202E9"/>
    <w:rsid w:val="00621AC3"/>
    <w:rsid w:val="0062236D"/>
    <w:rsid w:val="00624EED"/>
    <w:rsid w:val="00625421"/>
    <w:rsid w:val="00625848"/>
    <w:rsid w:val="0062594A"/>
    <w:rsid w:val="00627ECF"/>
    <w:rsid w:val="0063004A"/>
    <w:rsid w:val="006303F9"/>
    <w:rsid w:val="00631DFA"/>
    <w:rsid w:val="006325C5"/>
    <w:rsid w:val="00634A30"/>
    <w:rsid w:val="00635337"/>
    <w:rsid w:val="00635C83"/>
    <w:rsid w:val="00636043"/>
    <w:rsid w:val="0063718C"/>
    <w:rsid w:val="00637FF2"/>
    <w:rsid w:val="00640375"/>
    <w:rsid w:val="0064103E"/>
    <w:rsid w:val="00642CAB"/>
    <w:rsid w:val="00643997"/>
    <w:rsid w:val="006451EE"/>
    <w:rsid w:val="0064568F"/>
    <w:rsid w:val="00646C59"/>
    <w:rsid w:val="00646C6D"/>
    <w:rsid w:val="00646F6F"/>
    <w:rsid w:val="00650773"/>
    <w:rsid w:val="006507ED"/>
    <w:rsid w:val="0065099A"/>
    <w:rsid w:val="0065197F"/>
    <w:rsid w:val="00651C77"/>
    <w:rsid w:val="00652255"/>
    <w:rsid w:val="00652C61"/>
    <w:rsid w:val="00652E85"/>
    <w:rsid w:val="0065333A"/>
    <w:rsid w:val="00653B1D"/>
    <w:rsid w:val="00655398"/>
    <w:rsid w:val="00660049"/>
    <w:rsid w:val="00660087"/>
    <w:rsid w:val="006608E0"/>
    <w:rsid w:val="00660A27"/>
    <w:rsid w:val="00660AFF"/>
    <w:rsid w:val="006612BA"/>
    <w:rsid w:val="006613FF"/>
    <w:rsid w:val="00661489"/>
    <w:rsid w:val="00661E65"/>
    <w:rsid w:val="00663429"/>
    <w:rsid w:val="00663DAF"/>
    <w:rsid w:val="00664226"/>
    <w:rsid w:val="00664BFA"/>
    <w:rsid w:val="00664DAC"/>
    <w:rsid w:val="0066571D"/>
    <w:rsid w:val="0066635D"/>
    <w:rsid w:val="006665EA"/>
    <w:rsid w:val="00671030"/>
    <w:rsid w:val="00671143"/>
    <w:rsid w:val="00672642"/>
    <w:rsid w:val="00673017"/>
    <w:rsid w:val="006732E2"/>
    <w:rsid w:val="0067383A"/>
    <w:rsid w:val="00673C87"/>
    <w:rsid w:val="00673D87"/>
    <w:rsid w:val="00675589"/>
    <w:rsid w:val="00681122"/>
    <w:rsid w:val="00681F79"/>
    <w:rsid w:val="0068283F"/>
    <w:rsid w:val="00683320"/>
    <w:rsid w:val="00683562"/>
    <w:rsid w:val="00683B5A"/>
    <w:rsid w:val="00684708"/>
    <w:rsid w:val="00685934"/>
    <w:rsid w:val="00686774"/>
    <w:rsid w:val="00686ABD"/>
    <w:rsid w:val="0068727F"/>
    <w:rsid w:val="00687535"/>
    <w:rsid w:val="00690C32"/>
    <w:rsid w:val="006910B3"/>
    <w:rsid w:val="00691DAB"/>
    <w:rsid w:val="00691E7E"/>
    <w:rsid w:val="0069245A"/>
    <w:rsid w:val="00692ACC"/>
    <w:rsid w:val="0069373E"/>
    <w:rsid w:val="0069412B"/>
    <w:rsid w:val="00694A4D"/>
    <w:rsid w:val="00694E9E"/>
    <w:rsid w:val="0069517E"/>
    <w:rsid w:val="00695393"/>
    <w:rsid w:val="00695CB0"/>
    <w:rsid w:val="006A0AEE"/>
    <w:rsid w:val="006A21AE"/>
    <w:rsid w:val="006A27E6"/>
    <w:rsid w:val="006A48A6"/>
    <w:rsid w:val="006A58BA"/>
    <w:rsid w:val="006A7489"/>
    <w:rsid w:val="006A7859"/>
    <w:rsid w:val="006B0250"/>
    <w:rsid w:val="006B2E61"/>
    <w:rsid w:val="006B3097"/>
    <w:rsid w:val="006B36BE"/>
    <w:rsid w:val="006B4119"/>
    <w:rsid w:val="006B6749"/>
    <w:rsid w:val="006B7E2B"/>
    <w:rsid w:val="006C1416"/>
    <w:rsid w:val="006C18A7"/>
    <w:rsid w:val="006C3766"/>
    <w:rsid w:val="006C446B"/>
    <w:rsid w:val="006C464B"/>
    <w:rsid w:val="006C5521"/>
    <w:rsid w:val="006C5A33"/>
    <w:rsid w:val="006C5F81"/>
    <w:rsid w:val="006C6C4B"/>
    <w:rsid w:val="006C757C"/>
    <w:rsid w:val="006D055F"/>
    <w:rsid w:val="006D0759"/>
    <w:rsid w:val="006D1A90"/>
    <w:rsid w:val="006D22A6"/>
    <w:rsid w:val="006D2340"/>
    <w:rsid w:val="006D242F"/>
    <w:rsid w:val="006D29E8"/>
    <w:rsid w:val="006D333F"/>
    <w:rsid w:val="006D4303"/>
    <w:rsid w:val="006D4CE1"/>
    <w:rsid w:val="006D5271"/>
    <w:rsid w:val="006D54EA"/>
    <w:rsid w:val="006D6130"/>
    <w:rsid w:val="006D620A"/>
    <w:rsid w:val="006E1067"/>
    <w:rsid w:val="006E2115"/>
    <w:rsid w:val="006E243B"/>
    <w:rsid w:val="006E4AEC"/>
    <w:rsid w:val="006E4F6A"/>
    <w:rsid w:val="006E5050"/>
    <w:rsid w:val="006E5257"/>
    <w:rsid w:val="006E5726"/>
    <w:rsid w:val="006E6938"/>
    <w:rsid w:val="006E732C"/>
    <w:rsid w:val="006F07A3"/>
    <w:rsid w:val="006F1EC6"/>
    <w:rsid w:val="006F230B"/>
    <w:rsid w:val="006F321D"/>
    <w:rsid w:val="006F3EEC"/>
    <w:rsid w:val="006F41A1"/>
    <w:rsid w:val="006F6536"/>
    <w:rsid w:val="007000F3"/>
    <w:rsid w:val="0070045A"/>
    <w:rsid w:val="007012E2"/>
    <w:rsid w:val="00701488"/>
    <w:rsid w:val="00702DAE"/>
    <w:rsid w:val="00703423"/>
    <w:rsid w:val="00703EA3"/>
    <w:rsid w:val="00704382"/>
    <w:rsid w:val="00704734"/>
    <w:rsid w:val="007048CC"/>
    <w:rsid w:val="00704EE1"/>
    <w:rsid w:val="00706442"/>
    <w:rsid w:val="00706698"/>
    <w:rsid w:val="00710336"/>
    <w:rsid w:val="007113DE"/>
    <w:rsid w:val="007126AC"/>
    <w:rsid w:val="007138BD"/>
    <w:rsid w:val="007145D6"/>
    <w:rsid w:val="00714ED9"/>
    <w:rsid w:val="007157B3"/>
    <w:rsid w:val="007162DB"/>
    <w:rsid w:val="0071737D"/>
    <w:rsid w:val="00717705"/>
    <w:rsid w:val="00721088"/>
    <w:rsid w:val="007212F7"/>
    <w:rsid w:val="0072237A"/>
    <w:rsid w:val="00724E52"/>
    <w:rsid w:val="00725C7B"/>
    <w:rsid w:val="00725F15"/>
    <w:rsid w:val="00726657"/>
    <w:rsid w:val="00726BBD"/>
    <w:rsid w:val="007274C4"/>
    <w:rsid w:val="007279C7"/>
    <w:rsid w:val="00732007"/>
    <w:rsid w:val="0073283B"/>
    <w:rsid w:val="00734185"/>
    <w:rsid w:val="007347E6"/>
    <w:rsid w:val="00734EB6"/>
    <w:rsid w:val="0073592E"/>
    <w:rsid w:val="0073598C"/>
    <w:rsid w:val="00736DB3"/>
    <w:rsid w:val="007406DE"/>
    <w:rsid w:val="00740DCA"/>
    <w:rsid w:val="00741303"/>
    <w:rsid w:val="007425C1"/>
    <w:rsid w:val="007436AF"/>
    <w:rsid w:val="00746660"/>
    <w:rsid w:val="00746A5B"/>
    <w:rsid w:val="00747D55"/>
    <w:rsid w:val="00750358"/>
    <w:rsid w:val="007509DD"/>
    <w:rsid w:val="00751B4C"/>
    <w:rsid w:val="00752811"/>
    <w:rsid w:val="0075339E"/>
    <w:rsid w:val="007542D1"/>
    <w:rsid w:val="00755885"/>
    <w:rsid w:val="00755B36"/>
    <w:rsid w:val="00756DC5"/>
    <w:rsid w:val="00760003"/>
    <w:rsid w:val="007610AA"/>
    <w:rsid w:val="007620EB"/>
    <w:rsid w:val="007621AF"/>
    <w:rsid w:val="00762264"/>
    <w:rsid w:val="00762C2D"/>
    <w:rsid w:val="00763DC7"/>
    <w:rsid w:val="007647A7"/>
    <w:rsid w:val="00764B06"/>
    <w:rsid w:val="007650B0"/>
    <w:rsid w:val="00765B83"/>
    <w:rsid w:val="00766F12"/>
    <w:rsid w:val="00767CAB"/>
    <w:rsid w:val="0077058D"/>
    <w:rsid w:val="0077134E"/>
    <w:rsid w:val="007714B5"/>
    <w:rsid w:val="00771D23"/>
    <w:rsid w:val="007723FE"/>
    <w:rsid w:val="00772612"/>
    <w:rsid w:val="00773510"/>
    <w:rsid w:val="007737C9"/>
    <w:rsid w:val="00774F54"/>
    <w:rsid w:val="00775911"/>
    <w:rsid w:val="00775B22"/>
    <w:rsid w:val="0077691A"/>
    <w:rsid w:val="00777747"/>
    <w:rsid w:val="0078149D"/>
    <w:rsid w:val="0078196B"/>
    <w:rsid w:val="00781FF1"/>
    <w:rsid w:val="00783701"/>
    <w:rsid w:val="00784559"/>
    <w:rsid w:val="00784AF4"/>
    <w:rsid w:val="00786BA3"/>
    <w:rsid w:val="00787AE0"/>
    <w:rsid w:val="00787E43"/>
    <w:rsid w:val="00791122"/>
    <w:rsid w:val="007925D6"/>
    <w:rsid w:val="00794355"/>
    <w:rsid w:val="0079477C"/>
    <w:rsid w:val="00795D3E"/>
    <w:rsid w:val="007A092B"/>
    <w:rsid w:val="007A1819"/>
    <w:rsid w:val="007A4294"/>
    <w:rsid w:val="007A46B6"/>
    <w:rsid w:val="007A4D14"/>
    <w:rsid w:val="007A584D"/>
    <w:rsid w:val="007A69DA"/>
    <w:rsid w:val="007A7EBA"/>
    <w:rsid w:val="007B0650"/>
    <w:rsid w:val="007B0961"/>
    <w:rsid w:val="007B340D"/>
    <w:rsid w:val="007B3BEB"/>
    <w:rsid w:val="007B49E0"/>
    <w:rsid w:val="007B53D4"/>
    <w:rsid w:val="007B5855"/>
    <w:rsid w:val="007B7A44"/>
    <w:rsid w:val="007C13E5"/>
    <w:rsid w:val="007C32FB"/>
    <w:rsid w:val="007C44BE"/>
    <w:rsid w:val="007C5AD9"/>
    <w:rsid w:val="007C6289"/>
    <w:rsid w:val="007C64FF"/>
    <w:rsid w:val="007C725B"/>
    <w:rsid w:val="007D0AE7"/>
    <w:rsid w:val="007D0D45"/>
    <w:rsid w:val="007D161D"/>
    <w:rsid w:val="007D1A63"/>
    <w:rsid w:val="007D2765"/>
    <w:rsid w:val="007D40F3"/>
    <w:rsid w:val="007D4302"/>
    <w:rsid w:val="007D4CBE"/>
    <w:rsid w:val="007D5490"/>
    <w:rsid w:val="007D5780"/>
    <w:rsid w:val="007D6483"/>
    <w:rsid w:val="007D6D30"/>
    <w:rsid w:val="007D6F69"/>
    <w:rsid w:val="007E0FFC"/>
    <w:rsid w:val="007E11BD"/>
    <w:rsid w:val="007E1668"/>
    <w:rsid w:val="007E29FE"/>
    <w:rsid w:val="007E5901"/>
    <w:rsid w:val="007E597A"/>
    <w:rsid w:val="007E66A5"/>
    <w:rsid w:val="007E782F"/>
    <w:rsid w:val="007F2DEB"/>
    <w:rsid w:val="007F6652"/>
    <w:rsid w:val="007F69BD"/>
    <w:rsid w:val="007F7E08"/>
    <w:rsid w:val="00800EF9"/>
    <w:rsid w:val="00802728"/>
    <w:rsid w:val="008034F9"/>
    <w:rsid w:val="00804488"/>
    <w:rsid w:val="008060A0"/>
    <w:rsid w:val="00807991"/>
    <w:rsid w:val="00807A08"/>
    <w:rsid w:val="0081037E"/>
    <w:rsid w:val="00810B24"/>
    <w:rsid w:val="00810E06"/>
    <w:rsid w:val="0081283A"/>
    <w:rsid w:val="00812BEC"/>
    <w:rsid w:val="00814BCE"/>
    <w:rsid w:val="00816A35"/>
    <w:rsid w:val="00816B45"/>
    <w:rsid w:val="00817E86"/>
    <w:rsid w:val="00823FD6"/>
    <w:rsid w:val="00823FF9"/>
    <w:rsid w:val="008259DF"/>
    <w:rsid w:val="008273D0"/>
    <w:rsid w:val="00827A34"/>
    <w:rsid w:val="00827CE0"/>
    <w:rsid w:val="00827FE2"/>
    <w:rsid w:val="008309A4"/>
    <w:rsid w:val="00832303"/>
    <w:rsid w:val="00835681"/>
    <w:rsid w:val="00835695"/>
    <w:rsid w:val="00835E43"/>
    <w:rsid w:val="008401C8"/>
    <w:rsid w:val="00840F3C"/>
    <w:rsid w:val="00841D16"/>
    <w:rsid w:val="00843BA8"/>
    <w:rsid w:val="0084648D"/>
    <w:rsid w:val="00847040"/>
    <w:rsid w:val="00847A71"/>
    <w:rsid w:val="00847D50"/>
    <w:rsid w:val="00851840"/>
    <w:rsid w:val="00852125"/>
    <w:rsid w:val="00852B19"/>
    <w:rsid w:val="00852BB5"/>
    <w:rsid w:val="00852D4A"/>
    <w:rsid w:val="008540A9"/>
    <w:rsid w:val="00854EA5"/>
    <w:rsid w:val="0085729D"/>
    <w:rsid w:val="00857BE6"/>
    <w:rsid w:val="0086047F"/>
    <w:rsid w:val="00862225"/>
    <w:rsid w:val="008625EB"/>
    <w:rsid w:val="008629D4"/>
    <w:rsid w:val="00862ADD"/>
    <w:rsid w:val="008634D9"/>
    <w:rsid w:val="0086386D"/>
    <w:rsid w:val="00863F4A"/>
    <w:rsid w:val="0086420A"/>
    <w:rsid w:val="00864DF1"/>
    <w:rsid w:val="00865644"/>
    <w:rsid w:val="00865D5D"/>
    <w:rsid w:val="008669D3"/>
    <w:rsid w:val="008676ED"/>
    <w:rsid w:val="00867A1B"/>
    <w:rsid w:val="00870233"/>
    <w:rsid w:val="0087241F"/>
    <w:rsid w:val="00873BAE"/>
    <w:rsid w:val="00874399"/>
    <w:rsid w:val="00874DB0"/>
    <w:rsid w:val="00876175"/>
    <w:rsid w:val="008766BA"/>
    <w:rsid w:val="00877189"/>
    <w:rsid w:val="00883141"/>
    <w:rsid w:val="00883C32"/>
    <w:rsid w:val="00884C1C"/>
    <w:rsid w:val="00885030"/>
    <w:rsid w:val="00885B62"/>
    <w:rsid w:val="00885EAE"/>
    <w:rsid w:val="0088746E"/>
    <w:rsid w:val="008910A4"/>
    <w:rsid w:val="00891CA1"/>
    <w:rsid w:val="00891CBC"/>
    <w:rsid w:val="00893994"/>
    <w:rsid w:val="008946AA"/>
    <w:rsid w:val="00895087"/>
    <w:rsid w:val="00896549"/>
    <w:rsid w:val="008A0A2A"/>
    <w:rsid w:val="008A204B"/>
    <w:rsid w:val="008A2C94"/>
    <w:rsid w:val="008A4078"/>
    <w:rsid w:val="008A493B"/>
    <w:rsid w:val="008A4E52"/>
    <w:rsid w:val="008A514F"/>
    <w:rsid w:val="008A58DC"/>
    <w:rsid w:val="008B0379"/>
    <w:rsid w:val="008B1387"/>
    <w:rsid w:val="008B1584"/>
    <w:rsid w:val="008B3A08"/>
    <w:rsid w:val="008B435E"/>
    <w:rsid w:val="008B6E45"/>
    <w:rsid w:val="008C0369"/>
    <w:rsid w:val="008C07E4"/>
    <w:rsid w:val="008C1A3A"/>
    <w:rsid w:val="008C237F"/>
    <w:rsid w:val="008C3C01"/>
    <w:rsid w:val="008C4F63"/>
    <w:rsid w:val="008C601E"/>
    <w:rsid w:val="008C66CA"/>
    <w:rsid w:val="008C7C21"/>
    <w:rsid w:val="008D0288"/>
    <w:rsid w:val="008D0648"/>
    <w:rsid w:val="008D09AA"/>
    <w:rsid w:val="008D2264"/>
    <w:rsid w:val="008D23F1"/>
    <w:rsid w:val="008D28A8"/>
    <w:rsid w:val="008D332D"/>
    <w:rsid w:val="008D5AB2"/>
    <w:rsid w:val="008D5CD8"/>
    <w:rsid w:val="008D6409"/>
    <w:rsid w:val="008D6450"/>
    <w:rsid w:val="008D6523"/>
    <w:rsid w:val="008D6D9C"/>
    <w:rsid w:val="008E0605"/>
    <w:rsid w:val="008E227C"/>
    <w:rsid w:val="008E2AE4"/>
    <w:rsid w:val="008E2C83"/>
    <w:rsid w:val="008E324D"/>
    <w:rsid w:val="008E4566"/>
    <w:rsid w:val="008E5194"/>
    <w:rsid w:val="008E5760"/>
    <w:rsid w:val="008E705B"/>
    <w:rsid w:val="008E7CE9"/>
    <w:rsid w:val="008F2D50"/>
    <w:rsid w:val="008F3416"/>
    <w:rsid w:val="008F3497"/>
    <w:rsid w:val="008F34ED"/>
    <w:rsid w:val="008F47F1"/>
    <w:rsid w:val="008F4D72"/>
    <w:rsid w:val="008F5216"/>
    <w:rsid w:val="008F54B5"/>
    <w:rsid w:val="008F55B6"/>
    <w:rsid w:val="008F566B"/>
    <w:rsid w:val="008F6D9A"/>
    <w:rsid w:val="008F726C"/>
    <w:rsid w:val="008F76ED"/>
    <w:rsid w:val="008F7E90"/>
    <w:rsid w:val="009013F2"/>
    <w:rsid w:val="009018F1"/>
    <w:rsid w:val="00902863"/>
    <w:rsid w:val="00902944"/>
    <w:rsid w:val="00902C07"/>
    <w:rsid w:val="009040FF"/>
    <w:rsid w:val="009047C1"/>
    <w:rsid w:val="00906621"/>
    <w:rsid w:val="009067A4"/>
    <w:rsid w:val="009067D8"/>
    <w:rsid w:val="00906FF5"/>
    <w:rsid w:val="009070D3"/>
    <w:rsid w:val="00910A20"/>
    <w:rsid w:val="00910F62"/>
    <w:rsid w:val="0091155E"/>
    <w:rsid w:val="009118FB"/>
    <w:rsid w:val="009123A5"/>
    <w:rsid w:val="00913C95"/>
    <w:rsid w:val="00913F3D"/>
    <w:rsid w:val="0091552C"/>
    <w:rsid w:val="00916559"/>
    <w:rsid w:val="009166F9"/>
    <w:rsid w:val="00916EBA"/>
    <w:rsid w:val="00916FC7"/>
    <w:rsid w:val="0091782B"/>
    <w:rsid w:val="00917FB7"/>
    <w:rsid w:val="009200A9"/>
    <w:rsid w:val="00920BE9"/>
    <w:rsid w:val="00921285"/>
    <w:rsid w:val="00922913"/>
    <w:rsid w:val="00924D8B"/>
    <w:rsid w:val="009254F7"/>
    <w:rsid w:val="00925E41"/>
    <w:rsid w:val="00925E7D"/>
    <w:rsid w:val="00931214"/>
    <w:rsid w:val="0093370A"/>
    <w:rsid w:val="00933A0B"/>
    <w:rsid w:val="0093493A"/>
    <w:rsid w:val="00934CA1"/>
    <w:rsid w:val="009365B0"/>
    <w:rsid w:val="00936BFC"/>
    <w:rsid w:val="009378BA"/>
    <w:rsid w:val="00940154"/>
    <w:rsid w:val="00940789"/>
    <w:rsid w:val="00940C0D"/>
    <w:rsid w:val="00941807"/>
    <w:rsid w:val="00943BF2"/>
    <w:rsid w:val="00944B7C"/>
    <w:rsid w:val="00945015"/>
    <w:rsid w:val="00945E91"/>
    <w:rsid w:val="00947A80"/>
    <w:rsid w:val="00950D26"/>
    <w:rsid w:val="0095164B"/>
    <w:rsid w:val="00952A00"/>
    <w:rsid w:val="0095309F"/>
    <w:rsid w:val="009536E8"/>
    <w:rsid w:val="0095385C"/>
    <w:rsid w:val="00953F3D"/>
    <w:rsid w:val="00954B7C"/>
    <w:rsid w:val="00954DC6"/>
    <w:rsid w:val="00955AF1"/>
    <w:rsid w:val="00955CDC"/>
    <w:rsid w:val="0095755F"/>
    <w:rsid w:val="00960007"/>
    <w:rsid w:val="009607CE"/>
    <w:rsid w:val="00961A1C"/>
    <w:rsid w:val="009624AF"/>
    <w:rsid w:val="00963A66"/>
    <w:rsid w:val="009640F0"/>
    <w:rsid w:val="0096500B"/>
    <w:rsid w:val="009658D2"/>
    <w:rsid w:val="00965AD2"/>
    <w:rsid w:val="009663CE"/>
    <w:rsid w:val="009665F7"/>
    <w:rsid w:val="00967BDE"/>
    <w:rsid w:val="009715CB"/>
    <w:rsid w:val="009717F3"/>
    <w:rsid w:val="00973682"/>
    <w:rsid w:val="0097474C"/>
    <w:rsid w:val="00974AE7"/>
    <w:rsid w:val="009752B1"/>
    <w:rsid w:val="00976493"/>
    <w:rsid w:val="0097654A"/>
    <w:rsid w:val="009768C7"/>
    <w:rsid w:val="00976B62"/>
    <w:rsid w:val="00976D82"/>
    <w:rsid w:val="009807B0"/>
    <w:rsid w:val="00981442"/>
    <w:rsid w:val="00981447"/>
    <w:rsid w:val="00981532"/>
    <w:rsid w:val="00981C5A"/>
    <w:rsid w:val="009823B2"/>
    <w:rsid w:val="00983458"/>
    <w:rsid w:val="00983927"/>
    <w:rsid w:val="00984DF6"/>
    <w:rsid w:val="00985E15"/>
    <w:rsid w:val="009904EF"/>
    <w:rsid w:val="00991A68"/>
    <w:rsid w:val="00991B38"/>
    <w:rsid w:val="00992CFC"/>
    <w:rsid w:val="009935DF"/>
    <w:rsid w:val="00993EFD"/>
    <w:rsid w:val="00994539"/>
    <w:rsid w:val="00995F1E"/>
    <w:rsid w:val="0099610A"/>
    <w:rsid w:val="00996723"/>
    <w:rsid w:val="009967B8"/>
    <w:rsid w:val="009A08F8"/>
    <w:rsid w:val="009A1AF5"/>
    <w:rsid w:val="009A2BB1"/>
    <w:rsid w:val="009A3639"/>
    <w:rsid w:val="009A3FCD"/>
    <w:rsid w:val="009A5626"/>
    <w:rsid w:val="009A5815"/>
    <w:rsid w:val="009A5956"/>
    <w:rsid w:val="009A66D9"/>
    <w:rsid w:val="009A7D6D"/>
    <w:rsid w:val="009B2887"/>
    <w:rsid w:val="009B45EE"/>
    <w:rsid w:val="009B4ACE"/>
    <w:rsid w:val="009B4AF7"/>
    <w:rsid w:val="009B6A8A"/>
    <w:rsid w:val="009B6FAB"/>
    <w:rsid w:val="009B7F95"/>
    <w:rsid w:val="009C0A5F"/>
    <w:rsid w:val="009C1825"/>
    <w:rsid w:val="009C1B51"/>
    <w:rsid w:val="009C1D31"/>
    <w:rsid w:val="009C206E"/>
    <w:rsid w:val="009C25A8"/>
    <w:rsid w:val="009C2927"/>
    <w:rsid w:val="009C39A3"/>
    <w:rsid w:val="009C400B"/>
    <w:rsid w:val="009C45AB"/>
    <w:rsid w:val="009C5CD9"/>
    <w:rsid w:val="009C6102"/>
    <w:rsid w:val="009C7542"/>
    <w:rsid w:val="009D01B3"/>
    <w:rsid w:val="009D0407"/>
    <w:rsid w:val="009D0408"/>
    <w:rsid w:val="009D12F7"/>
    <w:rsid w:val="009D3DDF"/>
    <w:rsid w:val="009D3E02"/>
    <w:rsid w:val="009D5880"/>
    <w:rsid w:val="009D698E"/>
    <w:rsid w:val="009D7A00"/>
    <w:rsid w:val="009E058F"/>
    <w:rsid w:val="009E11C6"/>
    <w:rsid w:val="009E2947"/>
    <w:rsid w:val="009E3135"/>
    <w:rsid w:val="009E3165"/>
    <w:rsid w:val="009E3297"/>
    <w:rsid w:val="009E3930"/>
    <w:rsid w:val="009E3F2A"/>
    <w:rsid w:val="009E438E"/>
    <w:rsid w:val="009E48B6"/>
    <w:rsid w:val="009E4F70"/>
    <w:rsid w:val="009E50CF"/>
    <w:rsid w:val="009E6407"/>
    <w:rsid w:val="009E69D4"/>
    <w:rsid w:val="009E7BB7"/>
    <w:rsid w:val="009E7F40"/>
    <w:rsid w:val="009F01AA"/>
    <w:rsid w:val="009F12BA"/>
    <w:rsid w:val="009F15B9"/>
    <w:rsid w:val="009F15D0"/>
    <w:rsid w:val="009F16C9"/>
    <w:rsid w:val="009F44F9"/>
    <w:rsid w:val="009F59B2"/>
    <w:rsid w:val="009F65DC"/>
    <w:rsid w:val="009F6F07"/>
    <w:rsid w:val="009F7433"/>
    <w:rsid w:val="00A0163C"/>
    <w:rsid w:val="00A02800"/>
    <w:rsid w:val="00A03758"/>
    <w:rsid w:val="00A04CF9"/>
    <w:rsid w:val="00A052AD"/>
    <w:rsid w:val="00A0544D"/>
    <w:rsid w:val="00A060B8"/>
    <w:rsid w:val="00A06315"/>
    <w:rsid w:val="00A06A3A"/>
    <w:rsid w:val="00A0744D"/>
    <w:rsid w:val="00A104E2"/>
    <w:rsid w:val="00A1100C"/>
    <w:rsid w:val="00A120C8"/>
    <w:rsid w:val="00A142AA"/>
    <w:rsid w:val="00A145E6"/>
    <w:rsid w:val="00A1483C"/>
    <w:rsid w:val="00A14B78"/>
    <w:rsid w:val="00A15E8A"/>
    <w:rsid w:val="00A16219"/>
    <w:rsid w:val="00A17095"/>
    <w:rsid w:val="00A17355"/>
    <w:rsid w:val="00A1765A"/>
    <w:rsid w:val="00A179B8"/>
    <w:rsid w:val="00A205CA"/>
    <w:rsid w:val="00A205FE"/>
    <w:rsid w:val="00A2112A"/>
    <w:rsid w:val="00A23CA1"/>
    <w:rsid w:val="00A23EAC"/>
    <w:rsid w:val="00A248F3"/>
    <w:rsid w:val="00A24A66"/>
    <w:rsid w:val="00A26640"/>
    <w:rsid w:val="00A26AE7"/>
    <w:rsid w:val="00A27E32"/>
    <w:rsid w:val="00A302CF"/>
    <w:rsid w:val="00A31179"/>
    <w:rsid w:val="00A32054"/>
    <w:rsid w:val="00A32625"/>
    <w:rsid w:val="00A330E7"/>
    <w:rsid w:val="00A33281"/>
    <w:rsid w:val="00A33C57"/>
    <w:rsid w:val="00A344AE"/>
    <w:rsid w:val="00A34E8C"/>
    <w:rsid w:val="00A3584C"/>
    <w:rsid w:val="00A40642"/>
    <w:rsid w:val="00A40F74"/>
    <w:rsid w:val="00A418E8"/>
    <w:rsid w:val="00A41B64"/>
    <w:rsid w:val="00A42930"/>
    <w:rsid w:val="00A434EE"/>
    <w:rsid w:val="00A43739"/>
    <w:rsid w:val="00A44230"/>
    <w:rsid w:val="00A463B9"/>
    <w:rsid w:val="00A50093"/>
    <w:rsid w:val="00A516C6"/>
    <w:rsid w:val="00A51B3A"/>
    <w:rsid w:val="00A51F16"/>
    <w:rsid w:val="00A538C9"/>
    <w:rsid w:val="00A53BD3"/>
    <w:rsid w:val="00A5448E"/>
    <w:rsid w:val="00A5567C"/>
    <w:rsid w:val="00A55CEA"/>
    <w:rsid w:val="00A56989"/>
    <w:rsid w:val="00A57241"/>
    <w:rsid w:val="00A607A3"/>
    <w:rsid w:val="00A60A1A"/>
    <w:rsid w:val="00A61BCA"/>
    <w:rsid w:val="00A6492F"/>
    <w:rsid w:val="00A65199"/>
    <w:rsid w:val="00A6748C"/>
    <w:rsid w:val="00A703A8"/>
    <w:rsid w:val="00A70C38"/>
    <w:rsid w:val="00A71724"/>
    <w:rsid w:val="00A724C7"/>
    <w:rsid w:val="00A72CEB"/>
    <w:rsid w:val="00A737F1"/>
    <w:rsid w:val="00A74E2E"/>
    <w:rsid w:val="00A74FED"/>
    <w:rsid w:val="00A77795"/>
    <w:rsid w:val="00A8044F"/>
    <w:rsid w:val="00A80613"/>
    <w:rsid w:val="00A80CC4"/>
    <w:rsid w:val="00A81567"/>
    <w:rsid w:val="00A81F04"/>
    <w:rsid w:val="00A830B8"/>
    <w:rsid w:val="00A834BF"/>
    <w:rsid w:val="00A84E8D"/>
    <w:rsid w:val="00A84EBF"/>
    <w:rsid w:val="00A85B81"/>
    <w:rsid w:val="00A87CEE"/>
    <w:rsid w:val="00A87DF6"/>
    <w:rsid w:val="00A90616"/>
    <w:rsid w:val="00A92B56"/>
    <w:rsid w:val="00A92BB9"/>
    <w:rsid w:val="00A93242"/>
    <w:rsid w:val="00A9350B"/>
    <w:rsid w:val="00A955A3"/>
    <w:rsid w:val="00A96927"/>
    <w:rsid w:val="00A97AB7"/>
    <w:rsid w:val="00AA0F08"/>
    <w:rsid w:val="00AA261A"/>
    <w:rsid w:val="00AA4BFF"/>
    <w:rsid w:val="00AA4F90"/>
    <w:rsid w:val="00AA5F5F"/>
    <w:rsid w:val="00AA6833"/>
    <w:rsid w:val="00AA690C"/>
    <w:rsid w:val="00AA6A42"/>
    <w:rsid w:val="00AA7E55"/>
    <w:rsid w:val="00AB0A1B"/>
    <w:rsid w:val="00AB0FAC"/>
    <w:rsid w:val="00AB1CEB"/>
    <w:rsid w:val="00AB2DBA"/>
    <w:rsid w:val="00AB308D"/>
    <w:rsid w:val="00AB38C3"/>
    <w:rsid w:val="00AB5288"/>
    <w:rsid w:val="00AB7FDB"/>
    <w:rsid w:val="00AC3138"/>
    <w:rsid w:val="00AC3A3F"/>
    <w:rsid w:val="00AC45C9"/>
    <w:rsid w:val="00AC4776"/>
    <w:rsid w:val="00AC4906"/>
    <w:rsid w:val="00AC4FB1"/>
    <w:rsid w:val="00AC5407"/>
    <w:rsid w:val="00AC5448"/>
    <w:rsid w:val="00AC57E1"/>
    <w:rsid w:val="00AC5B2D"/>
    <w:rsid w:val="00AC7601"/>
    <w:rsid w:val="00AD0A1F"/>
    <w:rsid w:val="00AD1486"/>
    <w:rsid w:val="00AD1CE3"/>
    <w:rsid w:val="00AD241F"/>
    <w:rsid w:val="00AD3302"/>
    <w:rsid w:val="00AD3A80"/>
    <w:rsid w:val="00AD3ABA"/>
    <w:rsid w:val="00AD43E5"/>
    <w:rsid w:val="00AD507F"/>
    <w:rsid w:val="00AD5515"/>
    <w:rsid w:val="00AD7BD1"/>
    <w:rsid w:val="00AE01E2"/>
    <w:rsid w:val="00AE093F"/>
    <w:rsid w:val="00AE31F1"/>
    <w:rsid w:val="00AE33FF"/>
    <w:rsid w:val="00AE34E9"/>
    <w:rsid w:val="00AE50BB"/>
    <w:rsid w:val="00AE734E"/>
    <w:rsid w:val="00AE7CDF"/>
    <w:rsid w:val="00AF0429"/>
    <w:rsid w:val="00AF1985"/>
    <w:rsid w:val="00AF205B"/>
    <w:rsid w:val="00AF4F3C"/>
    <w:rsid w:val="00AF5D3C"/>
    <w:rsid w:val="00AF7639"/>
    <w:rsid w:val="00B0356D"/>
    <w:rsid w:val="00B039E3"/>
    <w:rsid w:val="00B03AC5"/>
    <w:rsid w:val="00B044BA"/>
    <w:rsid w:val="00B05359"/>
    <w:rsid w:val="00B07220"/>
    <w:rsid w:val="00B077E0"/>
    <w:rsid w:val="00B10BFC"/>
    <w:rsid w:val="00B111F2"/>
    <w:rsid w:val="00B121B7"/>
    <w:rsid w:val="00B13941"/>
    <w:rsid w:val="00B14584"/>
    <w:rsid w:val="00B14C62"/>
    <w:rsid w:val="00B15D59"/>
    <w:rsid w:val="00B16B37"/>
    <w:rsid w:val="00B16D38"/>
    <w:rsid w:val="00B20C3A"/>
    <w:rsid w:val="00B21129"/>
    <w:rsid w:val="00B214C3"/>
    <w:rsid w:val="00B21ABB"/>
    <w:rsid w:val="00B22B5C"/>
    <w:rsid w:val="00B24163"/>
    <w:rsid w:val="00B252D9"/>
    <w:rsid w:val="00B3009B"/>
    <w:rsid w:val="00B309C5"/>
    <w:rsid w:val="00B3108C"/>
    <w:rsid w:val="00B318C3"/>
    <w:rsid w:val="00B319FC"/>
    <w:rsid w:val="00B31E2E"/>
    <w:rsid w:val="00B32009"/>
    <w:rsid w:val="00B34B3A"/>
    <w:rsid w:val="00B36D5F"/>
    <w:rsid w:val="00B4057A"/>
    <w:rsid w:val="00B409AD"/>
    <w:rsid w:val="00B41802"/>
    <w:rsid w:val="00B41B59"/>
    <w:rsid w:val="00B42484"/>
    <w:rsid w:val="00B433A8"/>
    <w:rsid w:val="00B45259"/>
    <w:rsid w:val="00B45F1D"/>
    <w:rsid w:val="00B4661E"/>
    <w:rsid w:val="00B4665D"/>
    <w:rsid w:val="00B4781D"/>
    <w:rsid w:val="00B518A4"/>
    <w:rsid w:val="00B565AE"/>
    <w:rsid w:val="00B5742F"/>
    <w:rsid w:val="00B5745D"/>
    <w:rsid w:val="00B575F1"/>
    <w:rsid w:val="00B579A5"/>
    <w:rsid w:val="00B608C0"/>
    <w:rsid w:val="00B61CB9"/>
    <w:rsid w:val="00B6233F"/>
    <w:rsid w:val="00B62968"/>
    <w:rsid w:val="00B64A89"/>
    <w:rsid w:val="00B651D7"/>
    <w:rsid w:val="00B65835"/>
    <w:rsid w:val="00B659F0"/>
    <w:rsid w:val="00B6659E"/>
    <w:rsid w:val="00B667D8"/>
    <w:rsid w:val="00B66974"/>
    <w:rsid w:val="00B66ED9"/>
    <w:rsid w:val="00B70B01"/>
    <w:rsid w:val="00B70B37"/>
    <w:rsid w:val="00B710FB"/>
    <w:rsid w:val="00B71A88"/>
    <w:rsid w:val="00B722B8"/>
    <w:rsid w:val="00B73B19"/>
    <w:rsid w:val="00B75A14"/>
    <w:rsid w:val="00B75BE6"/>
    <w:rsid w:val="00B75CB0"/>
    <w:rsid w:val="00B77106"/>
    <w:rsid w:val="00B776A2"/>
    <w:rsid w:val="00B779C0"/>
    <w:rsid w:val="00B81860"/>
    <w:rsid w:val="00B8187C"/>
    <w:rsid w:val="00B8207A"/>
    <w:rsid w:val="00B8210D"/>
    <w:rsid w:val="00B83C70"/>
    <w:rsid w:val="00B84003"/>
    <w:rsid w:val="00B858F4"/>
    <w:rsid w:val="00B85D00"/>
    <w:rsid w:val="00B861FD"/>
    <w:rsid w:val="00B900E5"/>
    <w:rsid w:val="00B9021A"/>
    <w:rsid w:val="00B90351"/>
    <w:rsid w:val="00B904EE"/>
    <w:rsid w:val="00B9092E"/>
    <w:rsid w:val="00B91991"/>
    <w:rsid w:val="00B928BB"/>
    <w:rsid w:val="00B934C3"/>
    <w:rsid w:val="00B93CC7"/>
    <w:rsid w:val="00B93FB0"/>
    <w:rsid w:val="00B94441"/>
    <w:rsid w:val="00B946BC"/>
    <w:rsid w:val="00B94AD4"/>
    <w:rsid w:val="00B978DF"/>
    <w:rsid w:val="00BA0599"/>
    <w:rsid w:val="00BA05FA"/>
    <w:rsid w:val="00BA102B"/>
    <w:rsid w:val="00BA117D"/>
    <w:rsid w:val="00BA24EF"/>
    <w:rsid w:val="00BA2E6D"/>
    <w:rsid w:val="00BA3198"/>
    <w:rsid w:val="00BA3873"/>
    <w:rsid w:val="00BA3CBD"/>
    <w:rsid w:val="00BA52B2"/>
    <w:rsid w:val="00BA558B"/>
    <w:rsid w:val="00BA7EF6"/>
    <w:rsid w:val="00BB00B2"/>
    <w:rsid w:val="00BB11C4"/>
    <w:rsid w:val="00BB3718"/>
    <w:rsid w:val="00BB5E3F"/>
    <w:rsid w:val="00BB791B"/>
    <w:rsid w:val="00BB7F23"/>
    <w:rsid w:val="00BC04F0"/>
    <w:rsid w:val="00BC0694"/>
    <w:rsid w:val="00BC0B72"/>
    <w:rsid w:val="00BC2189"/>
    <w:rsid w:val="00BC261F"/>
    <w:rsid w:val="00BC34B5"/>
    <w:rsid w:val="00BC401D"/>
    <w:rsid w:val="00BC413C"/>
    <w:rsid w:val="00BC4B7E"/>
    <w:rsid w:val="00BC6653"/>
    <w:rsid w:val="00BC69B7"/>
    <w:rsid w:val="00BC6F46"/>
    <w:rsid w:val="00BC7808"/>
    <w:rsid w:val="00BC7D8A"/>
    <w:rsid w:val="00BD03F6"/>
    <w:rsid w:val="00BD1264"/>
    <w:rsid w:val="00BD13DD"/>
    <w:rsid w:val="00BD1D75"/>
    <w:rsid w:val="00BD337D"/>
    <w:rsid w:val="00BD49E4"/>
    <w:rsid w:val="00BD4A41"/>
    <w:rsid w:val="00BD5AD8"/>
    <w:rsid w:val="00BD5E23"/>
    <w:rsid w:val="00BD667C"/>
    <w:rsid w:val="00BD79B1"/>
    <w:rsid w:val="00BE3F77"/>
    <w:rsid w:val="00BE47F3"/>
    <w:rsid w:val="00BE4EA9"/>
    <w:rsid w:val="00BE606B"/>
    <w:rsid w:val="00BE6291"/>
    <w:rsid w:val="00BE7A15"/>
    <w:rsid w:val="00BF1402"/>
    <w:rsid w:val="00BF1C2A"/>
    <w:rsid w:val="00BF347C"/>
    <w:rsid w:val="00BF3A28"/>
    <w:rsid w:val="00BF4C55"/>
    <w:rsid w:val="00BF4C6D"/>
    <w:rsid w:val="00BF5D10"/>
    <w:rsid w:val="00BF5D2D"/>
    <w:rsid w:val="00BF7A26"/>
    <w:rsid w:val="00C025D0"/>
    <w:rsid w:val="00C02C81"/>
    <w:rsid w:val="00C03BBC"/>
    <w:rsid w:val="00C04722"/>
    <w:rsid w:val="00C0637A"/>
    <w:rsid w:val="00C0644B"/>
    <w:rsid w:val="00C072F4"/>
    <w:rsid w:val="00C077DF"/>
    <w:rsid w:val="00C1119C"/>
    <w:rsid w:val="00C119EC"/>
    <w:rsid w:val="00C1253B"/>
    <w:rsid w:val="00C126F0"/>
    <w:rsid w:val="00C13E78"/>
    <w:rsid w:val="00C208EB"/>
    <w:rsid w:val="00C217C1"/>
    <w:rsid w:val="00C21A48"/>
    <w:rsid w:val="00C21BD8"/>
    <w:rsid w:val="00C228F1"/>
    <w:rsid w:val="00C24661"/>
    <w:rsid w:val="00C24CD9"/>
    <w:rsid w:val="00C24D73"/>
    <w:rsid w:val="00C279E0"/>
    <w:rsid w:val="00C30114"/>
    <w:rsid w:val="00C30939"/>
    <w:rsid w:val="00C30A49"/>
    <w:rsid w:val="00C30C6D"/>
    <w:rsid w:val="00C30E73"/>
    <w:rsid w:val="00C326C0"/>
    <w:rsid w:val="00C3369B"/>
    <w:rsid w:val="00C35C15"/>
    <w:rsid w:val="00C35E82"/>
    <w:rsid w:val="00C37F44"/>
    <w:rsid w:val="00C402AD"/>
    <w:rsid w:val="00C40FF3"/>
    <w:rsid w:val="00C4140D"/>
    <w:rsid w:val="00C44393"/>
    <w:rsid w:val="00C45349"/>
    <w:rsid w:val="00C45756"/>
    <w:rsid w:val="00C45C34"/>
    <w:rsid w:val="00C46D14"/>
    <w:rsid w:val="00C50759"/>
    <w:rsid w:val="00C508CB"/>
    <w:rsid w:val="00C50E56"/>
    <w:rsid w:val="00C51AD2"/>
    <w:rsid w:val="00C5223A"/>
    <w:rsid w:val="00C539F8"/>
    <w:rsid w:val="00C53A51"/>
    <w:rsid w:val="00C541CD"/>
    <w:rsid w:val="00C54EB6"/>
    <w:rsid w:val="00C56813"/>
    <w:rsid w:val="00C56B6B"/>
    <w:rsid w:val="00C56D08"/>
    <w:rsid w:val="00C57FBD"/>
    <w:rsid w:val="00C616F2"/>
    <w:rsid w:val="00C6459F"/>
    <w:rsid w:val="00C64A9E"/>
    <w:rsid w:val="00C64DFC"/>
    <w:rsid w:val="00C64FC0"/>
    <w:rsid w:val="00C651A7"/>
    <w:rsid w:val="00C651E0"/>
    <w:rsid w:val="00C6562D"/>
    <w:rsid w:val="00C6597D"/>
    <w:rsid w:val="00C66049"/>
    <w:rsid w:val="00C663BC"/>
    <w:rsid w:val="00C678CD"/>
    <w:rsid w:val="00C70CC5"/>
    <w:rsid w:val="00C7124D"/>
    <w:rsid w:val="00C723EB"/>
    <w:rsid w:val="00C72525"/>
    <w:rsid w:val="00C7261C"/>
    <w:rsid w:val="00C734F2"/>
    <w:rsid w:val="00C7380D"/>
    <w:rsid w:val="00C740BD"/>
    <w:rsid w:val="00C76D10"/>
    <w:rsid w:val="00C76E78"/>
    <w:rsid w:val="00C76F78"/>
    <w:rsid w:val="00C77D50"/>
    <w:rsid w:val="00C8092E"/>
    <w:rsid w:val="00C80DDE"/>
    <w:rsid w:val="00C827F0"/>
    <w:rsid w:val="00C8293F"/>
    <w:rsid w:val="00C83611"/>
    <w:rsid w:val="00C8427A"/>
    <w:rsid w:val="00C85646"/>
    <w:rsid w:val="00C85686"/>
    <w:rsid w:val="00C8629B"/>
    <w:rsid w:val="00C86C1A"/>
    <w:rsid w:val="00C9033A"/>
    <w:rsid w:val="00C90552"/>
    <w:rsid w:val="00C90804"/>
    <w:rsid w:val="00C913AE"/>
    <w:rsid w:val="00C91647"/>
    <w:rsid w:val="00C920DC"/>
    <w:rsid w:val="00C92185"/>
    <w:rsid w:val="00C92896"/>
    <w:rsid w:val="00C92BEA"/>
    <w:rsid w:val="00C9332F"/>
    <w:rsid w:val="00C93E12"/>
    <w:rsid w:val="00C93F58"/>
    <w:rsid w:val="00C94268"/>
    <w:rsid w:val="00C949B4"/>
    <w:rsid w:val="00C95545"/>
    <w:rsid w:val="00C96D90"/>
    <w:rsid w:val="00C97959"/>
    <w:rsid w:val="00CA03E0"/>
    <w:rsid w:val="00CA0645"/>
    <w:rsid w:val="00CA07F8"/>
    <w:rsid w:val="00CA123C"/>
    <w:rsid w:val="00CA1250"/>
    <w:rsid w:val="00CA282D"/>
    <w:rsid w:val="00CA2B2B"/>
    <w:rsid w:val="00CA3B62"/>
    <w:rsid w:val="00CA719B"/>
    <w:rsid w:val="00CA7575"/>
    <w:rsid w:val="00CA774F"/>
    <w:rsid w:val="00CA7F78"/>
    <w:rsid w:val="00CB06F2"/>
    <w:rsid w:val="00CB0EC4"/>
    <w:rsid w:val="00CB1004"/>
    <w:rsid w:val="00CB25EA"/>
    <w:rsid w:val="00CB3148"/>
    <w:rsid w:val="00CB4D32"/>
    <w:rsid w:val="00CB597F"/>
    <w:rsid w:val="00CB65FA"/>
    <w:rsid w:val="00CB71EB"/>
    <w:rsid w:val="00CB75DC"/>
    <w:rsid w:val="00CB7F1C"/>
    <w:rsid w:val="00CC021B"/>
    <w:rsid w:val="00CC0837"/>
    <w:rsid w:val="00CC15BB"/>
    <w:rsid w:val="00CC1928"/>
    <w:rsid w:val="00CC2872"/>
    <w:rsid w:val="00CC2AD6"/>
    <w:rsid w:val="00CC3153"/>
    <w:rsid w:val="00CC37DA"/>
    <w:rsid w:val="00CC3F02"/>
    <w:rsid w:val="00CC45FE"/>
    <w:rsid w:val="00CC5CC6"/>
    <w:rsid w:val="00CC67B5"/>
    <w:rsid w:val="00CC7544"/>
    <w:rsid w:val="00CC7CC5"/>
    <w:rsid w:val="00CC7D52"/>
    <w:rsid w:val="00CD0493"/>
    <w:rsid w:val="00CD0B8A"/>
    <w:rsid w:val="00CD2658"/>
    <w:rsid w:val="00CD2CD6"/>
    <w:rsid w:val="00CD39E6"/>
    <w:rsid w:val="00CD4C50"/>
    <w:rsid w:val="00CD5906"/>
    <w:rsid w:val="00CD61DA"/>
    <w:rsid w:val="00CD6233"/>
    <w:rsid w:val="00CD6DB5"/>
    <w:rsid w:val="00CD6DE9"/>
    <w:rsid w:val="00CE0940"/>
    <w:rsid w:val="00CE129A"/>
    <w:rsid w:val="00CE2D2B"/>
    <w:rsid w:val="00CE3814"/>
    <w:rsid w:val="00CE45E0"/>
    <w:rsid w:val="00CE5065"/>
    <w:rsid w:val="00CE5A59"/>
    <w:rsid w:val="00CE6499"/>
    <w:rsid w:val="00CE6B10"/>
    <w:rsid w:val="00CE78E9"/>
    <w:rsid w:val="00CE7C54"/>
    <w:rsid w:val="00CF0D48"/>
    <w:rsid w:val="00CF11BC"/>
    <w:rsid w:val="00CF243E"/>
    <w:rsid w:val="00CF3281"/>
    <w:rsid w:val="00CF4618"/>
    <w:rsid w:val="00CF465B"/>
    <w:rsid w:val="00CF488C"/>
    <w:rsid w:val="00CF4E56"/>
    <w:rsid w:val="00CF6207"/>
    <w:rsid w:val="00CF6EA2"/>
    <w:rsid w:val="00CF7A94"/>
    <w:rsid w:val="00D0003B"/>
    <w:rsid w:val="00D0173A"/>
    <w:rsid w:val="00D01D35"/>
    <w:rsid w:val="00D03ABE"/>
    <w:rsid w:val="00D03C6C"/>
    <w:rsid w:val="00D03E5D"/>
    <w:rsid w:val="00D0468B"/>
    <w:rsid w:val="00D0539C"/>
    <w:rsid w:val="00D054EB"/>
    <w:rsid w:val="00D05B7A"/>
    <w:rsid w:val="00D05E15"/>
    <w:rsid w:val="00D064B5"/>
    <w:rsid w:val="00D068DB"/>
    <w:rsid w:val="00D10623"/>
    <w:rsid w:val="00D12476"/>
    <w:rsid w:val="00D13717"/>
    <w:rsid w:val="00D138DE"/>
    <w:rsid w:val="00D13D5C"/>
    <w:rsid w:val="00D15AEC"/>
    <w:rsid w:val="00D1625E"/>
    <w:rsid w:val="00D1642B"/>
    <w:rsid w:val="00D1660E"/>
    <w:rsid w:val="00D16F6F"/>
    <w:rsid w:val="00D179CB"/>
    <w:rsid w:val="00D2071F"/>
    <w:rsid w:val="00D20AD1"/>
    <w:rsid w:val="00D212F5"/>
    <w:rsid w:val="00D223F0"/>
    <w:rsid w:val="00D2371A"/>
    <w:rsid w:val="00D24C64"/>
    <w:rsid w:val="00D2535D"/>
    <w:rsid w:val="00D253E7"/>
    <w:rsid w:val="00D25EDA"/>
    <w:rsid w:val="00D27D6E"/>
    <w:rsid w:val="00D30DAB"/>
    <w:rsid w:val="00D30EA8"/>
    <w:rsid w:val="00D30EED"/>
    <w:rsid w:val="00D33CBA"/>
    <w:rsid w:val="00D33E78"/>
    <w:rsid w:val="00D3400F"/>
    <w:rsid w:val="00D356FE"/>
    <w:rsid w:val="00D35AB1"/>
    <w:rsid w:val="00D365C7"/>
    <w:rsid w:val="00D41BF6"/>
    <w:rsid w:val="00D41CA5"/>
    <w:rsid w:val="00D421DC"/>
    <w:rsid w:val="00D431B8"/>
    <w:rsid w:val="00D433E6"/>
    <w:rsid w:val="00D500B3"/>
    <w:rsid w:val="00D5075F"/>
    <w:rsid w:val="00D5083A"/>
    <w:rsid w:val="00D51153"/>
    <w:rsid w:val="00D51BA2"/>
    <w:rsid w:val="00D53553"/>
    <w:rsid w:val="00D53662"/>
    <w:rsid w:val="00D54088"/>
    <w:rsid w:val="00D545CF"/>
    <w:rsid w:val="00D548AF"/>
    <w:rsid w:val="00D55C2C"/>
    <w:rsid w:val="00D55F51"/>
    <w:rsid w:val="00D602F7"/>
    <w:rsid w:val="00D60939"/>
    <w:rsid w:val="00D628D1"/>
    <w:rsid w:val="00D6291B"/>
    <w:rsid w:val="00D63311"/>
    <w:rsid w:val="00D645F9"/>
    <w:rsid w:val="00D65D22"/>
    <w:rsid w:val="00D67BCB"/>
    <w:rsid w:val="00D74417"/>
    <w:rsid w:val="00D75558"/>
    <w:rsid w:val="00D75DB5"/>
    <w:rsid w:val="00D75DB6"/>
    <w:rsid w:val="00D76B1F"/>
    <w:rsid w:val="00D76F78"/>
    <w:rsid w:val="00D77CFB"/>
    <w:rsid w:val="00D808F7"/>
    <w:rsid w:val="00D80CAD"/>
    <w:rsid w:val="00D81276"/>
    <w:rsid w:val="00D812C9"/>
    <w:rsid w:val="00D827A0"/>
    <w:rsid w:val="00D84BE5"/>
    <w:rsid w:val="00D85967"/>
    <w:rsid w:val="00D85C78"/>
    <w:rsid w:val="00D85C98"/>
    <w:rsid w:val="00D864A3"/>
    <w:rsid w:val="00D86948"/>
    <w:rsid w:val="00D87488"/>
    <w:rsid w:val="00D87FFD"/>
    <w:rsid w:val="00D90C9B"/>
    <w:rsid w:val="00D921D8"/>
    <w:rsid w:val="00D934F5"/>
    <w:rsid w:val="00D940B1"/>
    <w:rsid w:val="00D9512A"/>
    <w:rsid w:val="00D952A8"/>
    <w:rsid w:val="00D959AF"/>
    <w:rsid w:val="00D963B5"/>
    <w:rsid w:val="00D97F02"/>
    <w:rsid w:val="00DA0596"/>
    <w:rsid w:val="00DA0603"/>
    <w:rsid w:val="00DA2976"/>
    <w:rsid w:val="00DA326B"/>
    <w:rsid w:val="00DA5629"/>
    <w:rsid w:val="00DA5DCE"/>
    <w:rsid w:val="00DA71A5"/>
    <w:rsid w:val="00DA7F6A"/>
    <w:rsid w:val="00DB296A"/>
    <w:rsid w:val="00DB400B"/>
    <w:rsid w:val="00DB5EBF"/>
    <w:rsid w:val="00DB6684"/>
    <w:rsid w:val="00DB7990"/>
    <w:rsid w:val="00DB7A70"/>
    <w:rsid w:val="00DB7C6E"/>
    <w:rsid w:val="00DC0B23"/>
    <w:rsid w:val="00DC11A6"/>
    <w:rsid w:val="00DC2051"/>
    <w:rsid w:val="00DC3130"/>
    <w:rsid w:val="00DC551A"/>
    <w:rsid w:val="00DC56C5"/>
    <w:rsid w:val="00DC7A2A"/>
    <w:rsid w:val="00DD06EE"/>
    <w:rsid w:val="00DD168D"/>
    <w:rsid w:val="00DD1B6A"/>
    <w:rsid w:val="00DD255A"/>
    <w:rsid w:val="00DD285C"/>
    <w:rsid w:val="00DD2B3C"/>
    <w:rsid w:val="00DD318A"/>
    <w:rsid w:val="00DD4372"/>
    <w:rsid w:val="00DD619F"/>
    <w:rsid w:val="00DD6BEC"/>
    <w:rsid w:val="00DD799A"/>
    <w:rsid w:val="00DD799D"/>
    <w:rsid w:val="00DE02AC"/>
    <w:rsid w:val="00DE0405"/>
    <w:rsid w:val="00DE1133"/>
    <w:rsid w:val="00DE1549"/>
    <w:rsid w:val="00DE1AEB"/>
    <w:rsid w:val="00DE2C0A"/>
    <w:rsid w:val="00DE3878"/>
    <w:rsid w:val="00DE54F3"/>
    <w:rsid w:val="00DE5A40"/>
    <w:rsid w:val="00DE5B0B"/>
    <w:rsid w:val="00DE7BDC"/>
    <w:rsid w:val="00DF2463"/>
    <w:rsid w:val="00DF2F35"/>
    <w:rsid w:val="00DF36D9"/>
    <w:rsid w:val="00DF3B1E"/>
    <w:rsid w:val="00DF41E8"/>
    <w:rsid w:val="00DF4E92"/>
    <w:rsid w:val="00DF5DCD"/>
    <w:rsid w:val="00DF61CF"/>
    <w:rsid w:val="00E010BB"/>
    <w:rsid w:val="00E0218D"/>
    <w:rsid w:val="00E02AEB"/>
    <w:rsid w:val="00E034D6"/>
    <w:rsid w:val="00E03739"/>
    <w:rsid w:val="00E04C66"/>
    <w:rsid w:val="00E06F4C"/>
    <w:rsid w:val="00E070EA"/>
    <w:rsid w:val="00E10CED"/>
    <w:rsid w:val="00E116E1"/>
    <w:rsid w:val="00E11CCA"/>
    <w:rsid w:val="00E13FF3"/>
    <w:rsid w:val="00E151B6"/>
    <w:rsid w:val="00E15776"/>
    <w:rsid w:val="00E15855"/>
    <w:rsid w:val="00E15D15"/>
    <w:rsid w:val="00E16FE1"/>
    <w:rsid w:val="00E17E47"/>
    <w:rsid w:val="00E2072A"/>
    <w:rsid w:val="00E210D5"/>
    <w:rsid w:val="00E24D68"/>
    <w:rsid w:val="00E261E2"/>
    <w:rsid w:val="00E3122A"/>
    <w:rsid w:val="00E3214C"/>
    <w:rsid w:val="00E33B34"/>
    <w:rsid w:val="00E35585"/>
    <w:rsid w:val="00E3573B"/>
    <w:rsid w:val="00E4284A"/>
    <w:rsid w:val="00E4299A"/>
    <w:rsid w:val="00E4333D"/>
    <w:rsid w:val="00E44894"/>
    <w:rsid w:val="00E44D05"/>
    <w:rsid w:val="00E45C23"/>
    <w:rsid w:val="00E466B0"/>
    <w:rsid w:val="00E46957"/>
    <w:rsid w:val="00E476B6"/>
    <w:rsid w:val="00E47DF0"/>
    <w:rsid w:val="00E500EB"/>
    <w:rsid w:val="00E50BC6"/>
    <w:rsid w:val="00E518F5"/>
    <w:rsid w:val="00E51BA0"/>
    <w:rsid w:val="00E51F3F"/>
    <w:rsid w:val="00E51F55"/>
    <w:rsid w:val="00E52A61"/>
    <w:rsid w:val="00E5386D"/>
    <w:rsid w:val="00E53B52"/>
    <w:rsid w:val="00E5510C"/>
    <w:rsid w:val="00E5614E"/>
    <w:rsid w:val="00E60052"/>
    <w:rsid w:val="00E60061"/>
    <w:rsid w:val="00E60E9E"/>
    <w:rsid w:val="00E60EB3"/>
    <w:rsid w:val="00E616B2"/>
    <w:rsid w:val="00E6217D"/>
    <w:rsid w:val="00E6425B"/>
    <w:rsid w:val="00E6555C"/>
    <w:rsid w:val="00E65A10"/>
    <w:rsid w:val="00E6612D"/>
    <w:rsid w:val="00E707E9"/>
    <w:rsid w:val="00E70ACE"/>
    <w:rsid w:val="00E70B39"/>
    <w:rsid w:val="00E70EBA"/>
    <w:rsid w:val="00E71001"/>
    <w:rsid w:val="00E72292"/>
    <w:rsid w:val="00E72675"/>
    <w:rsid w:val="00E72DDC"/>
    <w:rsid w:val="00E73129"/>
    <w:rsid w:val="00E74C4F"/>
    <w:rsid w:val="00E74FAA"/>
    <w:rsid w:val="00E75461"/>
    <w:rsid w:val="00E7680C"/>
    <w:rsid w:val="00E7776F"/>
    <w:rsid w:val="00E8060C"/>
    <w:rsid w:val="00E80E21"/>
    <w:rsid w:val="00E838C1"/>
    <w:rsid w:val="00E83DDC"/>
    <w:rsid w:val="00E8497E"/>
    <w:rsid w:val="00E8548E"/>
    <w:rsid w:val="00E85B7A"/>
    <w:rsid w:val="00E86549"/>
    <w:rsid w:val="00E8659A"/>
    <w:rsid w:val="00E87B80"/>
    <w:rsid w:val="00E90F59"/>
    <w:rsid w:val="00E90F9E"/>
    <w:rsid w:val="00E919B7"/>
    <w:rsid w:val="00E91B61"/>
    <w:rsid w:val="00E94738"/>
    <w:rsid w:val="00E95B83"/>
    <w:rsid w:val="00E966DF"/>
    <w:rsid w:val="00EA0ED4"/>
    <w:rsid w:val="00EA19DA"/>
    <w:rsid w:val="00EA1C0E"/>
    <w:rsid w:val="00EA2860"/>
    <w:rsid w:val="00EA3549"/>
    <w:rsid w:val="00EA4B5E"/>
    <w:rsid w:val="00EA4D36"/>
    <w:rsid w:val="00EA54EC"/>
    <w:rsid w:val="00EA561A"/>
    <w:rsid w:val="00EA6BBC"/>
    <w:rsid w:val="00EA6D59"/>
    <w:rsid w:val="00EA7041"/>
    <w:rsid w:val="00EA7F82"/>
    <w:rsid w:val="00EB06E2"/>
    <w:rsid w:val="00EB1198"/>
    <w:rsid w:val="00EB11FF"/>
    <w:rsid w:val="00EB1B6C"/>
    <w:rsid w:val="00EB2B0D"/>
    <w:rsid w:val="00EB326C"/>
    <w:rsid w:val="00EB4BD8"/>
    <w:rsid w:val="00EB505C"/>
    <w:rsid w:val="00EB51DE"/>
    <w:rsid w:val="00EB523D"/>
    <w:rsid w:val="00EB6EAD"/>
    <w:rsid w:val="00EB72D0"/>
    <w:rsid w:val="00EC0353"/>
    <w:rsid w:val="00EC12A1"/>
    <w:rsid w:val="00EC14D0"/>
    <w:rsid w:val="00EC1C73"/>
    <w:rsid w:val="00EC364A"/>
    <w:rsid w:val="00EC36BE"/>
    <w:rsid w:val="00EC43B4"/>
    <w:rsid w:val="00EC5E43"/>
    <w:rsid w:val="00EC5F05"/>
    <w:rsid w:val="00EC64A4"/>
    <w:rsid w:val="00EC7ACE"/>
    <w:rsid w:val="00ED08EB"/>
    <w:rsid w:val="00ED104E"/>
    <w:rsid w:val="00ED18B9"/>
    <w:rsid w:val="00ED20F1"/>
    <w:rsid w:val="00ED2CD0"/>
    <w:rsid w:val="00ED308E"/>
    <w:rsid w:val="00ED3E8C"/>
    <w:rsid w:val="00ED457F"/>
    <w:rsid w:val="00ED602B"/>
    <w:rsid w:val="00EE01F5"/>
    <w:rsid w:val="00EE0226"/>
    <w:rsid w:val="00EE0707"/>
    <w:rsid w:val="00EE0BA4"/>
    <w:rsid w:val="00EE2F0F"/>
    <w:rsid w:val="00EE441E"/>
    <w:rsid w:val="00EE508E"/>
    <w:rsid w:val="00EE66D9"/>
    <w:rsid w:val="00EE699B"/>
    <w:rsid w:val="00EE775F"/>
    <w:rsid w:val="00EE7A94"/>
    <w:rsid w:val="00EF03BD"/>
    <w:rsid w:val="00EF06FC"/>
    <w:rsid w:val="00EF0D15"/>
    <w:rsid w:val="00EF16D3"/>
    <w:rsid w:val="00EF3316"/>
    <w:rsid w:val="00EF35FA"/>
    <w:rsid w:val="00EF5239"/>
    <w:rsid w:val="00EF61F9"/>
    <w:rsid w:val="00F00AF0"/>
    <w:rsid w:val="00F012A3"/>
    <w:rsid w:val="00F01EAB"/>
    <w:rsid w:val="00F0349F"/>
    <w:rsid w:val="00F036F0"/>
    <w:rsid w:val="00F054DC"/>
    <w:rsid w:val="00F07932"/>
    <w:rsid w:val="00F07A76"/>
    <w:rsid w:val="00F11DB9"/>
    <w:rsid w:val="00F133F0"/>
    <w:rsid w:val="00F152ED"/>
    <w:rsid w:val="00F153BA"/>
    <w:rsid w:val="00F16363"/>
    <w:rsid w:val="00F16D49"/>
    <w:rsid w:val="00F17A99"/>
    <w:rsid w:val="00F20616"/>
    <w:rsid w:val="00F2104E"/>
    <w:rsid w:val="00F21805"/>
    <w:rsid w:val="00F2190C"/>
    <w:rsid w:val="00F22BB7"/>
    <w:rsid w:val="00F24027"/>
    <w:rsid w:val="00F259DC"/>
    <w:rsid w:val="00F27CCB"/>
    <w:rsid w:val="00F30B53"/>
    <w:rsid w:val="00F31746"/>
    <w:rsid w:val="00F31BA7"/>
    <w:rsid w:val="00F3301B"/>
    <w:rsid w:val="00F34AD2"/>
    <w:rsid w:val="00F3572F"/>
    <w:rsid w:val="00F3577B"/>
    <w:rsid w:val="00F36175"/>
    <w:rsid w:val="00F40AAB"/>
    <w:rsid w:val="00F41003"/>
    <w:rsid w:val="00F410C7"/>
    <w:rsid w:val="00F42C2F"/>
    <w:rsid w:val="00F44355"/>
    <w:rsid w:val="00F451F4"/>
    <w:rsid w:val="00F45991"/>
    <w:rsid w:val="00F4620D"/>
    <w:rsid w:val="00F4630D"/>
    <w:rsid w:val="00F4747D"/>
    <w:rsid w:val="00F475C7"/>
    <w:rsid w:val="00F47853"/>
    <w:rsid w:val="00F522E7"/>
    <w:rsid w:val="00F535E6"/>
    <w:rsid w:val="00F53DCF"/>
    <w:rsid w:val="00F540E0"/>
    <w:rsid w:val="00F544F8"/>
    <w:rsid w:val="00F547FD"/>
    <w:rsid w:val="00F54814"/>
    <w:rsid w:val="00F550FB"/>
    <w:rsid w:val="00F55F79"/>
    <w:rsid w:val="00F567D0"/>
    <w:rsid w:val="00F569E1"/>
    <w:rsid w:val="00F62824"/>
    <w:rsid w:val="00F63596"/>
    <w:rsid w:val="00F63A6C"/>
    <w:rsid w:val="00F6471E"/>
    <w:rsid w:val="00F64BE2"/>
    <w:rsid w:val="00F65605"/>
    <w:rsid w:val="00F65F2D"/>
    <w:rsid w:val="00F708D0"/>
    <w:rsid w:val="00F70DAB"/>
    <w:rsid w:val="00F722BB"/>
    <w:rsid w:val="00F733CE"/>
    <w:rsid w:val="00F7373F"/>
    <w:rsid w:val="00F74024"/>
    <w:rsid w:val="00F74B01"/>
    <w:rsid w:val="00F74C2D"/>
    <w:rsid w:val="00F75610"/>
    <w:rsid w:val="00F75AAD"/>
    <w:rsid w:val="00F75CD4"/>
    <w:rsid w:val="00F7797F"/>
    <w:rsid w:val="00F77A5D"/>
    <w:rsid w:val="00F80583"/>
    <w:rsid w:val="00F80F7B"/>
    <w:rsid w:val="00F812F9"/>
    <w:rsid w:val="00F82624"/>
    <w:rsid w:val="00F8320A"/>
    <w:rsid w:val="00F833A5"/>
    <w:rsid w:val="00F837A4"/>
    <w:rsid w:val="00F843D1"/>
    <w:rsid w:val="00F85BA1"/>
    <w:rsid w:val="00F85CF2"/>
    <w:rsid w:val="00F86B68"/>
    <w:rsid w:val="00F87D84"/>
    <w:rsid w:val="00F87F40"/>
    <w:rsid w:val="00F90052"/>
    <w:rsid w:val="00F91587"/>
    <w:rsid w:val="00F9193C"/>
    <w:rsid w:val="00F91C1D"/>
    <w:rsid w:val="00F92795"/>
    <w:rsid w:val="00F9286B"/>
    <w:rsid w:val="00F93872"/>
    <w:rsid w:val="00F93AE9"/>
    <w:rsid w:val="00F94AE5"/>
    <w:rsid w:val="00F94F60"/>
    <w:rsid w:val="00F961E2"/>
    <w:rsid w:val="00F96275"/>
    <w:rsid w:val="00F97842"/>
    <w:rsid w:val="00FA00D6"/>
    <w:rsid w:val="00FA05B3"/>
    <w:rsid w:val="00FA1248"/>
    <w:rsid w:val="00FA1F26"/>
    <w:rsid w:val="00FA219F"/>
    <w:rsid w:val="00FA329C"/>
    <w:rsid w:val="00FA5C82"/>
    <w:rsid w:val="00FA5D2B"/>
    <w:rsid w:val="00FA63E0"/>
    <w:rsid w:val="00FA6D10"/>
    <w:rsid w:val="00FA7F1B"/>
    <w:rsid w:val="00FB04F8"/>
    <w:rsid w:val="00FB0834"/>
    <w:rsid w:val="00FB0BC1"/>
    <w:rsid w:val="00FB12EA"/>
    <w:rsid w:val="00FB18E0"/>
    <w:rsid w:val="00FB23D2"/>
    <w:rsid w:val="00FB29EE"/>
    <w:rsid w:val="00FB3299"/>
    <w:rsid w:val="00FB3300"/>
    <w:rsid w:val="00FB3ECD"/>
    <w:rsid w:val="00FB5B7C"/>
    <w:rsid w:val="00FB5C58"/>
    <w:rsid w:val="00FB63B3"/>
    <w:rsid w:val="00FB7D73"/>
    <w:rsid w:val="00FC0D99"/>
    <w:rsid w:val="00FC100E"/>
    <w:rsid w:val="00FC1860"/>
    <w:rsid w:val="00FC3A1F"/>
    <w:rsid w:val="00FC3D65"/>
    <w:rsid w:val="00FC41DD"/>
    <w:rsid w:val="00FC47DC"/>
    <w:rsid w:val="00FC5556"/>
    <w:rsid w:val="00FC5658"/>
    <w:rsid w:val="00FC614F"/>
    <w:rsid w:val="00FC7517"/>
    <w:rsid w:val="00FC765B"/>
    <w:rsid w:val="00FD1294"/>
    <w:rsid w:val="00FD1349"/>
    <w:rsid w:val="00FD13D5"/>
    <w:rsid w:val="00FD1BB0"/>
    <w:rsid w:val="00FD27C0"/>
    <w:rsid w:val="00FD2D13"/>
    <w:rsid w:val="00FD361A"/>
    <w:rsid w:val="00FD363E"/>
    <w:rsid w:val="00FD3826"/>
    <w:rsid w:val="00FD5165"/>
    <w:rsid w:val="00FD62E4"/>
    <w:rsid w:val="00FD634B"/>
    <w:rsid w:val="00FD6875"/>
    <w:rsid w:val="00FD7AC8"/>
    <w:rsid w:val="00FE0575"/>
    <w:rsid w:val="00FE1B6D"/>
    <w:rsid w:val="00FE2ECA"/>
    <w:rsid w:val="00FE3C26"/>
    <w:rsid w:val="00FE556B"/>
    <w:rsid w:val="00FE706D"/>
    <w:rsid w:val="00FE7378"/>
    <w:rsid w:val="00FE76AB"/>
    <w:rsid w:val="00FE772A"/>
    <w:rsid w:val="00FE7A98"/>
    <w:rsid w:val="00FF25F5"/>
    <w:rsid w:val="00FF279A"/>
    <w:rsid w:val="00FF3CC6"/>
    <w:rsid w:val="00FF453C"/>
    <w:rsid w:val="00FF7CA9"/>
    <w:rsid w:val="019A3E44"/>
    <w:rsid w:val="081611E8"/>
    <w:rsid w:val="0BC48621"/>
    <w:rsid w:val="0E050673"/>
    <w:rsid w:val="105E02FB"/>
    <w:rsid w:val="122BD6A1"/>
    <w:rsid w:val="18826FB2"/>
    <w:rsid w:val="1AB3A8AF"/>
    <w:rsid w:val="1BBADC20"/>
    <w:rsid w:val="1BEB9646"/>
    <w:rsid w:val="1D15F680"/>
    <w:rsid w:val="1E764999"/>
    <w:rsid w:val="1F64E18D"/>
    <w:rsid w:val="1FA2F2A8"/>
    <w:rsid w:val="21EA61EA"/>
    <w:rsid w:val="22BE85C1"/>
    <w:rsid w:val="22C583C2"/>
    <w:rsid w:val="2466C104"/>
    <w:rsid w:val="277341DE"/>
    <w:rsid w:val="2784BFBC"/>
    <w:rsid w:val="28468761"/>
    <w:rsid w:val="29700942"/>
    <w:rsid w:val="2B63EE77"/>
    <w:rsid w:val="2CFA2F32"/>
    <w:rsid w:val="300F08CD"/>
    <w:rsid w:val="32F78062"/>
    <w:rsid w:val="34F0479A"/>
    <w:rsid w:val="352F923D"/>
    <w:rsid w:val="35D65B8B"/>
    <w:rsid w:val="37C2BBFE"/>
    <w:rsid w:val="38229447"/>
    <w:rsid w:val="390B772F"/>
    <w:rsid w:val="397774F5"/>
    <w:rsid w:val="3A5E3C65"/>
    <w:rsid w:val="3B66D399"/>
    <w:rsid w:val="3E253272"/>
    <w:rsid w:val="3E29BD63"/>
    <w:rsid w:val="410FE522"/>
    <w:rsid w:val="41F748C6"/>
    <w:rsid w:val="45EA04CF"/>
    <w:rsid w:val="4867F5A8"/>
    <w:rsid w:val="4A03C906"/>
    <w:rsid w:val="4A6182B0"/>
    <w:rsid w:val="50013D57"/>
    <w:rsid w:val="50D137EC"/>
    <w:rsid w:val="5463F18F"/>
    <w:rsid w:val="54BFF6DF"/>
    <w:rsid w:val="58C10D2F"/>
    <w:rsid w:val="5B0B99E4"/>
    <w:rsid w:val="5E0FEAAB"/>
    <w:rsid w:val="62CC5805"/>
    <w:rsid w:val="658FA057"/>
    <w:rsid w:val="67A329A2"/>
    <w:rsid w:val="691F81E7"/>
    <w:rsid w:val="698DE988"/>
    <w:rsid w:val="6A78E1DA"/>
    <w:rsid w:val="6C7C1CD6"/>
    <w:rsid w:val="70286321"/>
    <w:rsid w:val="72473055"/>
    <w:rsid w:val="725302C4"/>
    <w:rsid w:val="744933CB"/>
    <w:rsid w:val="7502BA18"/>
    <w:rsid w:val="7968C11C"/>
    <w:rsid w:val="7A3B12BA"/>
    <w:rsid w:val="7B752D62"/>
    <w:rsid w:val="7C95A537"/>
    <w:rsid w:val="7EDDBD1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161360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19E1"/>
    <w:pPr>
      <w:spacing w:after="0" w:line="240" w:lineRule="auto"/>
    </w:pPr>
    <w:rPr>
      <w:rFonts w:ascii="Arial" w:hAnsi="Arial" w:cs="Times New Roman"/>
      <w:sz w:val="24"/>
      <w:szCs w:val="24"/>
      <w:lang w:val="pt-BR"/>
    </w:rPr>
  </w:style>
  <w:style w:type="paragraph" w:styleId="Heading1">
    <w:name w:val="heading 1"/>
    <w:basedOn w:val="Normal"/>
    <w:next w:val="Normal"/>
    <w:link w:val="Heading1Char"/>
    <w:uiPriority w:val="99"/>
    <w:qFormat/>
    <w:rsid w:val="001E6EC5"/>
    <w:pPr>
      <w:keepNext/>
      <w:keepLines/>
      <w:spacing w:before="480" w:after="60"/>
      <w:jc w:val="both"/>
      <w:outlineLvl w:val="0"/>
    </w:pPr>
    <w:rPr>
      <w:rFonts w:ascii="Cambria" w:eastAsia="Times New Roman" w:hAnsi="Cambria"/>
      <w:b/>
      <w:bCs/>
      <w:color w:val="365F91"/>
      <w:sz w:val="28"/>
      <w:szCs w:val="28"/>
    </w:rPr>
  </w:style>
  <w:style w:type="paragraph" w:styleId="Heading6">
    <w:name w:val="heading 6"/>
    <w:basedOn w:val="Normal"/>
    <w:next w:val="Normal"/>
    <w:link w:val="Heading6Char"/>
    <w:uiPriority w:val="99"/>
    <w:qFormat/>
    <w:rsid w:val="00B73B19"/>
    <w:pPr>
      <w:spacing w:before="240" w:after="60"/>
      <w:jc w:val="both"/>
      <w:outlineLvl w:val="5"/>
    </w:pPr>
    <w:rPr>
      <w:rFonts w:ascii="Times New Roman" w:eastAsia="Times New Roman" w:hAnsi="Times New Roman"/>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E6EC5"/>
    <w:rPr>
      <w:rFonts w:ascii="Cambria" w:eastAsia="Times New Roman" w:hAnsi="Cambria" w:cs="Times New Roman"/>
      <w:b/>
      <w:bCs/>
      <w:color w:val="365F91"/>
      <w:sz w:val="28"/>
      <w:szCs w:val="28"/>
      <w:lang w:val="en-US"/>
    </w:rPr>
  </w:style>
  <w:style w:type="table" w:styleId="TableGrid">
    <w:name w:val="Table Grid"/>
    <w:basedOn w:val="TableNormal"/>
    <w:uiPriority w:val="59"/>
    <w:rsid w:val="00584339"/>
    <w:pPr>
      <w:spacing w:after="0" w:line="240" w:lineRule="auto"/>
    </w:pPr>
    <w:rPr>
      <w:lang w:val="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ronogramaParagrafo">
    <w:name w:val="Cronograma Paragrafo"/>
    <w:basedOn w:val="Normal"/>
    <w:qFormat/>
    <w:rsid w:val="00584339"/>
    <w:rPr>
      <w:rFonts w:cs="Arial"/>
    </w:rPr>
  </w:style>
  <w:style w:type="paragraph" w:customStyle="1" w:styleId="Formataodoresumo">
    <w:name w:val="Formatação do resumo"/>
    <w:basedOn w:val="Normal"/>
    <w:uiPriority w:val="99"/>
    <w:rsid w:val="006A48A6"/>
    <w:pPr>
      <w:spacing w:after="300"/>
      <w:jc w:val="both"/>
    </w:pPr>
    <w:rPr>
      <w:rFonts w:eastAsia="Times New Roman"/>
      <w:color w:val="000000"/>
    </w:rPr>
  </w:style>
  <w:style w:type="paragraph" w:customStyle="1" w:styleId="FormataodasReferncias">
    <w:name w:val="Formatação das Referências"/>
    <w:basedOn w:val="Normal"/>
    <w:uiPriority w:val="99"/>
    <w:rsid w:val="006A48A6"/>
    <w:pPr>
      <w:spacing w:before="60" w:after="600"/>
    </w:pPr>
    <w:rPr>
      <w:rFonts w:eastAsia="Times New Roman"/>
    </w:rPr>
  </w:style>
  <w:style w:type="character" w:customStyle="1" w:styleId="Heading6Char">
    <w:name w:val="Heading 6 Char"/>
    <w:basedOn w:val="DefaultParagraphFont"/>
    <w:link w:val="Heading6"/>
    <w:uiPriority w:val="99"/>
    <w:rsid w:val="00B73B19"/>
    <w:rPr>
      <w:rFonts w:ascii="Times New Roman" w:eastAsia="Times New Roman" w:hAnsi="Times New Roman" w:cs="Times New Roman"/>
      <w:b/>
      <w:bCs/>
      <w:color w:val="000000"/>
      <w:lang w:val="en-US"/>
    </w:rPr>
  </w:style>
  <w:style w:type="paragraph" w:customStyle="1" w:styleId="TextodoTrabalho">
    <w:name w:val="Texto do Trabalho"/>
    <w:basedOn w:val="Normal"/>
    <w:uiPriority w:val="99"/>
    <w:rsid w:val="00B73B19"/>
    <w:pPr>
      <w:spacing w:line="360" w:lineRule="auto"/>
      <w:ind w:firstLine="851"/>
      <w:jc w:val="both"/>
    </w:pPr>
    <w:rPr>
      <w:rFonts w:eastAsia="Times New Roman"/>
      <w:color w:val="000000"/>
    </w:rPr>
  </w:style>
  <w:style w:type="paragraph" w:customStyle="1" w:styleId="PargrafoparaIlustraes">
    <w:name w:val="Parágrafo para Ilustrações"/>
    <w:basedOn w:val="Normal"/>
    <w:next w:val="Normal"/>
    <w:uiPriority w:val="99"/>
    <w:rsid w:val="008401C8"/>
    <w:pPr>
      <w:keepNext/>
      <w:keepLines/>
      <w:spacing w:before="60" w:after="60"/>
      <w:jc w:val="center"/>
    </w:pPr>
    <w:rPr>
      <w:rFonts w:eastAsia="Times New Roman"/>
      <w:color w:val="000000"/>
      <w:sz w:val="20"/>
    </w:rPr>
  </w:style>
  <w:style w:type="paragraph" w:customStyle="1" w:styleId="CapitulosXX">
    <w:name w:val="Capitulos X.X"/>
    <w:basedOn w:val="Formataodoresumo"/>
    <w:autoRedefine/>
    <w:qFormat/>
    <w:rsid w:val="00227EC3"/>
    <w:pPr>
      <w:spacing w:after="0" w:line="360" w:lineRule="auto"/>
      <w:ind w:firstLine="993"/>
      <w:contextualSpacing/>
    </w:pPr>
    <w:rPr>
      <w:rFonts w:cs="Arial"/>
      <w:sz w:val="22"/>
    </w:rPr>
  </w:style>
  <w:style w:type="paragraph" w:customStyle="1" w:styleId="Introdespacamento">
    <w:name w:val="Introd + espacamento"/>
    <w:basedOn w:val="Normal"/>
    <w:qFormat/>
    <w:rsid w:val="003436B0"/>
    <w:pPr>
      <w:spacing w:line="360" w:lineRule="auto"/>
      <w:ind w:firstLine="1134"/>
      <w:jc w:val="both"/>
    </w:pPr>
    <w:rPr>
      <w:rFonts w:eastAsia="Times New Roman"/>
      <w:color w:val="000000"/>
    </w:rPr>
  </w:style>
  <w:style w:type="paragraph" w:customStyle="1" w:styleId="REFERENCIA">
    <w:name w:val="REFERENCIA"/>
    <w:basedOn w:val="Normal"/>
    <w:qFormat/>
    <w:rsid w:val="003436B0"/>
    <w:rPr>
      <w:rFonts w:eastAsia="Times New Roman" w:cs="Arial"/>
      <w:color w:val="000000"/>
    </w:rPr>
  </w:style>
  <w:style w:type="paragraph" w:customStyle="1" w:styleId="ParagrafoPosTitulo">
    <w:name w:val="Paragrafo Pos Titulo"/>
    <w:basedOn w:val="Normal"/>
    <w:qFormat/>
    <w:rsid w:val="003436B0"/>
    <w:pPr>
      <w:ind w:firstLine="167"/>
    </w:pPr>
    <w:rPr>
      <w:rFonts w:eastAsia="Times New Roman" w:cs="Arial"/>
      <w:color w:val="000000"/>
    </w:rPr>
  </w:style>
  <w:style w:type="paragraph" w:customStyle="1" w:styleId="CapitulosXXX">
    <w:name w:val="Capitulos X.X.X"/>
    <w:basedOn w:val="Normal"/>
    <w:autoRedefine/>
    <w:qFormat/>
    <w:rsid w:val="003D3576"/>
    <w:pPr>
      <w:keepNext/>
      <w:spacing w:before="240" w:after="120" w:line="360" w:lineRule="auto"/>
      <w:ind w:firstLine="993"/>
      <w:contextualSpacing/>
    </w:pPr>
    <w:rPr>
      <w:rFonts w:eastAsia="Times New Roman" w:cs="Arial"/>
      <w:color w:val="000000"/>
    </w:rPr>
  </w:style>
  <w:style w:type="paragraph" w:styleId="Revision">
    <w:name w:val="Revision"/>
    <w:hidden/>
    <w:uiPriority w:val="99"/>
    <w:semiHidden/>
    <w:rsid w:val="00EF06FC"/>
    <w:pPr>
      <w:spacing w:after="0" w:line="240" w:lineRule="auto"/>
    </w:pPr>
  </w:style>
  <w:style w:type="paragraph" w:styleId="TableofFigures">
    <w:name w:val="table of figures"/>
    <w:basedOn w:val="Normal"/>
    <w:next w:val="Normal"/>
    <w:uiPriority w:val="99"/>
    <w:unhideWhenUsed/>
    <w:rsid w:val="000573F7"/>
    <w:rPr>
      <w:rFonts w:asciiTheme="minorHAnsi" w:hAnsiTheme="minorHAnsi" w:cstheme="minorHAnsi"/>
      <w:i/>
      <w:iCs/>
      <w:sz w:val="20"/>
      <w:szCs w:val="20"/>
    </w:rPr>
  </w:style>
  <w:style w:type="paragraph" w:customStyle="1" w:styleId="Capitulos">
    <w:name w:val="Capitulos"/>
    <w:basedOn w:val="Normal"/>
    <w:next w:val="CapitulosXXX"/>
    <w:autoRedefine/>
    <w:qFormat/>
    <w:rsid w:val="00F547FD"/>
    <w:pPr>
      <w:spacing w:before="240" w:line="360" w:lineRule="auto"/>
      <w:ind w:firstLine="851"/>
      <w:contextualSpacing/>
      <w:jc w:val="both"/>
    </w:pPr>
    <w:rPr>
      <w:rFonts w:eastAsia="Times New Roman"/>
      <w:color w:val="000000"/>
    </w:rPr>
  </w:style>
  <w:style w:type="paragraph" w:customStyle="1" w:styleId="StyleXXX">
    <w:name w:val="Style X.X.X"/>
    <w:basedOn w:val="Normal"/>
    <w:qFormat/>
    <w:rsid w:val="00EB2B0D"/>
    <w:pPr>
      <w:spacing w:before="120" w:line="360" w:lineRule="auto"/>
      <w:ind w:left="397" w:firstLine="284"/>
      <w:jc w:val="both"/>
    </w:pPr>
    <w:rPr>
      <w:rFonts w:eastAsia="Times New Roman" w:cs="Arial"/>
      <w:color w:val="000000"/>
    </w:rPr>
  </w:style>
  <w:style w:type="paragraph" w:customStyle="1" w:styleId="StyleXX">
    <w:name w:val="Style X.X"/>
    <w:basedOn w:val="Normal"/>
    <w:qFormat/>
    <w:rsid w:val="003436B0"/>
    <w:pPr>
      <w:spacing w:line="360" w:lineRule="auto"/>
      <w:ind w:left="400"/>
      <w:jc w:val="both"/>
    </w:pPr>
    <w:rPr>
      <w:rFonts w:eastAsia="Times New Roman" w:cs="Arial"/>
      <w:b/>
      <w:color w:val="000000"/>
    </w:rPr>
  </w:style>
  <w:style w:type="paragraph" w:customStyle="1" w:styleId="StyleX">
    <w:name w:val="Style X"/>
    <w:basedOn w:val="Normal"/>
    <w:qFormat/>
    <w:rsid w:val="003436B0"/>
    <w:pPr>
      <w:spacing w:line="360" w:lineRule="auto"/>
      <w:ind w:left="142"/>
      <w:jc w:val="both"/>
    </w:pPr>
    <w:rPr>
      <w:rFonts w:eastAsia="Times New Roman" w:cs="Arial"/>
      <w:b/>
      <w:color w:val="00000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ListParagraph">
    <w:name w:val="List Paragraph"/>
    <w:basedOn w:val="Normal"/>
    <w:uiPriority w:val="34"/>
    <w:qFormat/>
    <w:rsid w:val="00DD255A"/>
    <w:pPr>
      <w:spacing w:line="360" w:lineRule="auto"/>
      <w:ind w:left="720"/>
      <w:contextualSpacing/>
    </w:pPr>
  </w:style>
  <w:style w:type="paragraph" w:styleId="BalloonText">
    <w:name w:val="Balloon Text"/>
    <w:basedOn w:val="Normal"/>
    <w:link w:val="BalloonTextChar"/>
    <w:uiPriority w:val="99"/>
    <w:semiHidden/>
    <w:unhideWhenUsed/>
    <w:rsid w:val="005639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5639C0"/>
    <w:rPr>
      <w:rFonts w:ascii="Times New Roman" w:hAnsi="Times New Roman" w:cs="Times New Roman"/>
      <w:sz w:val="18"/>
      <w:szCs w:val="18"/>
    </w:rPr>
  </w:style>
  <w:style w:type="paragraph" w:styleId="Caption">
    <w:name w:val="caption"/>
    <w:basedOn w:val="Normal"/>
    <w:next w:val="Normal"/>
    <w:uiPriority w:val="35"/>
    <w:unhideWhenUsed/>
    <w:qFormat/>
    <w:rsid w:val="00A0163C"/>
    <w:rPr>
      <w:i/>
      <w:iCs/>
      <w:color w:val="1F497D" w:themeColor="text2"/>
      <w:sz w:val="18"/>
      <w:szCs w:val="18"/>
    </w:rPr>
  </w:style>
  <w:style w:type="paragraph" w:styleId="DocumentMap">
    <w:name w:val="Document Map"/>
    <w:basedOn w:val="Normal"/>
    <w:link w:val="DocumentMapChar"/>
    <w:uiPriority w:val="99"/>
    <w:semiHidden/>
    <w:unhideWhenUsed/>
    <w:rsid w:val="00F4630D"/>
  </w:style>
  <w:style w:type="character" w:customStyle="1" w:styleId="DocumentMapChar">
    <w:name w:val="Document Map Char"/>
    <w:basedOn w:val="DefaultParagraphFont"/>
    <w:link w:val="DocumentMap"/>
    <w:uiPriority w:val="99"/>
    <w:semiHidden/>
    <w:rsid w:val="00F4630D"/>
    <w:rPr>
      <w:rFonts w:ascii="Times New Roman" w:hAnsi="Times New Roman" w:cs="Times New Roman"/>
      <w:sz w:val="24"/>
      <w:szCs w:val="24"/>
    </w:rPr>
  </w:style>
  <w:style w:type="paragraph" w:styleId="NoteLevel9">
    <w:name w:val="Note Level 9"/>
    <w:basedOn w:val="Normal"/>
    <w:uiPriority w:val="99"/>
    <w:rsid w:val="006B6749"/>
    <w:pPr>
      <w:keepNext/>
      <w:numPr>
        <w:ilvl w:val="8"/>
        <w:numId w:val="2"/>
      </w:numPr>
      <w:contextualSpacing/>
      <w:outlineLvl w:val="8"/>
    </w:pPr>
    <w:rPr>
      <w:rFonts w:ascii="Verdana" w:hAnsi="Verdana"/>
    </w:rPr>
  </w:style>
  <w:style w:type="paragraph" w:styleId="Footer">
    <w:name w:val="footer"/>
    <w:basedOn w:val="Normal"/>
    <w:link w:val="FooterChar"/>
    <w:uiPriority w:val="99"/>
    <w:unhideWhenUsed/>
    <w:rsid w:val="00016C69"/>
    <w:pPr>
      <w:tabs>
        <w:tab w:val="center" w:pos="4680"/>
        <w:tab w:val="right" w:pos="9360"/>
      </w:tabs>
    </w:pPr>
  </w:style>
  <w:style w:type="character" w:customStyle="1" w:styleId="FooterChar">
    <w:name w:val="Footer Char"/>
    <w:basedOn w:val="DefaultParagraphFont"/>
    <w:link w:val="Footer"/>
    <w:uiPriority w:val="99"/>
    <w:rsid w:val="00016C69"/>
    <w:rPr>
      <w:rFonts w:ascii="Arial" w:hAnsi="Arial" w:cs="Times New Roman"/>
      <w:sz w:val="24"/>
      <w:szCs w:val="24"/>
    </w:rPr>
  </w:style>
  <w:style w:type="paragraph" w:styleId="Header">
    <w:name w:val="header"/>
    <w:basedOn w:val="Normal"/>
    <w:link w:val="HeaderChar"/>
    <w:uiPriority w:val="99"/>
    <w:unhideWhenUsed/>
    <w:rsid w:val="00016C69"/>
    <w:pPr>
      <w:tabs>
        <w:tab w:val="center" w:pos="4680"/>
        <w:tab w:val="right" w:pos="9360"/>
      </w:tabs>
    </w:pPr>
  </w:style>
  <w:style w:type="character" w:customStyle="1" w:styleId="HeaderChar">
    <w:name w:val="Header Char"/>
    <w:basedOn w:val="DefaultParagraphFont"/>
    <w:link w:val="Header"/>
    <w:uiPriority w:val="99"/>
    <w:rsid w:val="00016C69"/>
    <w:rPr>
      <w:rFonts w:ascii="Arial" w:hAnsi="Arial" w:cs="Times New Roman"/>
      <w:sz w:val="24"/>
      <w:szCs w:val="24"/>
    </w:rPr>
  </w:style>
  <w:style w:type="paragraph" w:styleId="CommentSubject">
    <w:name w:val="annotation subject"/>
    <w:basedOn w:val="CommentText"/>
    <w:next w:val="CommentText"/>
    <w:link w:val="CommentSubjectChar"/>
    <w:uiPriority w:val="99"/>
    <w:semiHidden/>
    <w:unhideWhenUsed/>
    <w:rsid w:val="004702E9"/>
    <w:rPr>
      <w:b/>
      <w:bCs/>
      <w:sz w:val="20"/>
      <w:szCs w:val="20"/>
    </w:rPr>
  </w:style>
  <w:style w:type="character" w:customStyle="1" w:styleId="CommentSubjectChar">
    <w:name w:val="Comment Subject Char"/>
    <w:basedOn w:val="CommentTextChar"/>
    <w:link w:val="CommentSubject"/>
    <w:uiPriority w:val="99"/>
    <w:semiHidden/>
    <w:rsid w:val="004702E9"/>
    <w:rPr>
      <w:rFonts w:ascii="Arial" w:hAnsi="Arial" w:cs="Times New Roman"/>
      <w:b/>
      <w:bCs/>
      <w:sz w:val="20"/>
      <w:szCs w:val="20"/>
    </w:rPr>
  </w:style>
  <w:style w:type="paragraph" w:customStyle="1" w:styleId="Palavras-chave">
    <w:name w:val="Palavras-chave"/>
    <w:basedOn w:val="Formataodoresumo"/>
    <w:uiPriority w:val="99"/>
    <w:rsid w:val="003D7705"/>
    <w:pPr>
      <w:jc w:val="left"/>
    </w:pPr>
  </w:style>
  <w:style w:type="paragraph" w:customStyle="1" w:styleId="CitaoDireta">
    <w:name w:val="Citação Direta"/>
    <w:basedOn w:val="Palavras-chave"/>
    <w:qFormat/>
    <w:rsid w:val="008F3497"/>
    <w:pPr>
      <w:spacing w:after="0"/>
      <w:ind w:left="2268"/>
      <w:jc w:val="both"/>
    </w:pPr>
    <w:rPr>
      <w:rFonts w:cs="Arial"/>
      <w:sz w:val="20"/>
      <w:szCs w:val="20"/>
    </w:rPr>
  </w:style>
  <w:style w:type="character" w:styleId="Hyperlink">
    <w:name w:val="Hyperlink"/>
    <w:uiPriority w:val="99"/>
    <w:unhideWhenUsed/>
    <w:rsid w:val="00217BFD"/>
    <w:rPr>
      <w:color w:val="0000FF"/>
      <w:u w:val="single"/>
    </w:rPr>
  </w:style>
  <w:style w:type="paragraph" w:styleId="FootnoteText">
    <w:name w:val="footnote text"/>
    <w:basedOn w:val="Normal"/>
    <w:link w:val="FootnoteTextChar"/>
    <w:uiPriority w:val="99"/>
    <w:unhideWhenUsed/>
    <w:rsid w:val="00675589"/>
  </w:style>
  <w:style w:type="character" w:customStyle="1" w:styleId="FootnoteTextChar">
    <w:name w:val="Footnote Text Char"/>
    <w:basedOn w:val="DefaultParagraphFont"/>
    <w:link w:val="FootnoteText"/>
    <w:uiPriority w:val="99"/>
    <w:rsid w:val="00675589"/>
    <w:rPr>
      <w:rFonts w:ascii="Arial" w:hAnsi="Arial" w:cs="Times New Roman"/>
      <w:sz w:val="24"/>
      <w:szCs w:val="24"/>
    </w:rPr>
  </w:style>
  <w:style w:type="character" w:styleId="FootnoteReference">
    <w:name w:val="footnote reference"/>
    <w:basedOn w:val="DefaultParagraphFont"/>
    <w:uiPriority w:val="99"/>
    <w:unhideWhenUsed/>
    <w:rsid w:val="00675589"/>
    <w:rPr>
      <w:vertAlign w:val="superscript"/>
    </w:rPr>
  </w:style>
  <w:style w:type="paragraph" w:styleId="NormalWeb">
    <w:name w:val="Normal (Web)"/>
    <w:basedOn w:val="Normal"/>
    <w:uiPriority w:val="99"/>
    <w:semiHidden/>
    <w:unhideWhenUsed/>
    <w:rsid w:val="0066635D"/>
    <w:pPr>
      <w:spacing w:before="100" w:beforeAutospacing="1" w:after="100" w:afterAutospacing="1"/>
    </w:pPr>
    <w:rPr>
      <w:rFonts w:ascii="Times New Roman" w:hAnsi="Times New Roman"/>
    </w:rPr>
  </w:style>
  <w:style w:type="character" w:styleId="Emphasis">
    <w:name w:val="Emphasis"/>
    <w:basedOn w:val="DefaultParagraphFont"/>
    <w:uiPriority w:val="20"/>
    <w:qFormat/>
    <w:rsid w:val="00DE02AC"/>
    <w:rPr>
      <w:i/>
      <w:iCs/>
    </w:rPr>
  </w:style>
  <w:style w:type="paragraph" w:styleId="TOCHeading">
    <w:name w:val="TOC Heading"/>
    <w:basedOn w:val="Heading1"/>
    <w:next w:val="Normal"/>
    <w:uiPriority w:val="39"/>
    <w:unhideWhenUsed/>
    <w:qFormat/>
    <w:rsid w:val="00FD361A"/>
    <w:pPr>
      <w:spacing w:after="0" w:line="276" w:lineRule="auto"/>
      <w:jc w:val="left"/>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FD361A"/>
    <w:pPr>
      <w:spacing w:before="120"/>
    </w:pPr>
    <w:rPr>
      <w:rFonts w:asciiTheme="minorHAnsi" w:hAnsiTheme="minorHAnsi" w:cstheme="minorHAnsi"/>
      <w:b/>
      <w:bCs/>
    </w:rPr>
  </w:style>
  <w:style w:type="paragraph" w:styleId="TOC2">
    <w:name w:val="toc 2"/>
    <w:basedOn w:val="Normal"/>
    <w:next w:val="Normal"/>
    <w:autoRedefine/>
    <w:uiPriority w:val="39"/>
    <w:semiHidden/>
    <w:unhideWhenUsed/>
    <w:rsid w:val="00FD361A"/>
    <w:pPr>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FD361A"/>
    <w:pPr>
      <w:ind w:left="480"/>
    </w:pPr>
    <w:rPr>
      <w:rFonts w:asciiTheme="minorHAnsi" w:hAnsiTheme="minorHAnsi" w:cstheme="minorHAnsi"/>
      <w:sz w:val="22"/>
      <w:szCs w:val="22"/>
    </w:rPr>
  </w:style>
  <w:style w:type="paragraph" w:styleId="TOC4">
    <w:name w:val="toc 4"/>
    <w:basedOn w:val="Normal"/>
    <w:next w:val="Normal"/>
    <w:autoRedefine/>
    <w:uiPriority w:val="39"/>
    <w:semiHidden/>
    <w:unhideWhenUsed/>
    <w:rsid w:val="00FD361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D361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D361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D361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D361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D361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61215">
      <w:bodyDiv w:val="1"/>
      <w:marLeft w:val="0"/>
      <w:marRight w:val="0"/>
      <w:marTop w:val="0"/>
      <w:marBottom w:val="0"/>
      <w:divBdr>
        <w:top w:val="none" w:sz="0" w:space="0" w:color="auto"/>
        <w:left w:val="none" w:sz="0" w:space="0" w:color="auto"/>
        <w:bottom w:val="none" w:sz="0" w:space="0" w:color="auto"/>
        <w:right w:val="none" w:sz="0" w:space="0" w:color="auto"/>
      </w:divBdr>
      <w:divsChild>
        <w:div w:id="673461962">
          <w:marLeft w:val="0"/>
          <w:marRight w:val="0"/>
          <w:marTop w:val="0"/>
          <w:marBottom w:val="0"/>
          <w:divBdr>
            <w:top w:val="none" w:sz="0" w:space="0" w:color="auto"/>
            <w:left w:val="none" w:sz="0" w:space="0" w:color="auto"/>
            <w:bottom w:val="none" w:sz="0" w:space="0" w:color="auto"/>
            <w:right w:val="none" w:sz="0" w:space="0" w:color="auto"/>
          </w:divBdr>
          <w:divsChild>
            <w:div w:id="1618483219">
              <w:marLeft w:val="0"/>
              <w:marRight w:val="0"/>
              <w:marTop w:val="0"/>
              <w:marBottom w:val="0"/>
              <w:divBdr>
                <w:top w:val="none" w:sz="0" w:space="0" w:color="auto"/>
                <w:left w:val="none" w:sz="0" w:space="0" w:color="auto"/>
                <w:bottom w:val="none" w:sz="0" w:space="0" w:color="auto"/>
                <w:right w:val="none" w:sz="0" w:space="0" w:color="auto"/>
              </w:divBdr>
              <w:divsChild>
                <w:div w:id="16684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9164">
      <w:bodyDiv w:val="1"/>
      <w:marLeft w:val="0"/>
      <w:marRight w:val="0"/>
      <w:marTop w:val="0"/>
      <w:marBottom w:val="0"/>
      <w:divBdr>
        <w:top w:val="none" w:sz="0" w:space="0" w:color="auto"/>
        <w:left w:val="none" w:sz="0" w:space="0" w:color="auto"/>
        <w:bottom w:val="none" w:sz="0" w:space="0" w:color="auto"/>
        <w:right w:val="none" w:sz="0" w:space="0" w:color="auto"/>
      </w:divBdr>
      <w:divsChild>
        <w:div w:id="1549682173">
          <w:marLeft w:val="0"/>
          <w:marRight w:val="0"/>
          <w:marTop w:val="0"/>
          <w:marBottom w:val="0"/>
          <w:divBdr>
            <w:top w:val="none" w:sz="0" w:space="0" w:color="auto"/>
            <w:left w:val="none" w:sz="0" w:space="0" w:color="auto"/>
            <w:bottom w:val="none" w:sz="0" w:space="0" w:color="auto"/>
            <w:right w:val="none" w:sz="0" w:space="0" w:color="auto"/>
          </w:divBdr>
          <w:divsChild>
            <w:div w:id="1139684805">
              <w:marLeft w:val="0"/>
              <w:marRight w:val="0"/>
              <w:marTop w:val="0"/>
              <w:marBottom w:val="0"/>
              <w:divBdr>
                <w:top w:val="none" w:sz="0" w:space="0" w:color="auto"/>
                <w:left w:val="none" w:sz="0" w:space="0" w:color="auto"/>
                <w:bottom w:val="none" w:sz="0" w:space="0" w:color="auto"/>
                <w:right w:val="none" w:sz="0" w:space="0" w:color="auto"/>
              </w:divBdr>
              <w:divsChild>
                <w:div w:id="11600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6248">
      <w:bodyDiv w:val="1"/>
      <w:marLeft w:val="0"/>
      <w:marRight w:val="0"/>
      <w:marTop w:val="0"/>
      <w:marBottom w:val="0"/>
      <w:divBdr>
        <w:top w:val="none" w:sz="0" w:space="0" w:color="auto"/>
        <w:left w:val="none" w:sz="0" w:space="0" w:color="auto"/>
        <w:bottom w:val="none" w:sz="0" w:space="0" w:color="auto"/>
        <w:right w:val="none" w:sz="0" w:space="0" w:color="auto"/>
      </w:divBdr>
      <w:divsChild>
        <w:div w:id="252475424">
          <w:marLeft w:val="547"/>
          <w:marRight w:val="0"/>
          <w:marTop w:val="0"/>
          <w:marBottom w:val="0"/>
          <w:divBdr>
            <w:top w:val="none" w:sz="0" w:space="0" w:color="auto"/>
            <w:left w:val="none" w:sz="0" w:space="0" w:color="auto"/>
            <w:bottom w:val="none" w:sz="0" w:space="0" w:color="auto"/>
            <w:right w:val="none" w:sz="0" w:space="0" w:color="auto"/>
          </w:divBdr>
        </w:div>
      </w:divsChild>
    </w:div>
    <w:div w:id="241333149">
      <w:bodyDiv w:val="1"/>
      <w:marLeft w:val="0"/>
      <w:marRight w:val="0"/>
      <w:marTop w:val="0"/>
      <w:marBottom w:val="0"/>
      <w:divBdr>
        <w:top w:val="none" w:sz="0" w:space="0" w:color="auto"/>
        <w:left w:val="none" w:sz="0" w:space="0" w:color="auto"/>
        <w:bottom w:val="none" w:sz="0" w:space="0" w:color="auto"/>
        <w:right w:val="none" w:sz="0" w:space="0" w:color="auto"/>
      </w:divBdr>
    </w:div>
    <w:div w:id="244581192">
      <w:bodyDiv w:val="1"/>
      <w:marLeft w:val="0"/>
      <w:marRight w:val="0"/>
      <w:marTop w:val="0"/>
      <w:marBottom w:val="0"/>
      <w:divBdr>
        <w:top w:val="none" w:sz="0" w:space="0" w:color="auto"/>
        <w:left w:val="none" w:sz="0" w:space="0" w:color="auto"/>
        <w:bottom w:val="none" w:sz="0" w:space="0" w:color="auto"/>
        <w:right w:val="none" w:sz="0" w:space="0" w:color="auto"/>
      </w:divBdr>
      <w:divsChild>
        <w:div w:id="793136390">
          <w:marLeft w:val="0"/>
          <w:marRight w:val="0"/>
          <w:marTop w:val="0"/>
          <w:marBottom w:val="0"/>
          <w:divBdr>
            <w:top w:val="none" w:sz="0" w:space="0" w:color="auto"/>
            <w:left w:val="none" w:sz="0" w:space="0" w:color="auto"/>
            <w:bottom w:val="none" w:sz="0" w:space="0" w:color="auto"/>
            <w:right w:val="none" w:sz="0" w:space="0" w:color="auto"/>
          </w:divBdr>
          <w:divsChild>
            <w:div w:id="1778795449">
              <w:marLeft w:val="0"/>
              <w:marRight w:val="0"/>
              <w:marTop w:val="0"/>
              <w:marBottom w:val="0"/>
              <w:divBdr>
                <w:top w:val="none" w:sz="0" w:space="0" w:color="auto"/>
                <w:left w:val="none" w:sz="0" w:space="0" w:color="auto"/>
                <w:bottom w:val="none" w:sz="0" w:space="0" w:color="auto"/>
                <w:right w:val="none" w:sz="0" w:space="0" w:color="auto"/>
              </w:divBdr>
              <w:divsChild>
                <w:div w:id="4391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24118">
      <w:bodyDiv w:val="1"/>
      <w:marLeft w:val="0"/>
      <w:marRight w:val="0"/>
      <w:marTop w:val="0"/>
      <w:marBottom w:val="0"/>
      <w:divBdr>
        <w:top w:val="none" w:sz="0" w:space="0" w:color="auto"/>
        <w:left w:val="none" w:sz="0" w:space="0" w:color="auto"/>
        <w:bottom w:val="none" w:sz="0" w:space="0" w:color="auto"/>
        <w:right w:val="none" w:sz="0" w:space="0" w:color="auto"/>
      </w:divBdr>
      <w:divsChild>
        <w:div w:id="1561477408">
          <w:marLeft w:val="0"/>
          <w:marRight w:val="0"/>
          <w:marTop w:val="0"/>
          <w:marBottom w:val="0"/>
          <w:divBdr>
            <w:top w:val="none" w:sz="0" w:space="0" w:color="auto"/>
            <w:left w:val="none" w:sz="0" w:space="0" w:color="auto"/>
            <w:bottom w:val="none" w:sz="0" w:space="0" w:color="auto"/>
            <w:right w:val="none" w:sz="0" w:space="0" w:color="auto"/>
          </w:divBdr>
          <w:divsChild>
            <w:div w:id="2107992931">
              <w:marLeft w:val="0"/>
              <w:marRight w:val="0"/>
              <w:marTop w:val="0"/>
              <w:marBottom w:val="0"/>
              <w:divBdr>
                <w:top w:val="none" w:sz="0" w:space="0" w:color="auto"/>
                <w:left w:val="none" w:sz="0" w:space="0" w:color="auto"/>
                <w:bottom w:val="none" w:sz="0" w:space="0" w:color="auto"/>
                <w:right w:val="none" w:sz="0" w:space="0" w:color="auto"/>
              </w:divBdr>
              <w:divsChild>
                <w:div w:id="1558467673">
                  <w:marLeft w:val="0"/>
                  <w:marRight w:val="0"/>
                  <w:marTop w:val="0"/>
                  <w:marBottom w:val="0"/>
                  <w:divBdr>
                    <w:top w:val="none" w:sz="0" w:space="0" w:color="auto"/>
                    <w:left w:val="none" w:sz="0" w:space="0" w:color="auto"/>
                    <w:bottom w:val="none" w:sz="0" w:space="0" w:color="auto"/>
                    <w:right w:val="none" w:sz="0" w:space="0" w:color="auto"/>
                  </w:divBdr>
                  <w:divsChild>
                    <w:div w:id="91324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648265">
      <w:bodyDiv w:val="1"/>
      <w:marLeft w:val="0"/>
      <w:marRight w:val="0"/>
      <w:marTop w:val="0"/>
      <w:marBottom w:val="0"/>
      <w:divBdr>
        <w:top w:val="none" w:sz="0" w:space="0" w:color="auto"/>
        <w:left w:val="none" w:sz="0" w:space="0" w:color="auto"/>
        <w:bottom w:val="none" w:sz="0" w:space="0" w:color="auto"/>
        <w:right w:val="none" w:sz="0" w:space="0" w:color="auto"/>
      </w:divBdr>
      <w:divsChild>
        <w:div w:id="1341548008">
          <w:marLeft w:val="-115"/>
          <w:marRight w:val="0"/>
          <w:marTop w:val="0"/>
          <w:marBottom w:val="0"/>
          <w:divBdr>
            <w:top w:val="none" w:sz="0" w:space="0" w:color="auto"/>
            <w:left w:val="none" w:sz="0" w:space="0" w:color="auto"/>
            <w:bottom w:val="none" w:sz="0" w:space="0" w:color="auto"/>
            <w:right w:val="none" w:sz="0" w:space="0" w:color="auto"/>
          </w:divBdr>
        </w:div>
      </w:divsChild>
    </w:div>
    <w:div w:id="558134372">
      <w:bodyDiv w:val="1"/>
      <w:marLeft w:val="0"/>
      <w:marRight w:val="0"/>
      <w:marTop w:val="0"/>
      <w:marBottom w:val="0"/>
      <w:divBdr>
        <w:top w:val="none" w:sz="0" w:space="0" w:color="auto"/>
        <w:left w:val="none" w:sz="0" w:space="0" w:color="auto"/>
        <w:bottom w:val="none" w:sz="0" w:space="0" w:color="auto"/>
        <w:right w:val="none" w:sz="0" w:space="0" w:color="auto"/>
      </w:divBdr>
    </w:div>
    <w:div w:id="572349695">
      <w:bodyDiv w:val="1"/>
      <w:marLeft w:val="0"/>
      <w:marRight w:val="0"/>
      <w:marTop w:val="0"/>
      <w:marBottom w:val="0"/>
      <w:divBdr>
        <w:top w:val="none" w:sz="0" w:space="0" w:color="auto"/>
        <w:left w:val="none" w:sz="0" w:space="0" w:color="auto"/>
        <w:bottom w:val="none" w:sz="0" w:space="0" w:color="auto"/>
        <w:right w:val="none" w:sz="0" w:space="0" w:color="auto"/>
      </w:divBdr>
      <w:divsChild>
        <w:div w:id="1369141634">
          <w:marLeft w:val="0"/>
          <w:marRight w:val="0"/>
          <w:marTop w:val="0"/>
          <w:marBottom w:val="0"/>
          <w:divBdr>
            <w:top w:val="none" w:sz="0" w:space="0" w:color="auto"/>
            <w:left w:val="none" w:sz="0" w:space="0" w:color="auto"/>
            <w:bottom w:val="none" w:sz="0" w:space="0" w:color="auto"/>
            <w:right w:val="none" w:sz="0" w:space="0" w:color="auto"/>
          </w:divBdr>
          <w:divsChild>
            <w:div w:id="1299148783">
              <w:marLeft w:val="0"/>
              <w:marRight w:val="0"/>
              <w:marTop w:val="0"/>
              <w:marBottom w:val="0"/>
              <w:divBdr>
                <w:top w:val="none" w:sz="0" w:space="0" w:color="auto"/>
                <w:left w:val="none" w:sz="0" w:space="0" w:color="auto"/>
                <w:bottom w:val="none" w:sz="0" w:space="0" w:color="auto"/>
                <w:right w:val="none" w:sz="0" w:space="0" w:color="auto"/>
              </w:divBdr>
              <w:divsChild>
                <w:div w:id="7173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1995">
      <w:bodyDiv w:val="1"/>
      <w:marLeft w:val="0"/>
      <w:marRight w:val="0"/>
      <w:marTop w:val="0"/>
      <w:marBottom w:val="0"/>
      <w:divBdr>
        <w:top w:val="none" w:sz="0" w:space="0" w:color="auto"/>
        <w:left w:val="none" w:sz="0" w:space="0" w:color="auto"/>
        <w:bottom w:val="none" w:sz="0" w:space="0" w:color="auto"/>
        <w:right w:val="none" w:sz="0" w:space="0" w:color="auto"/>
      </w:divBdr>
      <w:divsChild>
        <w:div w:id="1175874388">
          <w:marLeft w:val="0"/>
          <w:marRight w:val="0"/>
          <w:marTop w:val="0"/>
          <w:marBottom w:val="0"/>
          <w:divBdr>
            <w:top w:val="none" w:sz="0" w:space="0" w:color="auto"/>
            <w:left w:val="none" w:sz="0" w:space="0" w:color="auto"/>
            <w:bottom w:val="none" w:sz="0" w:space="0" w:color="auto"/>
            <w:right w:val="none" w:sz="0" w:space="0" w:color="auto"/>
          </w:divBdr>
          <w:divsChild>
            <w:div w:id="2008241026">
              <w:marLeft w:val="0"/>
              <w:marRight w:val="0"/>
              <w:marTop w:val="0"/>
              <w:marBottom w:val="0"/>
              <w:divBdr>
                <w:top w:val="none" w:sz="0" w:space="0" w:color="auto"/>
                <w:left w:val="none" w:sz="0" w:space="0" w:color="auto"/>
                <w:bottom w:val="none" w:sz="0" w:space="0" w:color="auto"/>
                <w:right w:val="none" w:sz="0" w:space="0" w:color="auto"/>
              </w:divBdr>
              <w:divsChild>
                <w:div w:id="20065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219924">
      <w:bodyDiv w:val="1"/>
      <w:marLeft w:val="0"/>
      <w:marRight w:val="0"/>
      <w:marTop w:val="0"/>
      <w:marBottom w:val="0"/>
      <w:divBdr>
        <w:top w:val="none" w:sz="0" w:space="0" w:color="auto"/>
        <w:left w:val="none" w:sz="0" w:space="0" w:color="auto"/>
        <w:bottom w:val="none" w:sz="0" w:space="0" w:color="auto"/>
        <w:right w:val="none" w:sz="0" w:space="0" w:color="auto"/>
      </w:divBdr>
      <w:divsChild>
        <w:div w:id="1678997803">
          <w:marLeft w:val="0"/>
          <w:marRight w:val="0"/>
          <w:marTop w:val="0"/>
          <w:marBottom w:val="0"/>
          <w:divBdr>
            <w:top w:val="none" w:sz="0" w:space="0" w:color="auto"/>
            <w:left w:val="none" w:sz="0" w:space="0" w:color="auto"/>
            <w:bottom w:val="none" w:sz="0" w:space="0" w:color="auto"/>
            <w:right w:val="none" w:sz="0" w:space="0" w:color="auto"/>
          </w:divBdr>
          <w:divsChild>
            <w:div w:id="59405526">
              <w:marLeft w:val="0"/>
              <w:marRight w:val="0"/>
              <w:marTop w:val="0"/>
              <w:marBottom w:val="0"/>
              <w:divBdr>
                <w:top w:val="none" w:sz="0" w:space="0" w:color="auto"/>
                <w:left w:val="none" w:sz="0" w:space="0" w:color="auto"/>
                <w:bottom w:val="none" w:sz="0" w:space="0" w:color="auto"/>
                <w:right w:val="none" w:sz="0" w:space="0" w:color="auto"/>
              </w:divBdr>
              <w:divsChild>
                <w:div w:id="7882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1987">
      <w:bodyDiv w:val="1"/>
      <w:marLeft w:val="0"/>
      <w:marRight w:val="0"/>
      <w:marTop w:val="0"/>
      <w:marBottom w:val="0"/>
      <w:divBdr>
        <w:top w:val="none" w:sz="0" w:space="0" w:color="auto"/>
        <w:left w:val="none" w:sz="0" w:space="0" w:color="auto"/>
        <w:bottom w:val="none" w:sz="0" w:space="0" w:color="auto"/>
        <w:right w:val="none" w:sz="0" w:space="0" w:color="auto"/>
      </w:divBdr>
      <w:divsChild>
        <w:div w:id="944728900">
          <w:marLeft w:val="0"/>
          <w:marRight w:val="0"/>
          <w:marTop w:val="0"/>
          <w:marBottom w:val="0"/>
          <w:divBdr>
            <w:top w:val="none" w:sz="0" w:space="0" w:color="auto"/>
            <w:left w:val="none" w:sz="0" w:space="0" w:color="auto"/>
            <w:bottom w:val="none" w:sz="0" w:space="0" w:color="auto"/>
            <w:right w:val="none" w:sz="0" w:space="0" w:color="auto"/>
          </w:divBdr>
          <w:divsChild>
            <w:div w:id="226040358">
              <w:marLeft w:val="0"/>
              <w:marRight w:val="0"/>
              <w:marTop w:val="0"/>
              <w:marBottom w:val="0"/>
              <w:divBdr>
                <w:top w:val="none" w:sz="0" w:space="0" w:color="auto"/>
                <w:left w:val="none" w:sz="0" w:space="0" w:color="auto"/>
                <w:bottom w:val="none" w:sz="0" w:space="0" w:color="auto"/>
                <w:right w:val="none" w:sz="0" w:space="0" w:color="auto"/>
              </w:divBdr>
              <w:divsChild>
                <w:div w:id="12269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645">
      <w:bodyDiv w:val="1"/>
      <w:marLeft w:val="0"/>
      <w:marRight w:val="0"/>
      <w:marTop w:val="0"/>
      <w:marBottom w:val="0"/>
      <w:divBdr>
        <w:top w:val="none" w:sz="0" w:space="0" w:color="auto"/>
        <w:left w:val="none" w:sz="0" w:space="0" w:color="auto"/>
        <w:bottom w:val="none" w:sz="0" w:space="0" w:color="auto"/>
        <w:right w:val="none" w:sz="0" w:space="0" w:color="auto"/>
      </w:divBdr>
    </w:div>
    <w:div w:id="746416120">
      <w:bodyDiv w:val="1"/>
      <w:marLeft w:val="0"/>
      <w:marRight w:val="0"/>
      <w:marTop w:val="0"/>
      <w:marBottom w:val="0"/>
      <w:divBdr>
        <w:top w:val="none" w:sz="0" w:space="0" w:color="auto"/>
        <w:left w:val="none" w:sz="0" w:space="0" w:color="auto"/>
        <w:bottom w:val="none" w:sz="0" w:space="0" w:color="auto"/>
        <w:right w:val="none" w:sz="0" w:space="0" w:color="auto"/>
      </w:divBdr>
      <w:divsChild>
        <w:div w:id="1666130290">
          <w:marLeft w:val="0"/>
          <w:marRight w:val="0"/>
          <w:marTop w:val="0"/>
          <w:marBottom w:val="0"/>
          <w:divBdr>
            <w:top w:val="none" w:sz="0" w:space="0" w:color="auto"/>
            <w:left w:val="none" w:sz="0" w:space="0" w:color="auto"/>
            <w:bottom w:val="none" w:sz="0" w:space="0" w:color="auto"/>
            <w:right w:val="none" w:sz="0" w:space="0" w:color="auto"/>
          </w:divBdr>
          <w:divsChild>
            <w:div w:id="1253978258">
              <w:marLeft w:val="0"/>
              <w:marRight w:val="0"/>
              <w:marTop w:val="0"/>
              <w:marBottom w:val="0"/>
              <w:divBdr>
                <w:top w:val="none" w:sz="0" w:space="0" w:color="auto"/>
                <w:left w:val="none" w:sz="0" w:space="0" w:color="auto"/>
                <w:bottom w:val="none" w:sz="0" w:space="0" w:color="auto"/>
                <w:right w:val="none" w:sz="0" w:space="0" w:color="auto"/>
              </w:divBdr>
              <w:divsChild>
                <w:div w:id="440880632">
                  <w:marLeft w:val="0"/>
                  <w:marRight w:val="0"/>
                  <w:marTop w:val="0"/>
                  <w:marBottom w:val="0"/>
                  <w:divBdr>
                    <w:top w:val="none" w:sz="0" w:space="0" w:color="auto"/>
                    <w:left w:val="none" w:sz="0" w:space="0" w:color="auto"/>
                    <w:bottom w:val="none" w:sz="0" w:space="0" w:color="auto"/>
                    <w:right w:val="none" w:sz="0" w:space="0" w:color="auto"/>
                  </w:divBdr>
                  <w:divsChild>
                    <w:div w:id="20876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275293">
      <w:bodyDiv w:val="1"/>
      <w:marLeft w:val="0"/>
      <w:marRight w:val="0"/>
      <w:marTop w:val="0"/>
      <w:marBottom w:val="0"/>
      <w:divBdr>
        <w:top w:val="none" w:sz="0" w:space="0" w:color="auto"/>
        <w:left w:val="none" w:sz="0" w:space="0" w:color="auto"/>
        <w:bottom w:val="none" w:sz="0" w:space="0" w:color="auto"/>
        <w:right w:val="none" w:sz="0" w:space="0" w:color="auto"/>
      </w:divBdr>
      <w:divsChild>
        <w:div w:id="1175413785">
          <w:marLeft w:val="0"/>
          <w:marRight w:val="0"/>
          <w:marTop w:val="0"/>
          <w:marBottom w:val="0"/>
          <w:divBdr>
            <w:top w:val="none" w:sz="0" w:space="0" w:color="auto"/>
            <w:left w:val="none" w:sz="0" w:space="0" w:color="auto"/>
            <w:bottom w:val="none" w:sz="0" w:space="0" w:color="auto"/>
            <w:right w:val="none" w:sz="0" w:space="0" w:color="auto"/>
          </w:divBdr>
          <w:divsChild>
            <w:div w:id="1034310533">
              <w:marLeft w:val="0"/>
              <w:marRight w:val="0"/>
              <w:marTop w:val="0"/>
              <w:marBottom w:val="0"/>
              <w:divBdr>
                <w:top w:val="none" w:sz="0" w:space="0" w:color="auto"/>
                <w:left w:val="none" w:sz="0" w:space="0" w:color="auto"/>
                <w:bottom w:val="none" w:sz="0" w:space="0" w:color="auto"/>
                <w:right w:val="none" w:sz="0" w:space="0" w:color="auto"/>
              </w:divBdr>
              <w:divsChild>
                <w:div w:id="4960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559">
      <w:bodyDiv w:val="1"/>
      <w:marLeft w:val="0"/>
      <w:marRight w:val="0"/>
      <w:marTop w:val="0"/>
      <w:marBottom w:val="0"/>
      <w:divBdr>
        <w:top w:val="none" w:sz="0" w:space="0" w:color="auto"/>
        <w:left w:val="none" w:sz="0" w:space="0" w:color="auto"/>
        <w:bottom w:val="none" w:sz="0" w:space="0" w:color="auto"/>
        <w:right w:val="none" w:sz="0" w:space="0" w:color="auto"/>
      </w:divBdr>
      <w:divsChild>
        <w:div w:id="1678577773">
          <w:marLeft w:val="0"/>
          <w:marRight w:val="0"/>
          <w:marTop w:val="0"/>
          <w:marBottom w:val="0"/>
          <w:divBdr>
            <w:top w:val="none" w:sz="0" w:space="0" w:color="auto"/>
            <w:left w:val="none" w:sz="0" w:space="0" w:color="auto"/>
            <w:bottom w:val="none" w:sz="0" w:space="0" w:color="auto"/>
            <w:right w:val="none" w:sz="0" w:space="0" w:color="auto"/>
          </w:divBdr>
          <w:divsChild>
            <w:div w:id="464546559">
              <w:marLeft w:val="0"/>
              <w:marRight w:val="0"/>
              <w:marTop w:val="0"/>
              <w:marBottom w:val="0"/>
              <w:divBdr>
                <w:top w:val="none" w:sz="0" w:space="0" w:color="auto"/>
                <w:left w:val="none" w:sz="0" w:space="0" w:color="auto"/>
                <w:bottom w:val="none" w:sz="0" w:space="0" w:color="auto"/>
                <w:right w:val="none" w:sz="0" w:space="0" w:color="auto"/>
              </w:divBdr>
              <w:divsChild>
                <w:div w:id="38136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53089">
      <w:bodyDiv w:val="1"/>
      <w:marLeft w:val="0"/>
      <w:marRight w:val="0"/>
      <w:marTop w:val="0"/>
      <w:marBottom w:val="0"/>
      <w:divBdr>
        <w:top w:val="none" w:sz="0" w:space="0" w:color="auto"/>
        <w:left w:val="none" w:sz="0" w:space="0" w:color="auto"/>
        <w:bottom w:val="none" w:sz="0" w:space="0" w:color="auto"/>
        <w:right w:val="none" w:sz="0" w:space="0" w:color="auto"/>
      </w:divBdr>
      <w:divsChild>
        <w:div w:id="1174151038">
          <w:marLeft w:val="0"/>
          <w:marRight w:val="0"/>
          <w:marTop w:val="0"/>
          <w:marBottom w:val="0"/>
          <w:divBdr>
            <w:top w:val="none" w:sz="0" w:space="0" w:color="auto"/>
            <w:left w:val="none" w:sz="0" w:space="0" w:color="auto"/>
            <w:bottom w:val="none" w:sz="0" w:space="0" w:color="auto"/>
            <w:right w:val="none" w:sz="0" w:space="0" w:color="auto"/>
          </w:divBdr>
          <w:divsChild>
            <w:div w:id="643894298">
              <w:marLeft w:val="0"/>
              <w:marRight w:val="0"/>
              <w:marTop w:val="0"/>
              <w:marBottom w:val="0"/>
              <w:divBdr>
                <w:top w:val="none" w:sz="0" w:space="0" w:color="auto"/>
                <w:left w:val="none" w:sz="0" w:space="0" w:color="auto"/>
                <w:bottom w:val="none" w:sz="0" w:space="0" w:color="auto"/>
                <w:right w:val="none" w:sz="0" w:space="0" w:color="auto"/>
              </w:divBdr>
              <w:divsChild>
                <w:div w:id="14485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141">
      <w:bodyDiv w:val="1"/>
      <w:marLeft w:val="0"/>
      <w:marRight w:val="0"/>
      <w:marTop w:val="0"/>
      <w:marBottom w:val="0"/>
      <w:divBdr>
        <w:top w:val="none" w:sz="0" w:space="0" w:color="auto"/>
        <w:left w:val="none" w:sz="0" w:space="0" w:color="auto"/>
        <w:bottom w:val="none" w:sz="0" w:space="0" w:color="auto"/>
        <w:right w:val="none" w:sz="0" w:space="0" w:color="auto"/>
      </w:divBdr>
      <w:divsChild>
        <w:div w:id="1329018148">
          <w:marLeft w:val="0"/>
          <w:marRight w:val="0"/>
          <w:marTop w:val="0"/>
          <w:marBottom w:val="0"/>
          <w:divBdr>
            <w:top w:val="none" w:sz="0" w:space="0" w:color="auto"/>
            <w:left w:val="none" w:sz="0" w:space="0" w:color="auto"/>
            <w:bottom w:val="none" w:sz="0" w:space="0" w:color="auto"/>
            <w:right w:val="none" w:sz="0" w:space="0" w:color="auto"/>
          </w:divBdr>
          <w:divsChild>
            <w:div w:id="54282681">
              <w:marLeft w:val="0"/>
              <w:marRight w:val="0"/>
              <w:marTop w:val="0"/>
              <w:marBottom w:val="0"/>
              <w:divBdr>
                <w:top w:val="none" w:sz="0" w:space="0" w:color="auto"/>
                <w:left w:val="none" w:sz="0" w:space="0" w:color="auto"/>
                <w:bottom w:val="none" w:sz="0" w:space="0" w:color="auto"/>
                <w:right w:val="none" w:sz="0" w:space="0" w:color="auto"/>
              </w:divBdr>
              <w:divsChild>
                <w:div w:id="10649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91928">
      <w:bodyDiv w:val="1"/>
      <w:marLeft w:val="0"/>
      <w:marRight w:val="0"/>
      <w:marTop w:val="0"/>
      <w:marBottom w:val="0"/>
      <w:divBdr>
        <w:top w:val="none" w:sz="0" w:space="0" w:color="auto"/>
        <w:left w:val="none" w:sz="0" w:space="0" w:color="auto"/>
        <w:bottom w:val="none" w:sz="0" w:space="0" w:color="auto"/>
        <w:right w:val="none" w:sz="0" w:space="0" w:color="auto"/>
      </w:divBdr>
    </w:div>
    <w:div w:id="1251039102">
      <w:bodyDiv w:val="1"/>
      <w:marLeft w:val="0"/>
      <w:marRight w:val="0"/>
      <w:marTop w:val="0"/>
      <w:marBottom w:val="0"/>
      <w:divBdr>
        <w:top w:val="none" w:sz="0" w:space="0" w:color="auto"/>
        <w:left w:val="none" w:sz="0" w:space="0" w:color="auto"/>
        <w:bottom w:val="none" w:sz="0" w:space="0" w:color="auto"/>
        <w:right w:val="none" w:sz="0" w:space="0" w:color="auto"/>
      </w:divBdr>
      <w:divsChild>
        <w:div w:id="223878425">
          <w:marLeft w:val="0"/>
          <w:marRight w:val="0"/>
          <w:marTop w:val="0"/>
          <w:marBottom w:val="0"/>
          <w:divBdr>
            <w:top w:val="none" w:sz="0" w:space="0" w:color="auto"/>
            <w:left w:val="none" w:sz="0" w:space="0" w:color="auto"/>
            <w:bottom w:val="none" w:sz="0" w:space="0" w:color="auto"/>
            <w:right w:val="none" w:sz="0" w:space="0" w:color="auto"/>
          </w:divBdr>
          <w:divsChild>
            <w:div w:id="1568372748">
              <w:marLeft w:val="0"/>
              <w:marRight w:val="0"/>
              <w:marTop w:val="0"/>
              <w:marBottom w:val="0"/>
              <w:divBdr>
                <w:top w:val="none" w:sz="0" w:space="0" w:color="auto"/>
                <w:left w:val="none" w:sz="0" w:space="0" w:color="auto"/>
                <w:bottom w:val="none" w:sz="0" w:space="0" w:color="auto"/>
                <w:right w:val="none" w:sz="0" w:space="0" w:color="auto"/>
              </w:divBdr>
              <w:divsChild>
                <w:div w:id="3830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970086">
      <w:bodyDiv w:val="1"/>
      <w:marLeft w:val="0"/>
      <w:marRight w:val="0"/>
      <w:marTop w:val="0"/>
      <w:marBottom w:val="0"/>
      <w:divBdr>
        <w:top w:val="none" w:sz="0" w:space="0" w:color="auto"/>
        <w:left w:val="none" w:sz="0" w:space="0" w:color="auto"/>
        <w:bottom w:val="none" w:sz="0" w:space="0" w:color="auto"/>
        <w:right w:val="none" w:sz="0" w:space="0" w:color="auto"/>
      </w:divBdr>
    </w:div>
    <w:div w:id="1299873627">
      <w:bodyDiv w:val="1"/>
      <w:marLeft w:val="0"/>
      <w:marRight w:val="0"/>
      <w:marTop w:val="0"/>
      <w:marBottom w:val="0"/>
      <w:divBdr>
        <w:top w:val="none" w:sz="0" w:space="0" w:color="auto"/>
        <w:left w:val="none" w:sz="0" w:space="0" w:color="auto"/>
        <w:bottom w:val="none" w:sz="0" w:space="0" w:color="auto"/>
        <w:right w:val="none" w:sz="0" w:space="0" w:color="auto"/>
      </w:divBdr>
      <w:divsChild>
        <w:div w:id="475949923">
          <w:marLeft w:val="0"/>
          <w:marRight w:val="0"/>
          <w:marTop w:val="0"/>
          <w:marBottom w:val="0"/>
          <w:divBdr>
            <w:top w:val="none" w:sz="0" w:space="0" w:color="auto"/>
            <w:left w:val="none" w:sz="0" w:space="0" w:color="auto"/>
            <w:bottom w:val="none" w:sz="0" w:space="0" w:color="auto"/>
            <w:right w:val="none" w:sz="0" w:space="0" w:color="auto"/>
          </w:divBdr>
          <w:divsChild>
            <w:div w:id="1595286241">
              <w:marLeft w:val="0"/>
              <w:marRight w:val="0"/>
              <w:marTop w:val="0"/>
              <w:marBottom w:val="0"/>
              <w:divBdr>
                <w:top w:val="none" w:sz="0" w:space="0" w:color="auto"/>
                <w:left w:val="none" w:sz="0" w:space="0" w:color="auto"/>
                <w:bottom w:val="none" w:sz="0" w:space="0" w:color="auto"/>
                <w:right w:val="none" w:sz="0" w:space="0" w:color="auto"/>
              </w:divBdr>
              <w:divsChild>
                <w:div w:id="2657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61">
      <w:bodyDiv w:val="1"/>
      <w:marLeft w:val="0"/>
      <w:marRight w:val="0"/>
      <w:marTop w:val="0"/>
      <w:marBottom w:val="0"/>
      <w:divBdr>
        <w:top w:val="none" w:sz="0" w:space="0" w:color="auto"/>
        <w:left w:val="none" w:sz="0" w:space="0" w:color="auto"/>
        <w:bottom w:val="none" w:sz="0" w:space="0" w:color="auto"/>
        <w:right w:val="none" w:sz="0" w:space="0" w:color="auto"/>
      </w:divBdr>
    </w:div>
    <w:div w:id="1361277010">
      <w:bodyDiv w:val="1"/>
      <w:marLeft w:val="0"/>
      <w:marRight w:val="0"/>
      <w:marTop w:val="0"/>
      <w:marBottom w:val="0"/>
      <w:divBdr>
        <w:top w:val="none" w:sz="0" w:space="0" w:color="auto"/>
        <w:left w:val="none" w:sz="0" w:space="0" w:color="auto"/>
        <w:bottom w:val="none" w:sz="0" w:space="0" w:color="auto"/>
        <w:right w:val="none" w:sz="0" w:space="0" w:color="auto"/>
      </w:divBdr>
      <w:divsChild>
        <w:div w:id="1443299847">
          <w:marLeft w:val="0"/>
          <w:marRight w:val="0"/>
          <w:marTop w:val="0"/>
          <w:marBottom w:val="0"/>
          <w:divBdr>
            <w:top w:val="none" w:sz="0" w:space="0" w:color="auto"/>
            <w:left w:val="none" w:sz="0" w:space="0" w:color="auto"/>
            <w:bottom w:val="none" w:sz="0" w:space="0" w:color="auto"/>
            <w:right w:val="none" w:sz="0" w:space="0" w:color="auto"/>
          </w:divBdr>
          <w:divsChild>
            <w:div w:id="39672944">
              <w:marLeft w:val="0"/>
              <w:marRight w:val="0"/>
              <w:marTop w:val="0"/>
              <w:marBottom w:val="0"/>
              <w:divBdr>
                <w:top w:val="none" w:sz="0" w:space="0" w:color="auto"/>
                <w:left w:val="none" w:sz="0" w:space="0" w:color="auto"/>
                <w:bottom w:val="none" w:sz="0" w:space="0" w:color="auto"/>
                <w:right w:val="none" w:sz="0" w:space="0" w:color="auto"/>
              </w:divBdr>
              <w:divsChild>
                <w:div w:id="19026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1748">
      <w:bodyDiv w:val="1"/>
      <w:marLeft w:val="0"/>
      <w:marRight w:val="0"/>
      <w:marTop w:val="0"/>
      <w:marBottom w:val="0"/>
      <w:divBdr>
        <w:top w:val="none" w:sz="0" w:space="0" w:color="auto"/>
        <w:left w:val="none" w:sz="0" w:space="0" w:color="auto"/>
        <w:bottom w:val="none" w:sz="0" w:space="0" w:color="auto"/>
        <w:right w:val="none" w:sz="0" w:space="0" w:color="auto"/>
      </w:divBdr>
      <w:divsChild>
        <w:div w:id="1456829387">
          <w:marLeft w:val="0"/>
          <w:marRight w:val="0"/>
          <w:marTop w:val="0"/>
          <w:marBottom w:val="0"/>
          <w:divBdr>
            <w:top w:val="none" w:sz="0" w:space="0" w:color="auto"/>
            <w:left w:val="none" w:sz="0" w:space="0" w:color="auto"/>
            <w:bottom w:val="none" w:sz="0" w:space="0" w:color="auto"/>
            <w:right w:val="none" w:sz="0" w:space="0" w:color="auto"/>
          </w:divBdr>
          <w:divsChild>
            <w:div w:id="214390746">
              <w:marLeft w:val="0"/>
              <w:marRight w:val="0"/>
              <w:marTop w:val="0"/>
              <w:marBottom w:val="0"/>
              <w:divBdr>
                <w:top w:val="none" w:sz="0" w:space="0" w:color="auto"/>
                <w:left w:val="none" w:sz="0" w:space="0" w:color="auto"/>
                <w:bottom w:val="none" w:sz="0" w:space="0" w:color="auto"/>
                <w:right w:val="none" w:sz="0" w:space="0" w:color="auto"/>
              </w:divBdr>
              <w:divsChild>
                <w:div w:id="1959755228">
                  <w:marLeft w:val="0"/>
                  <w:marRight w:val="0"/>
                  <w:marTop w:val="0"/>
                  <w:marBottom w:val="0"/>
                  <w:divBdr>
                    <w:top w:val="none" w:sz="0" w:space="0" w:color="auto"/>
                    <w:left w:val="none" w:sz="0" w:space="0" w:color="auto"/>
                    <w:bottom w:val="none" w:sz="0" w:space="0" w:color="auto"/>
                    <w:right w:val="none" w:sz="0" w:space="0" w:color="auto"/>
                  </w:divBdr>
                  <w:divsChild>
                    <w:div w:id="2247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2501">
      <w:bodyDiv w:val="1"/>
      <w:marLeft w:val="0"/>
      <w:marRight w:val="0"/>
      <w:marTop w:val="0"/>
      <w:marBottom w:val="0"/>
      <w:divBdr>
        <w:top w:val="none" w:sz="0" w:space="0" w:color="auto"/>
        <w:left w:val="none" w:sz="0" w:space="0" w:color="auto"/>
        <w:bottom w:val="none" w:sz="0" w:space="0" w:color="auto"/>
        <w:right w:val="none" w:sz="0" w:space="0" w:color="auto"/>
      </w:divBdr>
      <w:divsChild>
        <w:div w:id="1039011690">
          <w:marLeft w:val="0"/>
          <w:marRight w:val="0"/>
          <w:marTop w:val="0"/>
          <w:marBottom w:val="0"/>
          <w:divBdr>
            <w:top w:val="none" w:sz="0" w:space="0" w:color="auto"/>
            <w:left w:val="none" w:sz="0" w:space="0" w:color="auto"/>
            <w:bottom w:val="none" w:sz="0" w:space="0" w:color="auto"/>
            <w:right w:val="none" w:sz="0" w:space="0" w:color="auto"/>
          </w:divBdr>
          <w:divsChild>
            <w:div w:id="800420400">
              <w:marLeft w:val="0"/>
              <w:marRight w:val="0"/>
              <w:marTop w:val="0"/>
              <w:marBottom w:val="0"/>
              <w:divBdr>
                <w:top w:val="none" w:sz="0" w:space="0" w:color="auto"/>
                <w:left w:val="none" w:sz="0" w:space="0" w:color="auto"/>
                <w:bottom w:val="none" w:sz="0" w:space="0" w:color="auto"/>
                <w:right w:val="none" w:sz="0" w:space="0" w:color="auto"/>
              </w:divBdr>
              <w:divsChild>
                <w:div w:id="58946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754307">
      <w:bodyDiv w:val="1"/>
      <w:marLeft w:val="0"/>
      <w:marRight w:val="0"/>
      <w:marTop w:val="0"/>
      <w:marBottom w:val="0"/>
      <w:divBdr>
        <w:top w:val="none" w:sz="0" w:space="0" w:color="auto"/>
        <w:left w:val="none" w:sz="0" w:space="0" w:color="auto"/>
        <w:bottom w:val="none" w:sz="0" w:space="0" w:color="auto"/>
        <w:right w:val="none" w:sz="0" w:space="0" w:color="auto"/>
      </w:divBdr>
      <w:divsChild>
        <w:div w:id="115025718">
          <w:marLeft w:val="0"/>
          <w:marRight w:val="0"/>
          <w:marTop w:val="0"/>
          <w:marBottom w:val="0"/>
          <w:divBdr>
            <w:top w:val="none" w:sz="0" w:space="0" w:color="auto"/>
            <w:left w:val="none" w:sz="0" w:space="0" w:color="auto"/>
            <w:bottom w:val="none" w:sz="0" w:space="0" w:color="auto"/>
            <w:right w:val="none" w:sz="0" w:space="0" w:color="auto"/>
          </w:divBdr>
          <w:divsChild>
            <w:div w:id="1201241861">
              <w:marLeft w:val="0"/>
              <w:marRight w:val="0"/>
              <w:marTop w:val="0"/>
              <w:marBottom w:val="0"/>
              <w:divBdr>
                <w:top w:val="none" w:sz="0" w:space="0" w:color="auto"/>
                <w:left w:val="none" w:sz="0" w:space="0" w:color="auto"/>
                <w:bottom w:val="none" w:sz="0" w:space="0" w:color="auto"/>
                <w:right w:val="none" w:sz="0" w:space="0" w:color="auto"/>
              </w:divBdr>
              <w:divsChild>
                <w:div w:id="6075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27816">
      <w:bodyDiv w:val="1"/>
      <w:marLeft w:val="0"/>
      <w:marRight w:val="0"/>
      <w:marTop w:val="0"/>
      <w:marBottom w:val="0"/>
      <w:divBdr>
        <w:top w:val="none" w:sz="0" w:space="0" w:color="auto"/>
        <w:left w:val="none" w:sz="0" w:space="0" w:color="auto"/>
        <w:bottom w:val="none" w:sz="0" w:space="0" w:color="auto"/>
        <w:right w:val="none" w:sz="0" w:space="0" w:color="auto"/>
      </w:divBdr>
    </w:div>
    <w:div w:id="1711227955">
      <w:bodyDiv w:val="1"/>
      <w:marLeft w:val="0"/>
      <w:marRight w:val="0"/>
      <w:marTop w:val="0"/>
      <w:marBottom w:val="0"/>
      <w:divBdr>
        <w:top w:val="none" w:sz="0" w:space="0" w:color="auto"/>
        <w:left w:val="none" w:sz="0" w:space="0" w:color="auto"/>
        <w:bottom w:val="none" w:sz="0" w:space="0" w:color="auto"/>
        <w:right w:val="none" w:sz="0" w:space="0" w:color="auto"/>
      </w:divBdr>
    </w:div>
    <w:div w:id="1732924306">
      <w:bodyDiv w:val="1"/>
      <w:marLeft w:val="0"/>
      <w:marRight w:val="0"/>
      <w:marTop w:val="0"/>
      <w:marBottom w:val="0"/>
      <w:divBdr>
        <w:top w:val="none" w:sz="0" w:space="0" w:color="auto"/>
        <w:left w:val="none" w:sz="0" w:space="0" w:color="auto"/>
        <w:bottom w:val="none" w:sz="0" w:space="0" w:color="auto"/>
        <w:right w:val="none" w:sz="0" w:space="0" w:color="auto"/>
      </w:divBdr>
    </w:div>
    <w:div w:id="1764960749">
      <w:bodyDiv w:val="1"/>
      <w:marLeft w:val="0"/>
      <w:marRight w:val="0"/>
      <w:marTop w:val="0"/>
      <w:marBottom w:val="0"/>
      <w:divBdr>
        <w:top w:val="none" w:sz="0" w:space="0" w:color="auto"/>
        <w:left w:val="none" w:sz="0" w:space="0" w:color="auto"/>
        <w:bottom w:val="none" w:sz="0" w:space="0" w:color="auto"/>
        <w:right w:val="none" w:sz="0" w:space="0" w:color="auto"/>
      </w:divBdr>
    </w:div>
    <w:div w:id="1827938739">
      <w:bodyDiv w:val="1"/>
      <w:marLeft w:val="0"/>
      <w:marRight w:val="0"/>
      <w:marTop w:val="0"/>
      <w:marBottom w:val="0"/>
      <w:divBdr>
        <w:top w:val="none" w:sz="0" w:space="0" w:color="auto"/>
        <w:left w:val="none" w:sz="0" w:space="0" w:color="auto"/>
        <w:bottom w:val="none" w:sz="0" w:space="0" w:color="auto"/>
        <w:right w:val="none" w:sz="0" w:space="0" w:color="auto"/>
      </w:divBdr>
      <w:divsChild>
        <w:div w:id="1505122717">
          <w:marLeft w:val="0"/>
          <w:marRight w:val="0"/>
          <w:marTop w:val="0"/>
          <w:marBottom w:val="0"/>
          <w:divBdr>
            <w:top w:val="none" w:sz="0" w:space="0" w:color="auto"/>
            <w:left w:val="none" w:sz="0" w:space="0" w:color="auto"/>
            <w:bottom w:val="none" w:sz="0" w:space="0" w:color="auto"/>
            <w:right w:val="none" w:sz="0" w:space="0" w:color="auto"/>
          </w:divBdr>
          <w:divsChild>
            <w:div w:id="1346322615">
              <w:marLeft w:val="0"/>
              <w:marRight w:val="0"/>
              <w:marTop w:val="0"/>
              <w:marBottom w:val="0"/>
              <w:divBdr>
                <w:top w:val="none" w:sz="0" w:space="0" w:color="auto"/>
                <w:left w:val="none" w:sz="0" w:space="0" w:color="auto"/>
                <w:bottom w:val="none" w:sz="0" w:space="0" w:color="auto"/>
                <w:right w:val="none" w:sz="0" w:space="0" w:color="auto"/>
              </w:divBdr>
              <w:divsChild>
                <w:div w:id="287246549">
                  <w:marLeft w:val="0"/>
                  <w:marRight w:val="0"/>
                  <w:marTop w:val="0"/>
                  <w:marBottom w:val="0"/>
                  <w:divBdr>
                    <w:top w:val="none" w:sz="0" w:space="0" w:color="auto"/>
                    <w:left w:val="none" w:sz="0" w:space="0" w:color="auto"/>
                    <w:bottom w:val="none" w:sz="0" w:space="0" w:color="auto"/>
                    <w:right w:val="none" w:sz="0" w:space="0" w:color="auto"/>
                  </w:divBdr>
                  <w:divsChild>
                    <w:div w:id="9282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895304">
      <w:bodyDiv w:val="1"/>
      <w:marLeft w:val="0"/>
      <w:marRight w:val="0"/>
      <w:marTop w:val="0"/>
      <w:marBottom w:val="0"/>
      <w:divBdr>
        <w:top w:val="none" w:sz="0" w:space="0" w:color="auto"/>
        <w:left w:val="none" w:sz="0" w:space="0" w:color="auto"/>
        <w:bottom w:val="none" w:sz="0" w:space="0" w:color="auto"/>
        <w:right w:val="none" w:sz="0" w:space="0" w:color="auto"/>
      </w:divBdr>
      <w:divsChild>
        <w:div w:id="912277681">
          <w:marLeft w:val="0"/>
          <w:marRight w:val="0"/>
          <w:marTop w:val="0"/>
          <w:marBottom w:val="0"/>
          <w:divBdr>
            <w:top w:val="none" w:sz="0" w:space="0" w:color="auto"/>
            <w:left w:val="none" w:sz="0" w:space="0" w:color="auto"/>
            <w:bottom w:val="none" w:sz="0" w:space="0" w:color="auto"/>
            <w:right w:val="none" w:sz="0" w:space="0" w:color="auto"/>
          </w:divBdr>
          <w:divsChild>
            <w:div w:id="200627514">
              <w:marLeft w:val="0"/>
              <w:marRight w:val="0"/>
              <w:marTop w:val="0"/>
              <w:marBottom w:val="0"/>
              <w:divBdr>
                <w:top w:val="none" w:sz="0" w:space="0" w:color="auto"/>
                <w:left w:val="none" w:sz="0" w:space="0" w:color="auto"/>
                <w:bottom w:val="none" w:sz="0" w:space="0" w:color="auto"/>
                <w:right w:val="none" w:sz="0" w:space="0" w:color="auto"/>
              </w:divBdr>
              <w:divsChild>
                <w:div w:id="18347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44846">
      <w:bodyDiv w:val="1"/>
      <w:marLeft w:val="0"/>
      <w:marRight w:val="0"/>
      <w:marTop w:val="0"/>
      <w:marBottom w:val="0"/>
      <w:divBdr>
        <w:top w:val="none" w:sz="0" w:space="0" w:color="auto"/>
        <w:left w:val="none" w:sz="0" w:space="0" w:color="auto"/>
        <w:bottom w:val="none" w:sz="0" w:space="0" w:color="auto"/>
        <w:right w:val="none" w:sz="0" w:space="0" w:color="auto"/>
      </w:divBdr>
    </w:div>
    <w:div w:id="2116707111">
      <w:bodyDiv w:val="1"/>
      <w:marLeft w:val="0"/>
      <w:marRight w:val="0"/>
      <w:marTop w:val="0"/>
      <w:marBottom w:val="0"/>
      <w:divBdr>
        <w:top w:val="none" w:sz="0" w:space="0" w:color="auto"/>
        <w:left w:val="none" w:sz="0" w:space="0" w:color="auto"/>
        <w:bottom w:val="none" w:sz="0" w:space="0" w:color="auto"/>
        <w:right w:val="none" w:sz="0" w:space="0" w:color="auto"/>
      </w:divBdr>
      <w:divsChild>
        <w:div w:id="174731140">
          <w:marLeft w:val="0"/>
          <w:marRight w:val="0"/>
          <w:marTop w:val="0"/>
          <w:marBottom w:val="0"/>
          <w:divBdr>
            <w:top w:val="none" w:sz="0" w:space="0" w:color="auto"/>
            <w:left w:val="none" w:sz="0" w:space="0" w:color="auto"/>
            <w:bottom w:val="none" w:sz="0" w:space="0" w:color="auto"/>
            <w:right w:val="none" w:sz="0" w:space="0" w:color="auto"/>
          </w:divBdr>
          <w:divsChild>
            <w:div w:id="243535486">
              <w:marLeft w:val="0"/>
              <w:marRight w:val="0"/>
              <w:marTop w:val="0"/>
              <w:marBottom w:val="0"/>
              <w:divBdr>
                <w:top w:val="none" w:sz="0" w:space="0" w:color="auto"/>
                <w:left w:val="none" w:sz="0" w:space="0" w:color="auto"/>
                <w:bottom w:val="none" w:sz="0" w:space="0" w:color="auto"/>
                <w:right w:val="none" w:sz="0" w:space="0" w:color="auto"/>
              </w:divBdr>
              <w:divsChild>
                <w:div w:id="183568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03188">
      <w:bodyDiv w:val="1"/>
      <w:marLeft w:val="0"/>
      <w:marRight w:val="0"/>
      <w:marTop w:val="0"/>
      <w:marBottom w:val="0"/>
      <w:divBdr>
        <w:top w:val="none" w:sz="0" w:space="0" w:color="auto"/>
        <w:left w:val="none" w:sz="0" w:space="0" w:color="auto"/>
        <w:bottom w:val="none" w:sz="0" w:space="0" w:color="auto"/>
        <w:right w:val="none" w:sz="0" w:space="0" w:color="auto"/>
      </w:divBdr>
      <w:divsChild>
        <w:div w:id="1491167359">
          <w:marLeft w:val="0"/>
          <w:marRight w:val="0"/>
          <w:marTop w:val="0"/>
          <w:marBottom w:val="0"/>
          <w:divBdr>
            <w:top w:val="none" w:sz="0" w:space="0" w:color="auto"/>
            <w:left w:val="none" w:sz="0" w:space="0" w:color="auto"/>
            <w:bottom w:val="none" w:sz="0" w:space="0" w:color="auto"/>
            <w:right w:val="none" w:sz="0" w:space="0" w:color="auto"/>
          </w:divBdr>
          <w:divsChild>
            <w:div w:id="1689746196">
              <w:marLeft w:val="0"/>
              <w:marRight w:val="0"/>
              <w:marTop w:val="0"/>
              <w:marBottom w:val="0"/>
              <w:divBdr>
                <w:top w:val="none" w:sz="0" w:space="0" w:color="auto"/>
                <w:left w:val="none" w:sz="0" w:space="0" w:color="auto"/>
                <w:bottom w:val="none" w:sz="0" w:space="0" w:color="auto"/>
                <w:right w:val="none" w:sz="0" w:space="0" w:color="auto"/>
              </w:divBdr>
              <w:divsChild>
                <w:div w:id="6129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header" Target="header3.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1.emf"/><Relationship Id="rId34" Type="http://schemas.openxmlformats.org/officeDocument/2006/relationships/header" Target="header4.xml"/><Relationship Id="rId35" Type="http://schemas.openxmlformats.org/officeDocument/2006/relationships/header" Target="header5.xm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gif"/><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4D1FA-A2CC-3D49-8DEE-1D0979EF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10983</Words>
  <Characters>62604</Characters>
  <Application>Microsoft Macintosh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Manager/>
  <Company>UTFPR</Company>
  <LinksUpToDate>false</LinksUpToDate>
  <CharactersWithSpaces>73441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romeu.araujo</dc:creator>
  <cp:keywords/>
  <dc:description/>
  <cp:lastModifiedBy>Elias de Moraes Fernandes</cp:lastModifiedBy>
  <cp:revision>2</cp:revision>
  <cp:lastPrinted>2016-10-12T21:48:00Z</cp:lastPrinted>
  <dcterms:created xsi:type="dcterms:W3CDTF">2016-10-15T18:07:00Z</dcterms:created>
  <dcterms:modified xsi:type="dcterms:W3CDTF">2016-10-15T18:07:00Z</dcterms:modified>
  <cp:category/>
</cp:coreProperties>
</file>