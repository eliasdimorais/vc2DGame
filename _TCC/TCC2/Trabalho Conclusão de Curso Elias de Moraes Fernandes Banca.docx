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emf" ContentType="image/x-emf"/>
  <Default Extension="gif" ContentType="image/gif"/>
  <Default Extension="wdp" ContentType="image/vnd.ms-photo"/>
  <Default Extension="pn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FDBB51E" w14:textId="682109C6" w:rsidR="008034F9" w:rsidRPr="00335EDF" w:rsidRDefault="00034C38">
      <w:pPr>
        <w:spacing w:after="120"/>
        <w:jc w:val="center"/>
        <w:pPrChange w:id="9" w:author="Elias De Moraes Fernandes" w:date="2016-11-02T00:54:00Z">
          <w:pPr>
            <w:spacing w:after="120"/>
            <w:jc w:val="center"/>
            <w:outlineLvl w:val="0"/>
          </w:pPr>
        </w:pPrChange>
      </w:pPr>
      <w:r w:rsidRPr="00335EDF">
        <w:rPr>
          <w:rPrChange w:id="10" w:author="Elias De Moraes Fernandes" w:date="2016-11-01T21:55:00Z">
            <w:rPr>
              <w:rFonts w:eastAsia="Arial"/>
            </w:rPr>
          </w:rPrChange>
        </w:rPr>
        <w:t>UNIVERSIDADE TECNOLÓGICA FEDERAL DO PARANÁ</w:t>
      </w:r>
    </w:p>
    <w:p w14:paraId="1AC00669" w14:textId="77777777" w:rsidR="00034C38" w:rsidRPr="00335EDF" w:rsidRDefault="00034C38">
      <w:pPr>
        <w:spacing w:after="120"/>
        <w:jc w:val="center"/>
        <w:pPrChange w:id="11" w:author="Elias De Moraes Fernandes" w:date="2016-11-02T00:54:00Z">
          <w:pPr>
            <w:spacing w:after="120"/>
            <w:jc w:val="center"/>
            <w:outlineLvl w:val="0"/>
          </w:pPr>
        </w:pPrChange>
      </w:pPr>
      <w:r w:rsidRPr="00335EDF">
        <w:rPr>
          <w:rPrChange w:id="12" w:author="Elias De Moraes Fernandes" w:date="2016-11-01T21:55:00Z">
            <w:rPr>
              <w:rFonts w:eastAsia="Arial"/>
            </w:rPr>
          </w:rPrChange>
        </w:rPr>
        <w:t>CÂMPUS CORNÉLIO PROCÓPIO</w:t>
      </w:r>
    </w:p>
    <w:p w14:paraId="53C29AB2" w14:textId="77777777" w:rsidR="00034C38" w:rsidRPr="00335EDF" w:rsidRDefault="0049447C">
      <w:pPr>
        <w:spacing w:after="120"/>
        <w:jc w:val="center"/>
        <w:pPrChange w:id="13" w:author="Elias De Moraes Fernandes" w:date="2016-11-02T00:54:00Z">
          <w:pPr>
            <w:spacing w:after="120"/>
            <w:jc w:val="center"/>
            <w:outlineLvl w:val="0"/>
          </w:pPr>
        </w:pPrChange>
      </w:pPr>
      <w:r w:rsidRPr="00335EDF">
        <w:rPr>
          <w:rPrChange w:id="14" w:author="Elias De Moraes Fernandes" w:date="2016-11-01T21:55:00Z">
            <w:rPr>
              <w:rFonts w:eastAsia="Arial"/>
            </w:rPr>
          </w:rPrChange>
        </w:rPr>
        <w:t>DIRETORIA DE GRADUAÇÃO E EDUCAÇÃO PROFISSIONAL</w:t>
      </w:r>
    </w:p>
    <w:p w14:paraId="6BB5937A" w14:textId="77777777" w:rsidR="0049447C" w:rsidRPr="00335EDF" w:rsidRDefault="00B94441">
      <w:pPr>
        <w:spacing w:after="120"/>
        <w:jc w:val="center"/>
        <w:pPrChange w:id="15" w:author="Elias De Moraes Fernandes" w:date="2016-11-02T00:54:00Z">
          <w:pPr>
            <w:spacing w:after="120"/>
            <w:jc w:val="center"/>
            <w:outlineLvl w:val="0"/>
          </w:pPr>
        </w:pPrChange>
      </w:pPr>
      <w:r w:rsidRPr="00335EDF">
        <w:rPr>
          <w:rPrChange w:id="16" w:author="Elias De Moraes Fernandes" w:date="2016-11-01T21:55:00Z">
            <w:rPr>
              <w:rFonts w:eastAsia="Arial"/>
            </w:rPr>
          </w:rPrChange>
        </w:rPr>
        <w:t>TECNOLOGIA EM ANÁLISE E DESENVOLVIMENTO DE SISTEMAS</w:t>
      </w:r>
    </w:p>
    <w:p w14:paraId="757AFA6A" w14:textId="77777777" w:rsidR="00D50E43" w:rsidRPr="00F97842" w:rsidRDefault="00D50E43">
      <w:pPr>
        <w:spacing w:after="120"/>
        <w:jc w:val="center"/>
        <w:rPr>
          <w:ins w:id="17" w:author="Elias De Moraes Fernandes" w:date="2016-11-01T22:07:00Z"/>
          <w:rFonts w:cs="Arial"/>
        </w:rPr>
      </w:pPr>
    </w:p>
    <w:p w14:paraId="09E59CF6" w14:textId="77777777" w:rsidR="00D50E43" w:rsidRPr="00F97842" w:rsidRDefault="00D50E43">
      <w:pPr>
        <w:spacing w:after="120"/>
        <w:jc w:val="center"/>
        <w:rPr>
          <w:ins w:id="18" w:author="Elias De Moraes Fernandes" w:date="2016-11-01T22:07:00Z"/>
          <w:rFonts w:cs="Arial"/>
        </w:rPr>
      </w:pPr>
    </w:p>
    <w:p w14:paraId="48C344EF" w14:textId="77777777" w:rsidR="00D50E43" w:rsidRPr="00F97842" w:rsidRDefault="00D50E43">
      <w:pPr>
        <w:spacing w:after="120"/>
        <w:jc w:val="center"/>
        <w:rPr>
          <w:ins w:id="19" w:author="Elias De Moraes Fernandes" w:date="2016-11-01T22:07:00Z"/>
          <w:rFonts w:cs="Arial"/>
        </w:rPr>
      </w:pPr>
    </w:p>
    <w:p w14:paraId="06386E2D" w14:textId="77777777" w:rsidR="00D50E43" w:rsidRPr="00F97842" w:rsidRDefault="00D50E43">
      <w:pPr>
        <w:spacing w:after="120"/>
        <w:jc w:val="center"/>
        <w:rPr>
          <w:ins w:id="20" w:author="Elias De Moraes Fernandes" w:date="2016-11-01T22:07:00Z"/>
          <w:rFonts w:cs="Arial"/>
        </w:rPr>
      </w:pPr>
    </w:p>
    <w:p w14:paraId="3DE776A9" w14:textId="77777777" w:rsidR="00D50E43" w:rsidRPr="00F97842" w:rsidRDefault="00D50E43">
      <w:pPr>
        <w:spacing w:after="120"/>
        <w:jc w:val="center"/>
        <w:rPr>
          <w:ins w:id="21" w:author="Elias De Moraes Fernandes" w:date="2016-11-01T22:07:00Z"/>
          <w:rFonts w:cs="Arial"/>
        </w:rPr>
      </w:pPr>
    </w:p>
    <w:p w14:paraId="2FE78FFB" w14:textId="59D1EE93" w:rsidR="0049447C" w:rsidRPr="00335EDF" w:rsidDel="00D50E43" w:rsidRDefault="0049447C">
      <w:pPr>
        <w:spacing w:after="120"/>
        <w:jc w:val="center"/>
        <w:rPr>
          <w:del w:id="22" w:author="Elias De Moraes Fernandes" w:date="2016-11-01T22:07:00Z"/>
        </w:rPr>
        <w:pPrChange w:id="23" w:author="Elias De Moraes Fernandes" w:date="2016-11-02T00:54:00Z">
          <w:pPr/>
        </w:pPrChange>
      </w:pPr>
    </w:p>
    <w:p w14:paraId="618B4FF2" w14:textId="26554CB3" w:rsidR="0049447C" w:rsidRPr="00335EDF" w:rsidDel="00D50E43" w:rsidRDefault="0049447C">
      <w:pPr>
        <w:spacing w:after="120"/>
        <w:jc w:val="center"/>
        <w:rPr>
          <w:del w:id="24" w:author="Elias De Moraes Fernandes" w:date="2016-11-01T22:07:00Z"/>
        </w:rPr>
      </w:pPr>
    </w:p>
    <w:p w14:paraId="3886E6DC" w14:textId="316C3F47" w:rsidR="0049447C" w:rsidRPr="00335EDF" w:rsidDel="00D50E43" w:rsidRDefault="0049447C">
      <w:pPr>
        <w:spacing w:after="120"/>
        <w:jc w:val="center"/>
        <w:rPr>
          <w:del w:id="25" w:author="Elias De Moraes Fernandes" w:date="2016-11-01T22:07:00Z"/>
        </w:rPr>
      </w:pPr>
    </w:p>
    <w:p w14:paraId="34E27459" w14:textId="20C465E1" w:rsidR="001073C3" w:rsidRPr="00335EDF" w:rsidDel="00D50E43" w:rsidRDefault="001073C3">
      <w:pPr>
        <w:spacing w:after="120"/>
        <w:jc w:val="center"/>
        <w:rPr>
          <w:del w:id="26" w:author="Elias De Moraes Fernandes" w:date="2016-11-01T22:07:00Z"/>
        </w:rPr>
      </w:pPr>
    </w:p>
    <w:p w14:paraId="2DA19FF9" w14:textId="29852F79" w:rsidR="001073C3" w:rsidRPr="00335EDF" w:rsidDel="00D50E43" w:rsidRDefault="001073C3">
      <w:pPr>
        <w:spacing w:after="120"/>
        <w:jc w:val="center"/>
        <w:rPr>
          <w:del w:id="27" w:author="Elias De Moraes Fernandes" w:date="2016-11-01T22:07:00Z"/>
        </w:rPr>
      </w:pPr>
    </w:p>
    <w:p w14:paraId="2A5347A3" w14:textId="77777777" w:rsidR="0049447C" w:rsidRPr="00335EDF" w:rsidRDefault="00B94441">
      <w:pPr>
        <w:spacing w:after="120"/>
        <w:jc w:val="center"/>
        <w:pPrChange w:id="28" w:author="Elias De Moraes Fernandes" w:date="2016-11-02T00:54:00Z">
          <w:pPr>
            <w:spacing w:after="120"/>
            <w:jc w:val="center"/>
            <w:outlineLvl w:val="0"/>
          </w:pPr>
        </w:pPrChange>
      </w:pPr>
      <w:r w:rsidRPr="00335EDF">
        <w:rPr>
          <w:rPrChange w:id="29" w:author="Elias De Moraes Fernandes" w:date="2016-11-01T21:55:00Z">
            <w:rPr>
              <w:rFonts w:eastAsia="Arial"/>
            </w:rPr>
          </w:rPrChange>
        </w:rPr>
        <w:t>ELIAS DE MORAES FERNANDES</w:t>
      </w:r>
    </w:p>
    <w:p w14:paraId="57EFF727" w14:textId="77777777" w:rsidR="0049447C" w:rsidRPr="00F97842" w:rsidRDefault="0049447C">
      <w:pPr>
        <w:spacing w:after="120"/>
        <w:jc w:val="center"/>
        <w:rPr>
          <w:rFonts w:cs="Arial"/>
        </w:rPr>
      </w:pPr>
    </w:p>
    <w:p w14:paraId="2BE98330" w14:textId="77777777" w:rsidR="0049447C" w:rsidRPr="00F97842" w:rsidRDefault="0049447C">
      <w:pPr>
        <w:spacing w:after="120"/>
        <w:jc w:val="center"/>
        <w:rPr>
          <w:rFonts w:cs="Arial"/>
        </w:rPr>
      </w:pPr>
    </w:p>
    <w:p w14:paraId="4FC8A8A8" w14:textId="77777777" w:rsidR="0049447C" w:rsidRPr="00F97842" w:rsidRDefault="0049447C">
      <w:pPr>
        <w:spacing w:after="120"/>
        <w:jc w:val="center"/>
        <w:rPr>
          <w:rFonts w:cs="Arial"/>
        </w:rPr>
      </w:pPr>
    </w:p>
    <w:p w14:paraId="5FFB208D" w14:textId="77777777" w:rsidR="0049447C" w:rsidRPr="00F97842" w:rsidRDefault="0049447C">
      <w:pPr>
        <w:spacing w:after="120"/>
        <w:jc w:val="center"/>
        <w:rPr>
          <w:rFonts w:cs="Arial"/>
        </w:rPr>
      </w:pPr>
    </w:p>
    <w:p w14:paraId="401CB42A" w14:textId="77777777" w:rsidR="0049447C" w:rsidRPr="00F97842" w:rsidRDefault="0049447C">
      <w:pPr>
        <w:spacing w:after="120"/>
        <w:jc w:val="center"/>
        <w:rPr>
          <w:rFonts w:cs="Arial"/>
        </w:rPr>
      </w:pPr>
    </w:p>
    <w:p w14:paraId="28387B29" w14:textId="5E9C3281" w:rsidR="0049447C" w:rsidRPr="00117BEB" w:rsidRDefault="006A7859">
      <w:pPr>
        <w:spacing w:after="120"/>
        <w:jc w:val="center"/>
        <w:rPr>
          <w:b/>
          <w:rPrChange w:id="30" w:author="Elias De Moraes Fernandes" w:date="2016-11-02T00:57:00Z">
            <w:rPr>
              <w:b/>
              <w:sz w:val="28"/>
              <w:szCs w:val="28"/>
            </w:rPr>
          </w:rPrChange>
        </w:rPr>
        <w:pPrChange w:id="31" w:author="Elias De Moraes Fernandes" w:date="2016-11-02T00:54:00Z">
          <w:pPr>
            <w:jc w:val="center"/>
          </w:pPr>
        </w:pPrChange>
      </w:pPr>
      <w:r w:rsidRPr="00117BEB">
        <w:rPr>
          <w:b/>
          <w:rPrChange w:id="32" w:author="Elias De Moraes Fernandes" w:date="2016-11-02T00:57:00Z">
            <w:rPr>
              <w:rFonts w:eastAsia="Arial"/>
              <w:b/>
              <w:bCs/>
              <w:sz w:val="28"/>
              <w:szCs w:val="28"/>
            </w:rPr>
          </w:rPrChange>
        </w:rPr>
        <w:t xml:space="preserve">NONDA: </w:t>
      </w:r>
      <w:r w:rsidR="00B121B7" w:rsidRPr="00117BEB">
        <w:rPr>
          <w:b/>
          <w:rPrChange w:id="33" w:author="Elias De Moraes Fernandes" w:date="2016-11-02T00:57:00Z">
            <w:rPr>
              <w:rFonts w:eastAsia="Arial"/>
              <w:b/>
              <w:bCs/>
              <w:sz w:val="28"/>
              <w:szCs w:val="28"/>
            </w:rPr>
          </w:rPrChange>
        </w:rPr>
        <w:t xml:space="preserve">SERIOUS GAME NA EDUCAÇÃO </w:t>
      </w:r>
      <w:r w:rsidR="00A51F16" w:rsidRPr="00117BEB">
        <w:rPr>
          <w:b/>
          <w:rPrChange w:id="34" w:author="Elias De Moraes Fernandes" w:date="2016-11-02T00:57:00Z">
            <w:rPr>
              <w:rFonts w:eastAsia="Arial"/>
              <w:b/>
              <w:bCs/>
              <w:sz w:val="28"/>
              <w:szCs w:val="28"/>
              <w:lang w:val="pt-BR"/>
            </w:rPr>
          </w:rPrChange>
        </w:rPr>
        <w:t>DE RESÍDUOS SÓLIDOS URBANOS</w:t>
      </w:r>
      <w:r w:rsidR="00A96F8B" w:rsidRPr="00117BEB">
        <w:rPr>
          <w:b/>
          <w:rPrChange w:id="35" w:author="Elias De Moraes Fernandes" w:date="2016-11-02T00:57:00Z">
            <w:rPr>
              <w:rFonts w:eastAsia="Arial"/>
              <w:b/>
              <w:bCs/>
              <w:sz w:val="28"/>
              <w:szCs w:val="28"/>
            </w:rPr>
          </w:rPrChange>
        </w:rPr>
        <w:t xml:space="preserve"> ATRAVÉS DA VERMITECNOLOGIA</w:t>
      </w:r>
    </w:p>
    <w:p w14:paraId="5C7E7B91" w14:textId="77777777" w:rsidR="00D50E43" w:rsidRPr="00F97842" w:rsidRDefault="00D50E43">
      <w:pPr>
        <w:spacing w:after="120"/>
        <w:jc w:val="center"/>
        <w:rPr>
          <w:ins w:id="36" w:author="Elias De Moraes Fernandes" w:date="2016-11-01T22:09:00Z"/>
          <w:rFonts w:cs="Arial"/>
        </w:rPr>
      </w:pPr>
    </w:p>
    <w:p w14:paraId="7B5762D5" w14:textId="77777777" w:rsidR="00D50E43" w:rsidRPr="00F97842" w:rsidRDefault="00D50E43">
      <w:pPr>
        <w:spacing w:after="120"/>
        <w:jc w:val="center"/>
        <w:rPr>
          <w:ins w:id="37" w:author="Elias De Moraes Fernandes" w:date="2016-11-01T22:09:00Z"/>
          <w:rFonts w:cs="Arial"/>
        </w:rPr>
      </w:pPr>
    </w:p>
    <w:p w14:paraId="62777A91" w14:textId="77777777" w:rsidR="00D50E43" w:rsidRPr="00F97842" w:rsidRDefault="00D50E43">
      <w:pPr>
        <w:spacing w:after="120"/>
        <w:jc w:val="center"/>
        <w:rPr>
          <w:ins w:id="38" w:author="Elias De Moraes Fernandes" w:date="2016-11-01T22:09:00Z"/>
          <w:rFonts w:cs="Arial"/>
        </w:rPr>
      </w:pPr>
    </w:p>
    <w:p w14:paraId="1CA5E9D0" w14:textId="77777777" w:rsidR="00D50E43" w:rsidRPr="00F97842" w:rsidRDefault="00D50E43">
      <w:pPr>
        <w:spacing w:after="120"/>
        <w:jc w:val="center"/>
        <w:rPr>
          <w:ins w:id="39" w:author="Elias De Moraes Fernandes" w:date="2016-11-01T22:09:00Z"/>
          <w:rFonts w:cs="Arial"/>
        </w:rPr>
      </w:pPr>
    </w:p>
    <w:p w14:paraId="2407A1F0" w14:textId="77777777" w:rsidR="00D50E43" w:rsidRPr="00F97842" w:rsidRDefault="00D50E43">
      <w:pPr>
        <w:spacing w:after="120"/>
        <w:jc w:val="center"/>
        <w:rPr>
          <w:ins w:id="40" w:author="Elias De Moraes Fernandes" w:date="2016-11-01T22:09:00Z"/>
          <w:rFonts w:cs="Arial"/>
        </w:rPr>
      </w:pPr>
    </w:p>
    <w:p w14:paraId="6226641B" w14:textId="5EA08DE5" w:rsidR="00900BA9" w:rsidRPr="00F97842" w:rsidDel="00D50E43" w:rsidRDefault="00900BA9">
      <w:pPr>
        <w:spacing w:after="120"/>
        <w:jc w:val="center"/>
        <w:rPr>
          <w:ins w:id="41" w:author="Elias De Moraes Fernandes" w:date="2016-10-31T22:53:00Z"/>
          <w:del w:id="42" w:author="Elias De Moraes Fernandes" w:date="2016-11-01T22:09:00Z"/>
          <w:rFonts w:cs="Arial"/>
        </w:rPr>
      </w:pPr>
    </w:p>
    <w:p w14:paraId="75DB3D2B" w14:textId="50707B68" w:rsidR="00900BA9" w:rsidRPr="00F97842" w:rsidDel="00D50E43" w:rsidRDefault="00900BA9">
      <w:pPr>
        <w:spacing w:after="120"/>
        <w:jc w:val="center"/>
        <w:rPr>
          <w:ins w:id="43" w:author="Elias De Moraes Fernandes" w:date="2016-10-31T22:53:00Z"/>
          <w:del w:id="44" w:author="Elias De Moraes Fernandes" w:date="2016-11-01T22:09:00Z"/>
          <w:rFonts w:cs="Arial"/>
        </w:rPr>
      </w:pPr>
    </w:p>
    <w:p w14:paraId="76C680E5" w14:textId="063B303B" w:rsidR="00900BA9" w:rsidRPr="00F97842" w:rsidDel="00D50E43" w:rsidRDefault="00900BA9">
      <w:pPr>
        <w:spacing w:after="120"/>
        <w:jc w:val="center"/>
        <w:rPr>
          <w:ins w:id="45" w:author="Elias De Moraes Fernandes" w:date="2016-10-31T22:53:00Z"/>
          <w:del w:id="46" w:author="Elias De Moraes Fernandes" w:date="2016-11-01T22:09:00Z"/>
          <w:rFonts w:cs="Arial"/>
        </w:rPr>
      </w:pPr>
    </w:p>
    <w:p w14:paraId="384BCF26" w14:textId="27B60D0B" w:rsidR="00900BA9" w:rsidRPr="00F97842" w:rsidDel="00D50E43" w:rsidRDefault="00900BA9">
      <w:pPr>
        <w:spacing w:after="120"/>
        <w:jc w:val="center"/>
        <w:rPr>
          <w:ins w:id="47" w:author="Elias De Moraes Fernandes" w:date="2016-10-31T22:53:00Z"/>
          <w:del w:id="48" w:author="Elias De Moraes Fernandes" w:date="2016-11-01T22:09:00Z"/>
          <w:rFonts w:cs="Arial"/>
        </w:rPr>
      </w:pPr>
    </w:p>
    <w:p w14:paraId="19D9ADD0" w14:textId="0E1F2F06" w:rsidR="0049447C" w:rsidRPr="00F97842" w:rsidDel="00D50E43" w:rsidRDefault="0049447C">
      <w:pPr>
        <w:spacing w:after="120"/>
        <w:jc w:val="center"/>
        <w:rPr>
          <w:del w:id="49" w:author="Elias De Moraes Fernandes" w:date="2016-11-01T22:09:00Z"/>
          <w:rFonts w:cs="Arial"/>
        </w:rPr>
      </w:pPr>
    </w:p>
    <w:p w14:paraId="41C26EB8" w14:textId="5D5BAC5B" w:rsidR="00346184" w:rsidRPr="00F97842" w:rsidDel="00D50E43" w:rsidRDefault="00346184">
      <w:pPr>
        <w:spacing w:after="120"/>
        <w:jc w:val="center"/>
        <w:rPr>
          <w:del w:id="50" w:author="Elias De Moraes Fernandes" w:date="2016-11-01T22:09:00Z"/>
          <w:rFonts w:cs="Arial"/>
        </w:rPr>
      </w:pPr>
    </w:p>
    <w:p w14:paraId="108C2B61" w14:textId="20EFFB39" w:rsidR="0049447C" w:rsidRPr="00F97842" w:rsidDel="00D50E43" w:rsidRDefault="0049447C">
      <w:pPr>
        <w:spacing w:after="120"/>
        <w:jc w:val="center"/>
        <w:rPr>
          <w:del w:id="51" w:author="Elias De Moraes Fernandes" w:date="2016-11-01T22:09:00Z"/>
          <w:rFonts w:cs="Arial"/>
        </w:rPr>
      </w:pPr>
    </w:p>
    <w:p w14:paraId="6C68D079" w14:textId="31857D38" w:rsidR="0049447C" w:rsidRPr="00F97842" w:rsidDel="00D50E43" w:rsidRDefault="0049447C">
      <w:pPr>
        <w:spacing w:after="120"/>
        <w:jc w:val="center"/>
        <w:rPr>
          <w:del w:id="52" w:author="Elias De Moraes Fernandes" w:date="2016-11-01T22:09:00Z"/>
          <w:rFonts w:cs="Arial"/>
        </w:rPr>
      </w:pPr>
    </w:p>
    <w:p w14:paraId="0C12A08E" w14:textId="69219A11" w:rsidR="0049447C" w:rsidRPr="00F97842" w:rsidDel="00D50E43" w:rsidRDefault="0049447C">
      <w:pPr>
        <w:spacing w:after="120"/>
        <w:jc w:val="center"/>
        <w:rPr>
          <w:del w:id="53" w:author="Elias De Moraes Fernandes" w:date="2016-11-01T22:09:00Z"/>
          <w:rFonts w:cs="Arial"/>
        </w:rPr>
      </w:pPr>
    </w:p>
    <w:p w14:paraId="41A61EF5" w14:textId="49207E61" w:rsidR="0049447C" w:rsidRPr="00F97842" w:rsidDel="00D50E43" w:rsidRDefault="0049447C">
      <w:pPr>
        <w:spacing w:after="120"/>
        <w:jc w:val="center"/>
        <w:rPr>
          <w:del w:id="54" w:author="Elias De Moraes Fernandes" w:date="2016-11-01T22:09:00Z"/>
          <w:rFonts w:cs="Arial"/>
        </w:rPr>
      </w:pPr>
    </w:p>
    <w:p w14:paraId="1CFE7FC3" w14:textId="7E9D20E8" w:rsidR="0049447C" w:rsidRPr="00F97842" w:rsidDel="00D50E43" w:rsidRDefault="0049447C">
      <w:pPr>
        <w:spacing w:after="120"/>
        <w:jc w:val="center"/>
        <w:rPr>
          <w:del w:id="55" w:author="Elias De Moraes Fernandes" w:date="2016-11-01T22:09:00Z"/>
          <w:rFonts w:cs="Arial"/>
        </w:rPr>
      </w:pPr>
    </w:p>
    <w:p w14:paraId="6A781EC0" w14:textId="6D046408" w:rsidR="0049447C" w:rsidRPr="00F97842" w:rsidDel="00D50E43" w:rsidRDefault="0049447C">
      <w:pPr>
        <w:spacing w:after="120"/>
        <w:jc w:val="center"/>
        <w:rPr>
          <w:del w:id="56" w:author="Elias De Moraes Fernandes" w:date="2016-11-01T22:09:00Z"/>
          <w:rFonts w:cs="Arial"/>
        </w:rPr>
      </w:pPr>
    </w:p>
    <w:p w14:paraId="1D408D75" w14:textId="78BC7826" w:rsidR="0049447C" w:rsidRPr="00335EDF" w:rsidRDefault="0049447C">
      <w:pPr>
        <w:spacing w:after="120"/>
        <w:jc w:val="center"/>
        <w:pPrChange w:id="57" w:author="Elias De Moraes Fernandes" w:date="2016-11-02T00:54:00Z">
          <w:pPr>
            <w:spacing w:after="120"/>
            <w:jc w:val="center"/>
            <w:outlineLvl w:val="0"/>
          </w:pPr>
        </w:pPrChange>
      </w:pPr>
      <w:r w:rsidRPr="00335EDF">
        <w:rPr>
          <w:rPrChange w:id="58" w:author="Elias De Moraes Fernandes" w:date="2016-11-01T21:57:00Z">
            <w:rPr>
              <w:rFonts w:eastAsia="Arial"/>
            </w:rPr>
          </w:rPrChange>
        </w:rPr>
        <w:t>TRABALHO DE CONCLUSÃO DE CURSO</w:t>
      </w:r>
    </w:p>
    <w:p w14:paraId="507F95F3" w14:textId="77777777" w:rsidR="0049447C" w:rsidRPr="00335EDF" w:rsidRDefault="0049447C">
      <w:pPr>
        <w:spacing w:after="120"/>
        <w:jc w:val="center"/>
        <w:rPr>
          <w:ins w:id="59" w:author="Elias De Moraes Fernandes" w:date="2016-10-31T22:54:00Z"/>
        </w:rPr>
      </w:pPr>
    </w:p>
    <w:p w14:paraId="08D33E62" w14:textId="6C850226" w:rsidR="00900BA9" w:rsidRPr="00335EDF" w:rsidDel="00B029D9" w:rsidRDefault="00900BA9">
      <w:pPr>
        <w:jc w:val="center"/>
        <w:rPr>
          <w:ins w:id="60" w:author="Elias De Moraes Fernandes" w:date="2016-10-31T22:54:00Z"/>
          <w:del w:id="61" w:author="Elias De Moraes Fernandes" w:date="2016-11-02T00:55:00Z"/>
        </w:rPr>
        <w:pPrChange w:id="62" w:author="Elias De Moraes Fernandes" w:date="2016-11-01T21:59:00Z">
          <w:pPr>
            <w:spacing w:after="120"/>
            <w:jc w:val="center"/>
          </w:pPr>
        </w:pPrChange>
      </w:pPr>
    </w:p>
    <w:p w14:paraId="66CD4961" w14:textId="2C6129B7" w:rsidR="00900BA9" w:rsidRPr="00335EDF" w:rsidDel="00B029D9" w:rsidRDefault="00900BA9">
      <w:pPr>
        <w:rPr>
          <w:ins w:id="63" w:author="Elias De Moraes Fernandes" w:date="2016-10-31T22:54:00Z"/>
          <w:del w:id="64" w:author="Elias De Moraes Fernandes" w:date="2016-11-02T00:55:00Z"/>
        </w:rPr>
        <w:pPrChange w:id="65" w:author="Elias De Moraes Fernandes" w:date="2016-11-02T00:55:00Z">
          <w:pPr>
            <w:spacing w:after="120"/>
            <w:jc w:val="center"/>
          </w:pPr>
        </w:pPrChange>
      </w:pPr>
    </w:p>
    <w:p w14:paraId="7DE76B37" w14:textId="1A06847F" w:rsidR="00900BA9" w:rsidRPr="00335EDF" w:rsidDel="00B029D9" w:rsidRDefault="00900BA9">
      <w:pPr>
        <w:rPr>
          <w:del w:id="66" w:author="Elias De Moraes Fernandes" w:date="2016-11-02T00:55:00Z"/>
        </w:rPr>
        <w:pPrChange w:id="67" w:author="Elias De Moraes Fernandes" w:date="2016-11-02T00:55:00Z">
          <w:pPr>
            <w:spacing w:after="120"/>
            <w:jc w:val="center"/>
          </w:pPr>
        </w:pPrChange>
      </w:pPr>
    </w:p>
    <w:p w14:paraId="49A859F4" w14:textId="0715ABCB" w:rsidR="0049447C" w:rsidRPr="00335EDF" w:rsidDel="00B029D9" w:rsidRDefault="0049447C">
      <w:pPr>
        <w:rPr>
          <w:del w:id="68" w:author="Elias De Moraes Fernandes" w:date="2016-11-02T00:55:00Z"/>
        </w:rPr>
        <w:pPrChange w:id="69" w:author="Elias De Moraes Fernandes" w:date="2016-11-02T00:55:00Z">
          <w:pPr>
            <w:spacing w:after="120"/>
            <w:jc w:val="center"/>
          </w:pPr>
        </w:pPrChange>
      </w:pPr>
    </w:p>
    <w:p w14:paraId="5A8FB4D7" w14:textId="77777777" w:rsidR="0049447C" w:rsidRPr="00335EDF" w:rsidRDefault="0049447C">
      <w:pPr>
        <w:pPrChange w:id="70" w:author="Elias De Moraes Fernandes" w:date="2016-11-02T00:55:00Z">
          <w:pPr>
            <w:spacing w:after="120"/>
            <w:jc w:val="center"/>
          </w:pPr>
        </w:pPrChange>
      </w:pPr>
    </w:p>
    <w:p w14:paraId="561975B8" w14:textId="77777777" w:rsidR="0049447C" w:rsidRPr="00335EDF" w:rsidRDefault="0049447C">
      <w:pPr>
        <w:jc w:val="center"/>
        <w:pPrChange w:id="71" w:author="Elias De Moraes Fernandes" w:date="2016-11-01T21:59:00Z">
          <w:pPr>
            <w:spacing w:after="120"/>
            <w:jc w:val="center"/>
          </w:pPr>
        </w:pPrChange>
      </w:pPr>
    </w:p>
    <w:p w14:paraId="29C5F6FA" w14:textId="77777777" w:rsidR="0049447C" w:rsidRPr="00335EDF" w:rsidRDefault="0049447C">
      <w:pPr>
        <w:jc w:val="center"/>
        <w:pPrChange w:id="72" w:author="Elias De Moraes Fernandes" w:date="2016-11-01T21:59:00Z">
          <w:pPr>
            <w:spacing w:after="120"/>
            <w:jc w:val="center"/>
          </w:pPr>
        </w:pPrChange>
      </w:pPr>
    </w:p>
    <w:p w14:paraId="7CEF7128" w14:textId="77777777" w:rsidR="00B94441" w:rsidRPr="00335EDF" w:rsidRDefault="00B94441">
      <w:pPr>
        <w:jc w:val="center"/>
        <w:pPrChange w:id="73" w:author="Elias De Moraes Fernandes" w:date="2016-11-01T21:59:00Z">
          <w:pPr>
            <w:spacing w:after="120"/>
          </w:pPr>
        </w:pPrChange>
      </w:pPr>
    </w:p>
    <w:p w14:paraId="0B127BA0" w14:textId="77777777" w:rsidR="004214F4" w:rsidRPr="00335EDF" w:rsidRDefault="004214F4">
      <w:pPr>
        <w:jc w:val="center"/>
        <w:pPrChange w:id="74" w:author="Elias De Moraes Fernandes" w:date="2016-11-01T21:59:00Z">
          <w:pPr>
            <w:spacing w:after="120"/>
            <w:jc w:val="center"/>
          </w:pPr>
        </w:pPrChange>
      </w:pPr>
    </w:p>
    <w:p w14:paraId="42595455" w14:textId="77777777" w:rsidR="0066571D" w:rsidRDefault="0066571D">
      <w:pPr>
        <w:jc w:val="center"/>
        <w:rPr>
          <w:ins w:id="75" w:author="Elias De Moraes Fernandes" w:date="2016-11-01T22:07:00Z"/>
        </w:rPr>
        <w:pPrChange w:id="76" w:author="Elias De Moraes Fernandes" w:date="2016-11-01T21:59:00Z">
          <w:pPr>
            <w:spacing w:after="120"/>
            <w:jc w:val="center"/>
            <w:outlineLvl w:val="0"/>
          </w:pPr>
        </w:pPrChange>
      </w:pPr>
    </w:p>
    <w:p w14:paraId="59313074" w14:textId="712F420D" w:rsidR="00D50E43" w:rsidRDefault="00D50E43">
      <w:pPr>
        <w:jc w:val="center"/>
        <w:rPr>
          <w:ins w:id="77" w:author="Elias De Moraes Fernandes" w:date="2016-11-01T22:07:00Z"/>
        </w:rPr>
        <w:pPrChange w:id="78" w:author="Elias De Moraes Fernandes" w:date="2016-11-01T21:59:00Z">
          <w:pPr>
            <w:spacing w:after="120"/>
            <w:jc w:val="center"/>
            <w:outlineLvl w:val="0"/>
          </w:pPr>
        </w:pPrChange>
      </w:pPr>
    </w:p>
    <w:p w14:paraId="50DE09EA" w14:textId="77777777" w:rsidR="00D50E43" w:rsidRDefault="00D50E43">
      <w:pPr>
        <w:jc w:val="center"/>
        <w:rPr>
          <w:ins w:id="79" w:author="Elias De Moraes Fernandes" w:date="2016-11-01T22:07:00Z"/>
        </w:rPr>
        <w:pPrChange w:id="80" w:author="Elias De Moraes Fernandes" w:date="2016-11-01T21:59:00Z">
          <w:pPr>
            <w:spacing w:after="120"/>
            <w:jc w:val="center"/>
            <w:outlineLvl w:val="0"/>
          </w:pPr>
        </w:pPrChange>
      </w:pPr>
    </w:p>
    <w:p w14:paraId="7CAD8669" w14:textId="77777777" w:rsidR="00D50E43" w:rsidRDefault="00D50E43">
      <w:pPr>
        <w:jc w:val="center"/>
        <w:rPr>
          <w:ins w:id="81" w:author="Elias De Moraes Fernandes" w:date="2016-11-01T22:07:00Z"/>
        </w:rPr>
        <w:pPrChange w:id="82" w:author="Elias De Moraes Fernandes" w:date="2016-11-01T21:59:00Z">
          <w:pPr>
            <w:spacing w:after="120"/>
            <w:jc w:val="center"/>
            <w:outlineLvl w:val="0"/>
          </w:pPr>
        </w:pPrChange>
      </w:pPr>
    </w:p>
    <w:p w14:paraId="13EFEE7D" w14:textId="77777777" w:rsidR="00D50E43" w:rsidRDefault="00D50E43">
      <w:pPr>
        <w:jc w:val="center"/>
        <w:rPr>
          <w:ins w:id="83" w:author="Elias De Moraes Fernandes" w:date="2016-11-01T22:07:00Z"/>
        </w:rPr>
        <w:pPrChange w:id="84" w:author="Elias De Moraes Fernandes" w:date="2016-11-01T21:59:00Z">
          <w:pPr>
            <w:spacing w:after="120"/>
            <w:jc w:val="center"/>
            <w:outlineLvl w:val="0"/>
          </w:pPr>
        </w:pPrChange>
      </w:pPr>
    </w:p>
    <w:p w14:paraId="7FBC1D3B" w14:textId="77777777" w:rsidR="00D50E43" w:rsidRDefault="00D50E43">
      <w:pPr>
        <w:jc w:val="center"/>
        <w:rPr>
          <w:ins w:id="85" w:author="Elias De Moraes Fernandes" w:date="2016-11-01T22:07:00Z"/>
        </w:rPr>
        <w:pPrChange w:id="86" w:author="Elias De Moraes Fernandes" w:date="2016-11-01T21:59:00Z">
          <w:pPr>
            <w:spacing w:after="120"/>
            <w:jc w:val="center"/>
            <w:outlineLvl w:val="0"/>
          </w:pPr>
        </w:pPrChange>
      </w:pPr>
    </w:p>
    <w:p w14:paraId="6C7B4594" w14:textId="77777777" w:rsidR="00D50E43" w:rsidRDefault="00D50E43">
      <w:pPr>
        <w:jc w:val="center"/>
        <w:rPr>
          <w:ins w:id="87" w:author="Elias De Moraes Fernandes" w:date="2016-11-01T22:07:00Z"/>
        </w:rPr>
        <w:pPrChange w:id="88" w:author="Elias De Moraes Fernandes" w:date="2016-11-01T21:59:00Z">
          <w:pPr>
            <w:spacing w:after="120"/>
            <w:jc w:val="center"/>
            <w:outlineLvl w:val="0"/>
          </w:pPr>
        </w:pPrChange>
      </w:pPr>
    </w:p>
    <w:p w14:paraId="384B90D2" w14:textId="77777777" w:rsidR="00D50E43" w:rsidRDefault="00D50E43">
      <w:pPr>
        <w:jc w:val="center"/>
        <w:rPr>
          <w:ins w:id="89" w:author="Elias De Moraes Fernandes" w:date="2016-11-01T22:07:00Z"/>
        </w:rPr>
        <w:pPrChange w:id="90" w:author="Elias De Moraes Fernandes" w:date="2016-11-01T21:59:00Z">
          <w:pPr>
            <w:spacing w:after="120"/>
            <w:jc w:val="center"/>
            <w:outlineLvl w:val="0"/>
          </w:pPr>
        </w:pPrChange>
      </w:pPr>
    </w:p>
    <w:p w14:paraId="685F3778" w14:textId="77777777" w:rsidR="00D50E43" w:rsidRDefault="00D50E43">
      <w:pPr>
        <w:jc w:val="center"/>
        <w:rPr>
          <w:ins w:id="91" w:author="Elias De Moraes Fernandes" w:date="2016-11-01T22:07:00Z"/>
        </w:rPr>
        <w:pPrChange w:id="92" w:author="Elias De Moraes Fernandes" w:date="2016-11-01T21:59:00Z">
          <w:pPr>
            <w:spacing w:after="120"/>
            <w:jc w:val="center"/>
            <w:outlineLvl w:val="0"/>
          </w:pPr>
        </w:pPrChange>
      </w:pPr>
    </w:p>
    <w:p w14:paraId="1F140AE1" w14:textId="77777777" w:rsidR="00D50E43" w:rsidRPr="00335EDF" w:rsidRDefault="00D50E43">
      <w:pPr>
        <w:jc w:val="center"/>
        <w:pPrChange w:id="93" w:author="Elias De Moraes Fernandes" w:date="2016-11-01T21:59:00Z">
          <w:pPr>
            <w:spacing w:after="120"/>
            <w:jc w:val="center"/>
            <w:outlineLvl w:val="0"/>
          </w:pPr>
        </w:pPrChange>
      </w:pPr>
    </w:p>
    <w:p w14:paraId="08D51554" w14:textId="77777777" w:rsidR="0049447C" w:rsidRPr="00335EDF" w:rsidRDefault="0049447C">
      <w:pPr>
        <w:jc w:val="center"/>
        <w:pPrChange w:id="94" w:author="Elias De Moraes Fernandes" w:date="2016-11-01T21:59:00Z">
          <w:pPr>
            <w:spacing w:after="120"/>
            <w:jc w:val="center"/>
            <w:outlineLvl w:val="0"/>
          </w:pPr>
        </w:pPrChange>
      </w:pPr>
      <w:r w:rsidRPr="00335EDF">
        <w:rPr>
          <w:rPrChange w:id="95" w:author="Elias De Moraes Fernandes" w:date="2016-11-01T21:57:00Z">
            <w:rPr>
              <w:rFonts w:eastAsia="Arial"/>
            </w:rPr>
          </w:rPrChange>
        </w:rPr>
        <w:t>CORNÉLIO PROCÓPIO</w:t>
      </w:r>
    </w:p>
    <w:p w14:paraId="719FEC7D" w14:textId="77777777" w:rsidR="0049447C" w:rsidRPr="00335EDF" w:rsidRDefault="0049447C">
      <w:pPr>
        <w:jc w:val="center"/>
        <w:pPrChange w:id="96" w:author="Elias De Moraes Fernandes" w:date="2016-11-01T21:59:00Z">
          <w:pPr>
            <w:spacing w:after="120"/>
            <w:jc w:val="center"/>
          </w:pPr>
        </w:pPrChange>
      </w:pPr>
      <w:r w:rsidRPr="00335EDF">
        <w:rPr>
          <w:rPrChange w:id="97" w:author="Elias De Moraes Fernandes" w:date="2016-11-01T21:57:00Z">
            <w:rPr>
              <w:rFonts w:eastAsia="Arial"/>
            </w:rPr>
          </w:rPrChange>
        </w:rPr>
        <w:t>201</w:t>
      </w:r>
      <w:r w:rsidR="00B94441" w:rsidRPr="00335EDF">
        <w:rPr>
          <w:rPrChange w:id="98" w:author="Elias De Moraes Fernandes" w:date="2016-11-01T21:57:00Z">
            <w:rPr>
              <w:rFonts w:eastAsia="Arial"/>
            </w:rPr>
          </w:rPrChange>
        </w:rPr>
        <w:t>6</w:t>
      </w:r>
    </w:p>
    <w:p w14:paraId="3747E836" w14:textId="77777777" w:rsidR="007E1477" w:rsidRPr="00335EDF" w:rsidDel="00D50E43" w:rsidRDefault="007E1477">
      <w:pPr>
        <w:spacing w:after="120"/>
        <w:jc w:val="center"/>
        <w:rPr>
          <w:ins w:id="99" w:author="Elias De Moraes Fernandes" w:date="2016-10-31T22:54:00Z"/>
          <w:del w:id="100" w:author="Elias De Moraes Fernandes" w:date="2016-11-01T22:07:00Z"/>
          <w:rPrChange w:id="101" w:author="Elias De Moraes Fernandes" w:date="2016-11-01T21:57:00Z">
            <w:rPr>
              <w:ins w:id="102" w:author="Elias De Moraes Fernandes" w:date="2016-10-31T22:54:00Z"/>
              <w:del w:id="103" w:author="Elias De Moraes Fernandes" w:date="2016-11-01T22:07:00Z"/>
              <w:rFonts w:eastAsia="Arial"/>
            </w:rPr>
          </w:rPrChange>
        </w:rPr>
        <w:pPrChange w:id="104" w:author="Elias De Moraes Fernandes" w:date="2016-11-02T00:56:00Z">
          <w:pPr/>
        </w:pPrChange>
      </w:pPr>
      <w:ins w:id="105" w:author="Elias De Moraes Fernandes" w:date="2016-10-31T22:54:00Z">
        <w:r w:rsidRPr="00335EDF">
          <w:rPr>
            <w:rPrChange w:id="106" w:author="Elias De Moraes Fernandes" w:date="2016-11-01T21:57:00Z">
              <w:rPr>
                <w:rFonts w:eastAsia="Arial"/>
              </w:rPr>
            </w:rPrChange>
          </w:rPr>
          <w:br w:type="page"/>
        </w:r>
      </w:ins>
    </w:p>
    <w:p w14:paraId="1F2DCEFD" w14:textId="770288D2" w:rsidR="00C86C1A" w:rsidRPr="00335EDF" w:rsidRDefault="00C86C1A">
      <w:pPr>
        <w:spacing w:after="120"/>
        <w:jc w:val="center"/>
      </w:pPr>
      <w:r w:rsidRPr="00335EDF">
        <w:rPr>
          <w:rPrChange w:id="107" w:author="Elias De Moraes Fernandes" w:date="2016-11-01T21:57:00Z">
            <w:rPr>
              <w:rFonts w:eastAsia="Arial"/>
            </w:rPr>
          </w:rPrChange>
        </w:rPr>
        <w:t>ELIAS DE MORAES FERNANDES</w:t>
      </w:r>
    </w:p>
    <w:p w14:paraId="62A2C9EC" w14:textId="77777777" w:rsidR="007F402F" w:rsidRPr="00F97842" w:rsidRDefault="007F402F" w:rsidP="007F402F">
      <w:pPr>
        <w:spacing w:after="120"/>
        <w:jc w:val="center"/>
        <w:rPr>
          <w:ins w:id="108" w:author="Elias De Moraes Fernandes" w:date="2016-11-02T01:01:00Z"/>
          <w:rFonts w:cs="Arial"/>
        </w:rPr>
      </w:pPr>
    </w:p>
    <w:p w14:paraId="1A294B90" w14:textId="77777777" w:rsidR="007F402F" w:rsidRPr="00F97842" w:rsidRDefault="007F402F" w:rsidP="007F402F">
      <w:pPr>
        <w:spacing w:after="120"/>
        <w:jc w:val="center"/>
        <w:rPr>
          <w:ins w:id="109" w:author="Elias De Moraes Fernandes" w:date="2016-11-02T01:01:00Z"/>
          <w:rFonts w:cs="Arial"/>
        </w:rPr>
      </w:pPr>
    </w:p>
    <w:p w14:paraId="3D448B36" w14:textId="77777777" w:rsidR="007F402F" w:rsidRPr="00F97842" w:rsidRDefault="007F402F" w:rsidP="007F402F">
      <w:pPr>
        <w:spacing w:after="120"/>
        <w:jc w:val="center"/>
        <w:rPr>
          <w:ins w:id="110" w:author="Elias De Moraes Fernandes" w:date="2016-11-02T01:01:00Z"/>
          <w:rFonts w:cs="Arial"/>
        </w:rPr>
      </w:pPr>
    </w:p>
    <w:p w14:paraId="099D5D6E" w14:textId="77777777" w:rsidR="007F402F" w:rsidRPr="00F97842" w:rsidRDefault="007F402F" w:rsidP="007F402F">
      <w:pPr>
        <w:spacing w:after="120"/>
        <w:jc w:val="center"/>
        <w:rPr>
          <w:ins w:id="111" w:author="Elias De Moraes Fernandes" w:date="2016-11-02T01:01:00Z"/>
          <w:rFonts w:cs="Arial"/>
        </w:rPr>
      </w:pPr>
    </w:p>
    <w:p w14:paraId="7515EB06" w14:textId="77777777" w:rsidR="007F402F" w:rsidRPr="00F97842" w:rsidRDefault="007F402F" w:rsidP="007F402F">
      <w:pPr>
        <w:spacing w:after="120"/>
        <w:jc w:val="center"/>
        <w:rPr>
          <w:ins w:id="112" w:author="Elias De Moraes Fernandes" w:date="2016-11-02T01:01:00Z"/>
          <w:rFonts w:cs="Arial"/>
        </w:rPr>
      </w:pPr>
    </w:p>
    <w:p w14:paraId="7FA9615C" w14:textId="77777777" w:rsidR="007F402F" w:rsidRPr="00F97842" w:rsidRDefault="007F402F" w:rsidP="007F402F">
      <w:pPr>
        <w:spacing w:after="120"/>
        <w:jc w:val="center"/>
        <w:rPr>
          <w:ins w:id="113" w:author="Elias De Moraes Fernandes" w:date="2016-11-02T01:01:00Z"/>
          <w:rFonts w:cs="Arial"/>
        </w:rPr>
      </w:pPr>
    </w:p>
    <w:p w14:paraId="20090521" w14:textId="77777777" w:rsidR="007F402F" w:rsidRPr="00F97842" w:rsidRDefault="007F402F" w:rsidP="007F402F">
      <w:pPr>
        <w:spacing w:after="120"/>
        <w:jc w:val="center"/>
        <w:rPr>
          <w:ins w:id="114" w:author="Elias De Moraes Fernandes" w:date="2016-11-02T01:01:00Z"/>
          <w:rFonts w:cs="Arial"/>
        </w:rPr>
      </w:pPr>
    </w:p>
    <w:p w14:paraId="15167C76" w14:textId="77777777" w:rsidR="007F402F" w:rsidRPr="00F97842" w:rsidRDefault="007F402F" w:rsidP="007F402F">
      <w:pPr>
        <w:spacing w:after="120"/>
        <w:jc w:val="center"/>
        <w:rPr>
          <w:ins w:id="115" w:author="Elias De Moraes Fernandes" w:date="2016-11-02T01:01:00Z"/>
          <w:rFonts w:cs="Arial"/>
        </w:rPr>
      </w:pPr>
    </w:p>
    <w:p w14:paraId="1AB17A8F" w14:textId="77777777" w:rsidR="007F402F" w:rsidRPr="00F97842" w:rsidRDefault="007F402F" w:rsidP="007F402F">
      <w:pPr>
        <w:spacing w:after="120"/>
        <w:jc w:val="center"/>
        <w:rPr>
          <w:ins w:id="116" w:author="Elias De Moraes Fernandes" w:date="2016-11-02T01:01:00Z"/>
          <w:rFonts w:cs="Arial"/>
        </w:rPr>
      </w:pPr>
    </w:p>
    <w:p w14:paraId="25B78290" w14:textId="77777777" w:rsidR="007F402F" w:rsidRPr="00F97842" w:rsidRDefault="007F402F" w:rsidP="007F402F">
      <w:pPr>
        <w:spacing w:after="120"/>
        <w:jc w:val="center"/>
        <w:rPr>
          <w:ins w:id="117" w:author="Elias De Moraes Fernandes" w:date="2016-11-02T01:01:00Z"/>
          <w:rFonts w:cs="Arial"/>
        </w:rPr>
      </w:pPr>
    </w:p>
    <w:p w14:paraId="0C189426" w14:textId="77777777" w:rsidR="007F402F" w:rsidRPr="00F97842" w:rsidRDefault="007F402F" w:rsidP="007F402F">
      <w:pPr>
        <w:spacing w:after="120"/>
        <w:jc w:val="center"/>
        <w:rPr>
          <w:ins w:id="118" w:author="Elias De Moraes Fernandes" w:date="2016-11-02T01:01:00Z"/>
          <w:rFonts w:cs="Arial"/>
        </w:rPr>
      </w:pPr>
    </w:p>
    <w:p w14:paraId="25F8345F" w14:textId="77777777" w:rsidR="007F402F" w:rsidRPr="00F97842" w:rsidRDefault="007F402F" w:rsidP="007F402F">
      <w:pPr>
        <w:spacing w:after="120"/>
        <w:jc w:val="center"/>
        <w:rPr>
          <w:ins w:id="119" w:author="Elias De Moraes Fernandes" w:date="2016-11-02T01:01:00Z"/>
          <w:rFonts w:cs="Arial"/>
        </w:rPr>
      </w:pPr>
    </w:p>
    <w:p w14:paraId="3DFDEDB0" w14:textId="77777777" w:rsidR="007F402F" w:rsidRPr="00F97842" w:rsidRDefault="007F402F" w:rsidP="007F402F">
      <w:pPr>
        <w:spacing w:after="120"/>
        <w:jc w:val="center"/>
        <w:rPr>
          <w:ins w:id="120" w:author="Elias De Moraes Fernandes" w:date="2016-11-02T01:01:00Z"/>
          <w:rFonts w:cs="Arial"/>
        </w:rPr>
      </w:pPr>
    </w:p>
    <w:p w14:paraId="5739465B" w14:textId="4B2B4379" w:rsidR="0049447C" w:rsidRPr="00335EDF" w:rsidDel="007F402F" w:rsidRDefault="0049447C">
      <w:pPr>
        <w:rPr>
          <w:del w:id="121" w:author="Elias De Moraes Fernandes" w:date="2016-11-02T01:01:00Z"/>
        </w:rPr>
        <w:pPrChange w:id="122" w:author="Elias De Moraes Fernandes" w:date="2016-11-02T01:01:00Z">
          <w:pPr>
            <w:spacing w:after="120"/>
            <w:jc w:val="center"/>
          </w:pPr>
        </w:pPrChange>
      </w:pPr>
    </w:p>
    <w:p w14:paraId="4B4D013A" w14:textId="55C84336" w:rsidR="0049447C" w:rsidRPr="00335EDF" w:rsidDel="007F402F" w:rsidRDefault="0049447C">
      <w:pPr>
        <w:rPr>
          <w:del w:id="123" w:author="Elias De Moraes Fernandes" w:date="2016-11-02T01:01:00Z"/>
        </w:rPr>
        <w:pPrChange w:id="124" w:author="Elias De Moraes Fernandes" w:date="2016-11-02T01:01:00Z">
          <w:pPr>
            <w:spacing w:after="120"/>
            <w:jc w:val="center"/>
          </w:pPr>
        </w:pPrChange>
      </w:pPr>
    </w:p>
    <w:p w14:paraId="6434E4AF" w14:textId="7EC748AD" w:rsidR="00983458" w:rsidRPr="00335EDF" w:rsidDel="007F402F" w:rsidRDefault="00983458">
      <w:pPr>
        <w:rPr>
          <w:del w:id="125" w:author="Elias De Moraes Fernandes" w:date="2016-11-02T01:01:00Z"/>
        </w:rPr>
        <w:pPrChange w:id="126" w:author="Elias De Moraes Fernandes" w:date="2016-11-02T01:01:00Z">
          <w:pPr>
            <w:spacing w:after="120"/>
            <w:jc w:val="center"/>
          </w:pPr>
        </w:pPrChange>
      </w:pPr>
    </w:p>
    <w:p w14:paraId="5C360CE0" w14:textId="3E3C21CA" w:rsidR="0049447C" w:rsidRPr="00335EDF" w:rsidDel="007F402F" w:rsidRDefault="0049447C">
      <w:pPr>
        <w:rPr>
          <w:del w:id="127" w:author="Elias De Moraes Fernandes" w:date="2016-11-02T01:01:00Z"/>
        </w:rPr>
        <w:pPrChange w:id="128" w:author="Elias De Moraes Fernandes" w:date="2016-11-02T01:01:00Z">
          <w:pPr>
            <w:spacing w:after="120"/>
            <w:jc w:val="center"/>
          </w:pPr>
        </w:pPrChange>
      </w:pPr>
    </w:p>
    <w:p w14:paraId="2098DE85" w14:textId="23E90F7C" w:rsidR="0049447C" w:rsidRPr="00335EDF" w:rsidDel="007F402F" w:rsidRDefault="0049447C">
      <w:pPr>
        <w:rPr>
          <w:del w:id="129" w:author="Elias De Moraes Fernandes" w:date="2016-11-02T01:01:00Z"/>
        </w:rPr>
        <w:pPrChange w:id="130" w:author="Elias De Moraes Fernandes" w:date="2016-11-02T01:01:00Z">
          <w:pPr>
            <w:spacing w:after="120"/>
            <w:jc w:val="center"/>
          </w:pPr>
        </w:pPrChange>
      </w:pPr>
    </w:p>
    <w:p w14:paraId="239D526F" w14:textId="3F03DE5D" w:rsidR="0049447C" w:rsidRPr="00335EDF" w:rsidDel="007F402F" w:rsidRDefault="0049447C">
      <w:pPr>
        <w:rPr>
          <w:del w:id="131" w:author="Elias De Moraes Fernandes" w:date="2016-11-02T01:01:00Z"/>
        </w:rPr>
        <w:pPrChange w:id="132" w:author="Elias De Moraes Fernandes" w:date="2016-11-02T01:01:00Z">
          <w:pPr>
            <w:spacing w:after="120"/>
            <w:jc w:val="center"/>
          </w:pPr>
        </w:pPrChange>
      </w:pPr>
    </w:p>
    <w:p w14:paraId="6570360D" w14:textId="12767938" w:rsidR="0049447C" w:rsidRPr="00335EDF" w:rsidDel="007F402F" w:rsidRDefault="0049447C">
      <w:pPr>
        <w:rPr>
          <w:del w:id="133" w:author="Elias De Moraes Fernandes" w:date="2016-11-02T01:01:00Z"/>
        </w:rPr>
        <w:pPrChange w:id="134" w:author="Elias De Moraes Fernandes" w:date="2016-11-02T01:01:00Z">
          <w:pPr>
            <w:spacing w:after="120"/>
            <w:jc w:val="center"/>
          </w:pPr>
        </w:pPrChange>
      </w:pPr>
    </w:p>
    <w:p w14:paraId="1CD686BD" w14:textId="66150E3E" w:rsidR="0049447C" w:rsidRPr="00335EDF" w:rsidDel="007F402F" w:rsidRDefault="0049447C">
      <w:pPr>
        <w:rPr>
          <w:del w:id="135" w:author="Elias De Moraes Fernandes" w:date="2016-11-02T01:01:00Z"/>
        </w:rPr>
        <w:pPrChange w:id="136" w:author="Elias De Moraes Fernandes" w:date="2016-11-02T01:01:00Z">
          <w:pPr>
            <w:spacing w:after="120"/>
            <w:jc w:val="center"/>
          </w:pPr>
        </w:pPrChange>
      </w:pPr>
    </w:p>
    <w:p w14:paraId="6CFBB75B" w14:textId="50D04381" w:rsidR="0049447C" w:rsidRPr="00335EDF" w:rsidDel="007F402F" w:rsidRDefault="0049447C">
      <w:pPr>
        <w:rPr>
          <w:del w:id="137" w:author="Elias De Moraes Fernandes" w:date="2016-11-02T01:01:00Z"/>
        </w:rPr>
        <w:pPrChange w:id="138" w:author="Elias De Moraes Fernandes" w:date="2016-11-02T01:01:00Z">
          <w:pPr>
            <w:spacing w:after="120"/>
            <w:jc w:val="center"/>
          </w:pPr>
        </w:pPrChange>
      </w:pPr>
    </w:p>
    <w:p w14:paraId="0FB60ED4" w14:textId="60BA83AD" w:rsidR="0049447C" w:rsidRPr="00335EDF" w:rsidDel="007F402F" w:rsidRDefault="0049447C">
      <w:pPr>
        <w:rPr>
          <w:del w:id="139" w:author="Elias De Moraes Fernandes" w:date="2016-11-02T01:01:00Z"/>
        </w:rPr>
        <w:pPrChange w:id="140" w:author="Elias De Moraes Fernandes" w:date="2016-11-02T01:01:00Z">
          <w:pPr>
            <w:spacing w:after="120"/>
            <w:jc w:val="center"/>
          </w:pPr>
        </w:pPrChange>
      </w:pPr>
    </w:p>
    <w:p w14:paraId="56639CBA" w14:textId="6E5A7F8D" w:rsidR="0049447C" w:rsidRPr="00335EDF" w:rsidDel="007F402F" w:rsidRDefault="0049447C">
      <w:pPr>
        <w:rPr>
          <w:del w:id="141" w:author="Elias De Moraes Fernandes" w:date="2016-11-02T01:01:00Z"/>
        </w:rPr>
        <w:pPrChange w:id="142" w:author="Elias De Moraes Fernandes" w:date="2016-11-02T01:01:00Z">
          <w:pPr>
            <w:spacing w:after="120"/>
            <w:jc w:val="center"/>
          </w:pPr>
        </w:pPrChange>
      </w:pPr>
    </w:p>
    <w:p w14:paraId="468070E0" w14:textId="20DC4028" w:rsidR="0049447C" w:rsidRPr="00335EDF" w:rsidDel="007F402F" w:rsidRDefault="0049447C">
      <w:pPr>
        <w:rPr>
          <w:del w:id="143" w:author="Elias De Moraes Fernandes" w:date="2016-11-02T01:01:00Z"/>
        </w:rPr>
        <w:pPrChange w:id="144" w:author="Elias De Moraes Fernandes" w:date="2016-11-02T01:01:00Z">
          <w:pPr>
            <w:spacing w:after="120"/>
            <w:jc w:val="center"/>
          </w:pPr>
        </w:pPrChange>
      </w:pPr>
    </w:p>
    <w:p w14:paraId="48770B08" w14:textId="3C9602CB" w:rsidR="0049447C" w:rsidRPr="00335EDF" w:rsidDel="007F402F" w:rsidRDefault="0049447C">
      <w:pPr>
        <w:rPr>
          <w:del w:id="145" w:author="Elias De Moraes Fernandes" w:date="2016-11-02T01:01:00Z"/>
        </w:rPr>
        <w:pPrChange w:id="146" w:author="Elias De Moraes Fernandes" w:date="2016-11-02T01:01:00Z">
          <w:pPr>
            <w:spacing w:after="120"/>
            <w:jc w:val="center"/>
          </w:pPr>
        </w:pPrChange>
      </w:pPr>
    </w:p>
    <w:p w14:paraId="19EEFA97" w14:textId="61F5EB6D" w:rsidR="0049447C" w:rsidRPr="00BF5D0F" w:rsidDel="007F402F" w:rsidRDefault="0049447C">
      <w:pPr>
        <w:spacing w:after="120"/>
        <w:rPr>
          <w:del w:id="147" w:author="Elias De Moraes Fernandes" w:date="2016-11-02T01:01:00Z"/>
        </w:rPr>
        <w:pPrChange w:id="148" w:author="Elias De Moraes Fernandes" w:date="2016-11-02T01:01:00Z">
          <w:pPr>
            <w:spacing w:after="120"/>
            <w:jc w:val="center"/>
          </w:pPr>
        </w:pPrChange>
      </w:pPr>
    </w:p>
    <w:p w14:paraId="2D96E136" w14:textId="6F81D3AF" w:rsidR="00D50E43" w:rsidRDefault="00D50E43">
      <w:pPr>
        <w:rPr>
          <w:ins w:id="149" w:author="Elias De Moraes Fernandes" w:date="2016-11-01T22:08:00Z"/>
          <w:b/>
        </w:rPr>
        <w:pPrChange w:id="150" w:author="Elias De Moraes Fernandes" w:date="2016-11-02T01:01:00Z">
          <w:pPr>
            <w:jc w:val="center"/>
          </w:pPr>
        </w:pPrChange>
      </w:pPr>
    </w:p>
    <w:p w14:paraId="46561C03" w14:textId="104A8FF7" w:rsidR="00A51F16" w:rsidRPr="00117BEB" w:rsidRDefault="006A7859">
      <w:pPr>
        <w:spacing w:after="120"/>
        <w:jc w:val="center"/>
        <w:rPr>
          <w:b/>
          <w:rPrChange w:id="151" w:author="Elias De Moraes Fernandes" w:date="2016-11-02T00:57:00Z">
            <w:rPr>
              <w:b/>
              <w:sz w:val="28"/>
              <w:szCs w:val="28"/>
            </w:rPr>
          </w:rPrChange>
        </w:rPr>
        <w:pPrChange w:id="152" w:author="Elias De Moraes Fernandes" w:date="2016-11-02T00:57:00Z">
          <w:pPr>
            <w:jc w:val="center"/>
          </w:pPr>
        </w:pPrChange>
      </w:pPr>
      <w:r w:rsidRPr="00117BEB">
        <w:rPr>
          <w:b/>
          <w:rPrChange w:id="153" w:author="Elias De Moraes Fernandes" w:date="2016-11-02T00:57:00Z">
            <w:rPr>
              <w:rFonts w:eastAsia="Arial"/>
              <w:b/>
              <w:bCs/>
              <w:sz w:val="28"/>
              <w:szCs w:val="28"/>
            </w:rPr>
          </w:rPrChange>
        </w:rPr>
        <w:t xml:space="preserve">NONDA: </w:t>
      </w:r>
      <w:r w:rsidR="00A51F16" w:rsidRPr="00117BEB">
        <w:rPr>
          <w:b/>
          <w:rPrChange w:id="154" w:author="Elias De Moraes Fernandes" w:date="2016-11-02T00:57:00Z">
            <w:rPr>
              <w:rFonts w:eastAsia="Arial"/>
              <w:b/>
              <w:bCs/>
              <w:sz w:val="28"/>
              <w:szCs w:val="28"/>
            </w:rPr>
          </w:rPrChange>
        </w:rPr>
        <w:t xml:space="preserve">SERIOUS GAME NA EDUCAÇÃO </w:t>
      </w:r>
      <w:r w:rsidR="00A96F8B" w:rsidRPr="00117BEB">
        <w:rPr>
          <w:b/>
          <w:rPrChange w:id="155" w:author="Elias De Moraes Fernandes" w:date="2016-11-02T00:57:00Z">
            <w:rPr>
              <w:rFonts w:eastAsia="Arial"/>
              <w:b/>
              <w:bCs/>
              <w:sz w:val="28"/>
              <w:szCs w:val="28"/>
            </w:rPr>
          </w:rPrChange>
        </w:rPr>
        <w:t>DE RESÍDUOS SÓLIDOS URBANOS ATRAVÉS DA VERMITECNOLOGIA</w:t>
      </w:r>
    </w:p>
    <w:p w14:paraId="07B50FE1" w14:textId="77777777" w:rsidR="0049447C" w:rsidRPr="00F97842" w:rsidRDefault="0049447C" w:rsidP="0049447C">
      <w:pPr>
        <w:spacing w:after="120"/>
        <w:jc w:val="center"/>
        <w:rPr>
          <w:rFonts w:cs="Arial"/>
          <w:b/>
          <w:sz w:val="28"/>
          <w:szCs w:val="28"/>
        </w:rPr>
      </w:pPr>
    </w:p>
    <w:p w14:paraId="482EEFE6" w14:textId="77777777" w:rsidR="0049447C" w:rsidRPr="00F97842" w:rsidRDefault="0049447C" w:rsidP="0049447C">
      <w:pPr>
        <w:spacing w:after="120"/>
        <w:jc w:val="center"/>
        <w:rPr>
          <w:rFonts w:cs="Arial"/>
          <w:b/>
          <w:sz w:val="28"/>
          <w:szCs w:val="28"/>
        </w:rPr>
      </w:pPr>
    </w:p>
    <w:p w14:paraId="4BB624C9" w14:textId="77777777" w:rsidR="0049447C" w:rsidRPr="00F97842" w:rsidRDefault="0049447C" w:rsidP="0049447C">
      <w:pPr>
        <w:spacing w:after="120"/>
        <w:jc w:val="center"/>
        <w:rPr>
          <w:rFonts w:cs="Arial"/>
          <w:b/>
          <w:sz w:val="28"/>
          <w:szCs w:val="28"/>
        </w:rPr>
      </w:pPr>
    </w:p>
    <w:p w14:paraId="14335E2E" w14:textId="5B0A18B4" w:rsidR="00DC4057" w:rsidRDefault="00DC4057" w:rsidP="0049447C">
      <w:pPr>
        <w:spacing w:after="120"/>
        <w:jc w:val="center"/>
        <w:rPr>
          <w:ins w:id="156" w:author="Elias De Moraes Fernandes" w:date="2016-11-01T22:03:00Z"/>
          <w:rFonts w:cs="Arial"/>
          <w:b/>
          <w:sz w:val="28"/>
          <w:szCs w:val="28"/>
        </w:rPr>
      </w:pPr>
    </w:p>
    <w:p w14:paraId="69617673" w14:textId="77777777" w:rsidR="00DC4057" w:rsidRPr="00F97842" w:rsidRDefault="00DC4057" w:rsidP="0049447C">
      <w:pPr>
        <w:spacing w:after="120"/>
        <w:jc w:val="center"/>
        <w:rPr>
          <w:rFonts w:cs="Arial"/>
          <w:b/>
          <w:sz w:val="28"/>
          <w:szCs w:val="28"/>
        </w:rPr>
      </w:pPr>
    </w:p>
    <w:p w14:paraId="2401A523" w14:textId="77777777" w:rsidR="0049447C" w:rsidRPr="00642686" w:rsidRDefault="00F92795" w:rsidP="00557DC1">
      <w:pPr>
        <w:ind w:left="4536"/>
        <w:jc w:val="both"/>
        <w:rPr>
          <w:sz w:val="20"/>
          <w:szCs w:val="20"/>
        </w:rPr>
      </w:pPr>
      <w:r w:rsidRPr="00642686">
        <w:rPr>
          <w:rFonts w:eastAsia="Arial"/>
          <w:sz w:val="20"/>
          <w:szCs w:val="20"/>
        </w:rPr>
        <w:t xml:space="preserve">Trabalho de Conclusão de Curso de graduação, </w:t>
      </w:r>
      <w:r w:rsidR="00C86C1A" w:rsidRPr="00642686">
        <w:rPr>
          <w:rFonts w:eastAsia="Arial"/>
          <w:sz w:val="20"/>
          <w:szCs w:val="20"/>
        </w:rPr>
        <w:t xml:space="preserve">do curso Superior de Tecnologia em Análise e Desenvolvimento de Sistemas da Coordenação de Informática – </w:t>
      </w:r>
      <w:r w:rsidR="00EB1B6C" w:rsidRPr="00642686">
        <w:rPr>
          <w:rFonts w:eastAsia="Arial"/>
          <w:sz w:val="20"/>
          <w:szCs w:val="20"/>
        </w:rPr>
        <w:t>TADS</w:t>
      </w:r>
      <w:r w:rsidR="00C86C1A" w:rsidRPr="00642686">
        <w:rPr>
          <w:rFonts w:eastAsia="Arial"/>
          <w:sz w:val="20"/>
          <w:szCs w:val="20"/>
        </w:rPr>
        <w:t xml:space="preserve"> – da Universidade Tecnológica Federal do Paraná – UTFPR, como requisito parcial para a obtenção do título de Tecnólogo.</w:t>
      </w:r>
    </w:p>
    <w:p w14:paraId="6E28E42A" w14:textId="77777777" w:rsidR="006E5257" w:rsidRPr="00642686" w:rsidRDefault="006E5257" w:rsidP="00557DC1">
      <w:pPr>
        <w:ind w:left="4536"/>
        <w:jc w:val="both"/>
        <w:rPr>
          <w:sz w:val="20"/>
          <w:szCs w:val="20"/>
        </w:rPr>
      </w:pPr>
    </w:p>
    <w:p w14:paraId="31C5FECB" w14:textId="4B77C27C" w:rsidR="006E5257" w:rsidRPr="00642686" w:rsidRDefault="00557DC1" w:rsidP="00AB308D">
      <w:pPr>
        <w:ind w:left="4536"/>
        <w:jc w:val="both"/>
        <w:outlineLvl w:val="0"/>
        <w:rPr>
          <w:sz w:val="20"/>
          <w:szCs w:val="20"/>
        </w:rPr>
      </w:pPr>
      <w:r w:rsidRPr="00642686">
        <w:rPr>
          <w:rFonts w:eastAsia="Arial"/>
          <w:sz w:val="20"/>
          <w:szCs w:val="20"/>
        </w:rPr>
        <w:t xml:space="preserve">Orientador: Prof. Dr. </w:t>
      </w:r>
      <w:r w:rsidR="002F4499" w:rsidRPr="00642686">
        <w:rPr>
          <w:rFonts w:eastAsia="Arial"/>
          <w:sz w:val="20"/>
          <w:szCs w:val="20"/>
        </w:rPr>
        <w:t xml:space="preserve">Paulo </w:t>
      </w:r>
      <w:r w:rsidR="1F64E18D" w:rsidRPr="00642686">
        <w:rPr>
          <w:rFonts w:eastAsia="Arial"/>
          <w:sz w:val="20"/>
          <w:szCs w:val="20"/>
        </w:rPr>
        <w:t xml:space="preserve">Augusto </w:t>
      </w:r>
      <w:r w:rsidR="002F4499" w:rsidRPr="00642686">
        <w:rPr>
          <w:rFonts w:eastAsia="Arial"/>
          <w:sz w:val="20"/>
          <w:szCs w:val="20"/>
        </w:rPr>
        <w:t>Nardi</w:t>
      </w:r>
    </w:p>
    <w:p w14:paraId="13CC7C01" w14:textId="77777777" w:rsidR="00F92795" w:rsidRPr="00F97842" w:rsidRDefault="00F92795">
      <w:pPr>
        <w:pPrChange w:id="157" w:author="Elias De Moraes Fernandes" w:date="2016-11-01T21:57:00Z">
          <w:pPr>
            <w:spacing w:after="120"/>
            <w:jc w:val="center"/>
          </w:pPr>
        </w:pPrChange>
      </w:pPr>
    </w:p>
    <w:p w14:paraId="26BDE611" w14:textId="77777777" w:rsidR="00F92795" w:rsidRPr="00642686" w:rsidRDefault="00F92795">
      <w:pPr>
        <w:pPrChange w:id="158" w:author="Elias De Moraes Fernandes" w:date="2016-11-01T21:58:00Z">
          <w:pPr>
            <w:spacing w:after="120"/>
            <w:jc w:val="center"/>
          </w:pPr>
        </w:pPrChange>
      </w:pPr>
    </w:p>
    <w:p w14:paraId="5E2FDA63" w14:textId="77777777" w:rsidR="00F92795" w:rsidRPr="00642686" w:rsidRDefault="00F92795">
      <w:pPr>
        <w:jc w:val="center"/>
        <w:pPrChange w:id="159" w:author="Elias De Moraes Fernandes" w:date="2016-11-01T22:01:00Z">
          <w:pPr>
            <w:spacing w:after="120"/>
            <w:jc w:val="center"/>
          </w:pPr>
        </w:pPrChange>
      </w:pPr>
    </w:p>
    <w:p w14:paraId="6CD9FB5A" w14:textId="77777777" w:rsidR="00F92795" w:rsidRPr="00642686" w:rsidRDefault="00F92795">
      <w:pPr>
        <w:jc w:val="center"/>
        <w:pPrChange w:id="160" w:author="Elias De Moraes Fernandes" w:date="2016-11-01T22:01:00Z">
          <w:pPr>
            <w:spacing w:after="120"/>
            <w:jc w:val="center"/>
          </w:pPr>
        </w:pPrChange>
      </w:pPr>
    </w:p>
    <w:p w14:paraId="018CA169" w14:textId="77777777" w:rsidR="00557DC1" w:rsidRPr="00642686" w:rsidRDefault="00557DC1">
      <w:pPr>
        <w:jc w:val="center"/>
        <w:pPrChange w:id="161" w:author="Elias De Moraes Fernandes" w:date="2016-11-01T22:01:00Z">
          <w:pPr>
            <w:spacing w:after="120"/>
          </w:pPr>
        </w:pPrChange>
      </w:pPr>
    </w:p>
    <w:p w14:paraId="0B18FA69" w14:textId="77777777" w:rsidR="00983458" w:rsidRPr="00642686" w:rsidRDefault="00983458">
      <w:pPr>
        <w:jc w:val="center"/>
        <w:pPrChange w:id="162" w:author="Elias De Moraes Fernandes" w:date="2016-11-01T22:01:00Z">
          <w:pPr>
            <w:spacing w:after="120"/>
            <w:jc w:val="center"/>
          </w:pPr>
        </w:pPrChange>
      </w:pPr>
    </w:p>
    <w:p w14:paraId="636CA568" w14:textId="77777777" w:rsidR="002F4499" w:rsidRPr="00642686" w:rsidRDefault="002F4499">
      <w:pPr>
        <w:jc w:val="center"/>
        <w:pPrChange w:id="163" w:author="Elias De Moraes Fernandes" w:date="2016-11-01T22:01:00Z">
          <w:pPr>
            <w:spacing w:after="120"/>
            <w:jc w:val="center"/>
            <w:outlineLvl w:val="0"/>
          </w:pPr>
        </w:pPrChange>
      </w:pPr>
    </w:p>
    <w:p w14:paraId="300BA683" w14:textId="6C4F8168" w:rsidR="00642686" w:rsidRDefault="00642686">
      <w:pPr>
        <w:jc w:val="center"/>
        <w:rPr>
          <w:ins w:id="164" w:author="Elias De Moraes Fernandes" w:date="2016-11-01T22:00:00Z"/>
        </w:rPr>
        <w:pPrChange w:id="165" w:author="Elias De Moraes Fernandes" w:date="2016-11-01T22:01:00Z">
          <w:pPr>
            <w:spacing w:after="120"/>
            <w:jc w:val="center"/>
            <w:outlineLvl w:val="0"/>
          </w:pPr>
        </w:pPrChange>
      </w:pPr>
    </w:p>
    <w:p w14:paraId="4DCC34AA" w14:textId="4F184AE9" w:rsidR="00642686" w:rsidRDefault="00642686">
      <w:pPr>
        <w:rPr>
          <w:ins w:id="166" w:author="Elias De Moraes Fernandes" w:date="2016-11-01T22:00:00Z"/>
        </w:rPr>
        <w:pPrChange w:id="167" w:author="Elias De Moraes Fernandes" w:date="2016-11-01T22:08:00Z">
          <w:pPr>
            <w:spacing w:after="120"/>
            <w:jc w:val="center"/>
            <w:outlineLvl w:val="0"/>
          </w:pPr>
        </w:pPrChange>
      </w:pPr>
    </w:p>
    <w:p w14:paraId="2E0D4323" w14:textId="77777777" w:rsidR="00642686" w:rsidRDefault="00642686">
      <w:pPr>
        <w:jc w:val="center"/>
        <w:rPr>
          <w:ins w:id="168" w:author="Elias De Moraes Fernandes" w:date="2016-11-01T22:00:00Z"/>
        </w:rPr>
        <w:pPrChange w:id="169" w:author="Elias De Moraes Fernandes" w:date="2016-11-01T22:01:00Z">
          <w:pPr>
            <w:spacing w:after="120"/>
            <w:jc w:val="center"/>
            <w:outlineLvl w:val="0"/>
          </w:pPr>
        </w:pPrChange>
      </w:pPr>
    </w:p>
    <w:p w14:paraId="4DD56656" w14:textId="77777777" w:rsidR="00642686" w:rsidRDefault="00642686">
      <w:pPr>
        <w:jc w:val="center"/>
        <w:rPr>
          <w:ins w:id="170" w:author="Elias De Moraes Fernandes" w:date="2016-11-01T22:00:00Z"/>
        </w:rPr>
        <w:pPrChange w:id="171" w:author="Elias De Moraes Fernandes" w:date="2016-11-01T22:01:00Z">
          <w:pPr>
            <w:spacing w:after="120"/>
            <w:jc w:val="center"/>
            <w:outlineLvl w:val="0"/>
          </w:pPr>
        </w:pPrChange>
      </w:pPr>
    </w:p>
    <w:p w14:paraId="584B49A3" w14:textId="49FFC29C" w:rsidR="00F92795" w:rsidRPr="00642686" w:rsidRDefault="00F92795">
      <w:pPr>
        <w:jc w:val="center"/>
        <w:pPrChange w:id="172" w:author="Elias De Moraes Fernandes" w:date="2016-11-01T22:01:00Z">
          <w:pPr>
            <w:spacing w:after="120"/>
            <w:jc w:val="center"/>
            <w:outlineLvl w:val="0"/>
          </w:pPr>
        </w:pPrChange>
      </w:pPr>
      <w:r w:rsidRPr="00642686">
        <w:rPr>
          <w:rPrChange w:id="173" w:author="Elias De Moraes Fernandes" w:date="2016-11-01T21:58:00Z">
            <w:rPr>
              <w:rFonts w:eastAsia="Arial"/>
            </w:rPr>
          </w:rPrChange>
        </w:rPr>
        <w:t>CORNÉLIO PROCÓPIO</w:t>
      </w:r>
    </w:p>
    <w:p w14:paraId="35520782" w14:textId="77777777" w:rsidR="00642686" w:rsidRDefault="00B94441">
      <w:pPr>
        <w:jc w:val="center"/>
        <w:rPr>
          <w:ins w:id="174" w:author="Elias De Moraes Fernandes" w:date="2016-11-01T22:00:00Z"/>
        </w:rPr>
        <w:pPrChange w:id="175" w:author="Elias De Moraes Fernandes" w:date="2016-11-01T22:01:00Z">
          <w:pPr/>
        </w:pPrChange>
      </w:pPr>
      <w:r w:rsidRPr="00642686">
        <w:rPr>
          <w:rPrChange w:id="176" w:author="Elias De Moraes Fernandes" w:date="2016-11-01T21:58:00Z">
            <w:rPr>
              <w:rFonts w:eastAsia="Arial"/>
            </w:rPr>
          </w:rPrChange>
        </w:rPr>
        <w:t>201</w:t>
      </w:r>
      <w:r w:rsidR="003F6C43" w:rsidRPr="00642686">
        <w:rPr>
          <w:rPrChange w:id="177" w:author="Elias De Moraes Fernandes" w:date="2016-11-01T21:58:00Z">
            <w:rPr>
              <w:rFonts w:eastAsia="Arial"/>
            </w:rPr>
          </w:rPrChange>
        </w:rPr>
        <w:t>6</w:t>
      </w:r>
    </w:p>
    <w:p w14:paraId="783284E1" w14:textId="0E571084" w:rsidR="003F3C5F" w:rsidRPr="00642686" w:rsidRDefault="003F3C5F">
      <w:pPr>
        <w:pPrChange w:id="178" w:author="Elias De Moraes Fernandes" w:date="2016-11-01T22:00:00Z">
          <w:pPr>
            <w:spacing w:after="120"/>
            <w:jc w:val="center"/>
          </w:pPr>
        </w:pPrChange>
      </w:pPr>
    </w:p>
    <w:p w14:paraId="5CB646D2" w14:textId="77777777" w:rsidR="00FA7218" w:rsidRDefault="00FA7218">
      <w:pPr>
        <w:spacing w:after="200" w:line="276" w:lineRule="auto"/>
        <w:rPr>
          <w:ins w:id="179" w:author="Elias De Moraes Fernandes" w:date="2016-10-30T02:32:00Z"/>
          <w:rFonts w:cs="Arial"/>
          <w:b/>
        </w:rPr>
      </w:pPr>
      <w:ins w:id="180" w:author="Elias De Moraes Fernandes" w:date="2016-10-30T02:32:00Z">
        <w:del w:id="181" w:author="Elias De Moraes Fernandes" w:date="2016-10-31T12:50:00Z">
          <w:r w:rsidDel="00253DAF">
            <w:rPr>
              <w:rFonts w:cs="Arial"/>
              <w:b/>
            </w:rPr>
            <w:br w:type="page"/>
          </w:r>
        </w:del>
      </w:ins>
    </w:p>
    <w:tbl>
      <w:tblPr>
        <w:tblpPr w:leftFromText="141" w:rightFromText="141" w:vertAnchor="text" w:horzAnchor="margin" w:tblpY="68"/>
        <w:tblW w:w="921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  <w:tblPrChange w:id="182" w:author="Convidado" w:date="2016-11-01T09:16:00Z">
          <w:tblPr>
            <w:tblpPr w:leftFromText="141" w:rightFromText="141" w:vertAnchor="text" w:horzAnchor="margin" w:tblpY="68"/>
            <w:tblW w:w="9211" w:type="dxa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Look w:val="01E0" w:firstRow="1" w:lastRow="1" w:firstColumn="1" w:lastColumn="1" w:noHBand="0" w:noVBand="0"/>
          </w:tblPr>
        </w:tblPrChange>
      </w:tblPr>
      <w:tblGrid>
        <w:gridCol w:w="2093"/>
        <w:gridCol w:w="4961"/>
        <w:gridCol w:w="2157"/>
        <w:tblGridChange w:id="183">
          <w:tblGrid>
            <w:gridCol w:w="360"/>
            <w:gridCol w:w="360"/>
            <w:gridCol w:w="360"/>
          </w:tblGrid>
        </w:tblGridChange>
      </w:tblGrid>
      <w:tr w:rsidR="00FA7218" w:rsidRPr="00797448" w14:paraId="756218CE" w14:textId="77777777" w:rsidTr="5816E76D">
        <w:trPr>
          <w:trHeight w:val="1129"/>
          <w:ins w:id="184" w:author="Elias De Moraes Fernandes" w:date="2016-10-30T02:32:00Z"/>
        </w:trPr>
        <w:tc>
          <w:tcPr>
            <w:tcW w:w="2093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  <w:tcPrChange w:id="185" w:author="Convidado" w:date="2016-11-01T09:16:00Z">
              <w:tcPr>
                <w:tcW w:w="2093" w:type="dxa"/>
                <w:tcBorders>
                  <w:top w:val="nil"/>
                  <w:left w:val="nil"/>
                  <w:bottom w:val="single" w:sz="12" w:space="0" w:color="auto"/>
                  <w:right w:val="nil"/>
                </w:tcBorders>
              </w:tcPr>
            </w:tcPrChange>
          </w:tcPr>
          <w:p w14:paraId="57C7BB1B" w14:textId="77777777" w:rsidR="00FA7218" w:rsidRPr="00797448" w:rsidRDefault="00FA7218">
            <w:pPr>
              <w:jc w:val="center"/>
              <w:rPr>
                <w:ins w:id="186" w:author="Elias De Moraes Fernandes" w:date="2016-10-30T02:32:00Z"/>
                <w:rFonts w:ascii="Arial" w:eastAsia="Arial" w:hAnsi="Arial" w:cs="Arial"/>
                <w:sz w:val="20"/>
                <w:szCs w:val="20"/>
                <w:rPrChange w:id="187" w:author="Convidado" w:date="2016-11-01T09:08:00Z">
                  <w:rPr>
                    <w:ins w:id="188" w:author="Elias De Moraes Fernandes" w:date="2016-10-30T02:32:00Z"/>
                    <w:rFonts w:cs="Arial"/>
                    <w:sz w:val="20"/>
                    <w:szCs w:val="20"/>
                  </w:rPr>
                </w:rPrChange>
              </w:rPr>
            </w:pPr>
            <w:ins w:id="189" w:author="Elias De Moraes Fernandes" w:date="2016-10-30T02:32:00Z">
              <w:r>
                <w:br w:type="page"/>
              </w:r>
              <w:r>
                <w:br w:type="page"/>
              </w:r>
              <w:r>
                <w:rPr>
                  <w:rFonts w:cs="Arial"/>
                  <w:noProof/>
                  <w:sz w:val="20"/>
                  <w:szCs w:val="20"/>
                  <w:rPrChange w:id="190" w:author="Unknown">
                    <w:rPr>
                      <w:noProof/>
                    </w:rPr>
                  </w:rPrChange>
                </w:rPr>
                <w:drawing>
                  <wp:inline distT="0" distB="0" distL="0" distR="0" wp14:anchorId="1235B2F3" wp14:editId="311ED46B">
                    <wp:extent cx="771525" cy="800100"/>
                    <wp:effectExtent l="0" t="0" r="9525" b="0"/>
                    <wp:docPr id="25" name="Imagem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m 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771525" cy="800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4961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  <w:tcPrChange w:id="191" w:author="Convidado" w:date="2016-11-01T09:16:00Z">
              <w:tcPr>
                <w:tcW w:w="4961" w:type="dxa"/>
                <w:tcBorders>
                  <w:top w:val="nil"/>
                  <w:left w:val="nil"/>
                  <w:bottom w:val="single" w:sz="12" w:space="0" w:color="auto"/>
                  <w:right w:val="nil"/>
                </w:tcBorders>
              </w:tcPr>
            </w:tcPrChange>
          </w:tcPr>
          <w:p w14:paraId="2461EC54" w14:textId="77777777" w:rsidR="00FA7218" w:rsidRPr="00BB0471" w:rsidRDefault="00FA7218">
            <w:pPr>
              <w:jc w:val="center"/>
              <w:rPr>
                <w:ins w:id="192" w:author="Elias De Moraes Fernandes" w:date="2016-10-30T02:32:00Z"/>
                <w:rFonts w:eastAsia="Arial"/>
                <w:sz w:val="16"/>
                <w:szCs w:val="16"/>
                <w:rPrChange w:id="193" w:author="Elias De Moraes Fernandes" w:date="2016-11-01T22:09:00Z">
                  <w:rPr>
                    <w:ins w:id="194" w:author="Elias De Moraes Fernandes" w:date="2016-10-30T02:32:00Z"/>
                    <w:rFonts w:cs="Arial"/>
                    <w:sz w:val="16"/>
                    <w:szCs w:val="16"/>
                  </w:rPr>
                </w:rPrChange>
              </w:rPr>
            </w:pPr>
            <w:ins w:id="195" w:author="Elias De Moraes Fernandes" w:date="2016-10-30T02:32:00Z">
              <w:r w:rsidRPr="00BB0471">
                <w:rPr>
                  <w:rFonts w:eastAsia="Arial"/>
                  <w:sz w:val="16"/>
                  <w:szCs w:val="16"/>
                  <w:rPrChange w:id="196" w:author="Elias De Moraes Fernandes" w:date="2016-11-01T22:09:00Z">
                    <w:rPr>
                      <w:rFonts w:cs="Arial"/>
                      <w:sz w:val="16"/>
                      <w:szCs w:val="16"/>
                    </w:rPr>
                  </w:rPrChange>
                </w:rPr>
                <w:t>Ministério da Educação</w:t>
              </w:r>
            </w:ins>
          </w:p>
          <w:p w14:paraId="5BB40D1C" w14:textId="77777777" w:rsidR="00FA7218" w:rsidRPr="00BB0471" w:rsidRDefault="00FA7218">
            <w:pPr>
              <w:jc w:val="center"/>
              <w:rPr>
                <w:ins w:id="197" w:author="Elias De Moraes Fernandes" w:date="2016-10-30T02:32:00Z"/>
                <w:rFonts w:eastAsia="Arial"/>
                <w:b/>
                <w:bCs/>
                <w:sz w:val="16"/>
                <w:szCs w:val="16"/>
                <w:rPrChange w:id="198" w:author="Elias De Moraes Fernandes" w:date="2016-11-01T22:09:00Z">
                  <w:rPr>
                    <w:ins w:id="199" w:author="Elias De Moraes Fernandes" w:date="2016-10-30T02:32:00Z"/>
                    <w:rFonts w:cs="Arial"/>
                    <w:b/>
                    <w:bCs/>
                    <w:sz w:val="16"/>
                    <w:szCs w:val="16"/>
                  </w:rPr>
                </w:rPrChange>
              </w:rPr>
            </w:pPr>
            <w:ins w:id="200" w:author="Elias De Moraes Fernandes" w:date="2016-10-30T02:32:00Z">
              <w:r w:rsidRPr="00BB0471">
                <w:rPr>
                  <w:rFonts w:eastAsia="Arial"/>
                  <w:b/>
                  <w:bCs/>
                  <w:sz w:val="16"/>
                  <w:szCs w:val="16"/>
                  <w:rPrChange w:id="201" w:author="Elias De Moraes Fernandes" w:date="2016-11-01T22:09:00Z">
                    <w:rPr>
                      <w:rFonts w:cs="Arial"/>
                      <w:b/>
                      <w:bCs/>
                      <w:sz w:val="16"/>
                      <w:szCs w:val="16"/>
                    </w:rPr>
                  </w:rPrChange>
                </w:rPr>
                <w:t>Universidade Tecnológica Federal do Paraná</w:t>
              </w:r>
            </w:ins>
          </w:p>
          <w:p w14:paraId="2567C6A9" w14:textId="77777777" w:rsidR="00FA7218" w:rsidRPr="00BB0471" w:rsidRDefault="00FA7218">
            <w:pPr>
              <w:jc w:val="center"/>
              <w:rPr>
                <w:ins w:id="202" w:author="Elias De Moraes Fernandes" w:date="2016-10-30T02:32:00Z"/>
                <w:rFonts w:eastAsia="Arial"/>
                <w:sz w:val="16"/>
                <w:szCs w:val="16"/>
                <w:rPrChange w:id="203" w:author="Elias De Moraes Fernandes" w:date="2016-11-01T22:09:00Z">
                  <w:rPr>
                    <w:ins w:id="204" w:author="Elias De Moraes Fernandes" w:date="2016-10-30T02:32:00Z"/>
                    <w:rFonts w:cs="Arial"/>
                    <w:sz w:val="16"/>
                    <w:szCs w:val="16"/>
                  </w:rPr>
                </w:rPrChange>
              </w:rPr>
            </w:pPr>
            <w:ins w:id="205" w:author="Elias De Moraes Fernandes" w:date="2016-10-30T02:32:00Z">
              <w:r w:rsidRPr="00BB0471">
                <w:rPr>
                  <w:rFonts w:eastAsia="Arial"/>
                  <w:sz w:val="16"/>
                  <w:szCs w:val="16"/>
                  <w:rPrChange w:id="206" w:author="Elias De Moraes Fernandes" w:date="2016-11-01T22:09:00Z">
                    <w:rPr>
                      <w:rFonts w:cs="Arial"/>
                      <w:sz w:val="16"/>
                      <w:szCs w:val="16"/>
                    </w:rPr>
                  </w:rPrChange>
                </w:rPr>
                <w:t>Câmpus Cornélio Procópio</w:t>
              </w:r>
            </w:ins>
          </w:p>
          <w:p w14:paraId="04B478BD" w14:textId="61B82418" w:rsidR="00B24DDA" w:rsidRDefault="00B24DDA" w:rsidP="00B24DDA">
            <w:pPr>
              <w:jc w:val="center"/>
              <w:rPr>
                <w:ins w:id="207" w:author="Elias De Moraes Fernandes" w:date="2016-11-01T22:14:00Z"/>
                <w:rFonts w:eastAsia="Arial"/>
                <w:sz w:val="16"/>
                <w:szCs w:val="16"/>
              </w:rPr>
            </w:pPr>
            <w:ins w:id="208" w:author="Elias De Moraes Fernandes" w:date="2016-11-01T22:12:00Z">
              <w:r>
                <w:rPr>
                  <w:rFonts w:eastAsia="Arial"/>
                  <w:sz w:val="16"/>
                  <w:szCs w:val="16"/>
                </w:rPr>
                <w:t>D</w:t>
              </w:r>
            </w:ins>
            <w:ins w:id="209" w:author="Elias De Moraes Fernandes" w:date="2016-11-01T22:11:00Z">
              <w:r>
                <w:rPr>
                  <w:rFonts w:eastAsia="Arial"/>
                  <w:sz w:val="16"/>
                  <w:szCs w:val="16"/>
                </w:rPr>
                <w:t xml:space="preserve">iretoria </w:t>
              </w:r>
            </w:ins>
            <w:ins w:id="210" w:author="Elias De Moraes Fernandes" w:date="2016-11-01T22:12:00Z">
              <w:r>
                <w:rPr>
                  <w:rFonts w:eastAsia="Arial"/>
                  <w:sz w:val="16"/>
                  <w:szCs w:val="16"/>
                </w:rPr>
                <w:t>d</w:t>
              </w:r>
            </w:ins>
            <w:ins w:id="211" w:author="Elias De Moraes Fernandes" w:date="2016-11-01T22:11:00Z">
              <w:r>
                <w:rPr>
                  <w:rFonts w:eastAsia="Arial"/>
                  <w:sz w:val="16"/>
                  <w:szCs w:val="16"/>
                </w:rPr>
                <w:t xml:space="preserve">e Graduação </w:t>
              </w:r>
            </w:ins>
            <w:ins w:id="212" w:author="Elias De Moraes Fernandes" w:date="2016-11-01T22:12:00Z">
              <w:r>
                <w:rPr>
                  <w:rFonts w:eastAsia="Arial"/>
                  <w:sz w:val="16"/>
                  <w:szCs w:val="16"/>
                </w:rPr>
                <w:t>e</w:t>
              </w:r>
            </w:ins>
            <w:ins w:id="213" w:author="Elias De Moraes Fernandes" w:date="2016-11-01T22:11:00Z">
              <w:r w:rsidRPr="00B24DDA">
                <w:rPr>
                  <w:rFonts w:eastAsia="Arial"/>
                  <w:sz w:val="16"/>
                  <w:szCs w:val="16"/>
                </w:rPr>
                <w:t xml:space="preserve"> Educação Profissional</w:t>
              </w:r>
            </w:ins>
          </w:p>
          <w:p w14:paraId="24A17953" w14:textId="224B130C" w:rsidR="00B24DDA" w:rsidRPr="00B24DDA" w:rsidRDefault="00B24DDA" w:rsidP="00B24DDA">
            <w:pPr>
              <w:jc w:val="center"/>
              <w:rPr>
                <w:ins w:id="214" w:author="Elias De Moraes Fernandes" w:date="2016-11-01T22:11:00Z"/>
                <w:rFonts w:eastAsia="Arial"/>
                <w:sz w:val="16"/>
                <w:szCs w:val="16"/>
              </w:rPr>
            </w:pPr>
            <w:ins w:id="215" w:author="Elias De Moraes Fernandes" w:date="2016-11-01T22:14:00Z">
              <w:r w:rsidRPr="00B24DDA">
                <w:rPr>
                  <w:rFonts w:eastAsia="Arial"/>
                  <w:sz w:val="16"/>
                  <w:szCs w:val="16"/>
                </w:rPr>
                <w:t>Sistemas da Coordenação de Informática</w:t>
              </w:r>
            </w:ins>
            <w:ins w:id="216" w:author="Elias De Moraes Fernandes" w:date="2016-11-01T22:15:00Z">
              <w:r>
                <w:rPr>
                  <w:rFonts w:eastAsia="Arial"/>
                  <w:sz w:val="16"/>
                  <w:szCs w:val="16"/>
                </w:rPr>
                <w:t xml:space="preserve"> </w:t>
              </w:r>
            </w:ins>
          </w:p>
          <w:p w14:paraId="1A889A18" w14:textId="4AE8B87E" w:rsidR="00B24DDA" w:rsidRPr="00B24DDA" w:rsidRDefault="00B24DDA" w:rsidP="00B24DDA">
            <w:pPr>
              <w:jc w:val="center"/>
              <w:rPr>
                <w:ins w:id="217" w:author="Elias De Moraes Fernandes" w:date="2016-11-01T22:11:00Z"/>
                <w:rFonts w:eastAsia="Arial"/>
                <w:sz w:val="16"/>
                <w:szCs w:val="16"/>
              </w:rPr>
            </w:pPr>
            <w:ins w:id="218" w:author="Elias De Moraes Fernandes" w:date="2016-11-01T22:11:00Z">
              <w:r>
                <w:rPr>
                  <w:rFonts w:eastAsia="Arial"/>
                  <w:sz w:val="16"/>
                  <w:szCs w:val="16"/>
                </w:rPr>
                <w:t xml:space="preserve">Tecnologia </w:t>
              </w:r>
            </w:ins>
            <w:ins w:id="219" w:author="Elias De Moraes Fernandes" w:date="2016-11-01T22:12:00Z">
              <w:r>
                <w:rPr>
                  <w:rFonts w:eastAsia="Arial"/>
                  <w:sz w:val="16"/>
                  <w:szCs w:val="16"/>
                </w:rPr>
                <w:t>e</w:t>
              </w:r>
            </w:ins>
            <w:ins w:id="220" w:author="Elias De Moraes Fernandes" w:date="2016-11-01T22:11:00Z">
              <w:r>
                <w:rPr>
                  <w:rFonts w:eastAsia="Arial"/>
                  <w:sz w:val="16"/>
                  <w:szCs w:val="16"/>
                </w:rPr>
                <w:t xml:space="preserve">m Análise </w:t>
              </w:r>
            </w:ins>
            <w:ins w:id="221" w:author="Elias De Moraes Fernandes" w:date="2016-11-01T22:12:00Z">
              <w:r>
                <w:rPr>
                  <w:rFonts w:eastAsia="Arial"/>
                  <w:sz w:val="16"/>
                  <w:szCs w:val="16"/>
                </w:rPr>
                <w:t>e</w:t>
              </w:r>
            </w:ins>
            <w:ins w:id="222" w:author="Elias De Moraes Fernandes" w:date="2016-11-01T22:11:00Z">
              <w:r>
                <w:rPr>
                  <w:rFonts w:eastAsia="Arial"/>
                  <w:sz w:val="16"/>
                  <w:szCs w:val="16"/>
                </w:rPr>
                <w:t xml:space="preserve"> Desenvolvimento </w:t>
              </w:r>
            </w:ins>
            <w:ins w:id="223" w:author="Elias De Moraes Fernandes" w:date="2016-11-01T22:12:00Z">
              <w:r>
                <w:rPr>
                  <w:rFonts w:eastAsia="Arial"/>
                  <w:sz w:val="16"/>
                  <w:szCs w:val="16"/>
                </w:rPr>
                <w:t>d</w:t>
              </w:r>
            </w:ins>
            <w:ins w:id="224" w:author="Elias De Moraes Fernandes" w:date="2016-11-01T22:11:00Z">
              <w:r w:rsidRPr="00B24DDA">
                <w:rPr>
                  <w:rFonts w:eastAsia="Arial"/>
                  <w:sz w:val="16"/>
                  <w:szCs w:val="16"/>
                </w:rPr>
                <w:t>e Sistemas</w:t>
              </w:r>
            </w:ins>
          </w:p>
          <w:p w14:paraId="193D12EB" w14:textId="5B644404" w:rsidR="00FA7218" w:rsidRPr="00BB0471" w:rsidDel="00B24DDA" w:rsidRDefault="00FA7218">
            <w:pPr>
              <w:jc w:val="center"/>
              <w:rPr>
                <w:ins w:id="225" w:author="Elias De Moraes Fernandes" w:date="2016-10-30T02:32:00Z"/>
                <w:del w:id="226" w:author="Elias De Moraes Fernandes" w:date="2016-11-01T22:11:00Z"/>
                <w:rFonts w:eastAsia="Arial"/>
                <w:sz w:val="16"/>
                <w:szCs w:val="16"/>
                <w:rPrChange w:id="227" w:author="Elias De Moraes Fernandes" w:date="2016-11-01T22:09:00Z">
                  <w:rPr>
                    <w:ins w:id="228" w:author="Elias De Moraes Fernandes" w:date="2016-10-30T02:32:00Z"/>
                    <w:del w:id="229" w:author="Elias De Moraes Fernandes" w:date="2016-11-01T22:11:00Z"/>
                    <w:rFonts w:cs="Arial"/>
                    <w:sz w:val="16"/>
                    <w:szCs w:val="16"/>
                  </w:rPr>
                </w:rPrChange>
              </w:rPr>
            </w:pPr>
            <w:ins w:id="230" w:author="Elias De Moraes Fernandes" w:date="2016-10-30T02:32:00Z">
              <w:del w:id="231" w:author="Elias De Moraes Fernandes" w:date="2016-11-01T22:11:00Z">
                <w:r w:rsidRPr="00BB0471" w:rsidDel="00B24DDA">
                  <w:rPr>
                    <w:rFonts w:eastAsia="Arial"/>
                    <w:sz w:val="16"/>
                    <w:szCs w:val="16"/>
                    <w:rPrChange w:id="232" w:author="Elias De Moraes Fernandes" w:date="2016-11-01T22:09:00Z">
                      <w:rPr>
                        <w:rFonts w:cs="Arial"/>
                        <w:sz w:val="16"/>
                        <w:szCs w:val="16"/>
                      </w:rPr>
                    </w:rPrChange>
                  </w:rPr>
                  <w:delText>Nome da Diretoria</w:delText>
                </w:r>
              </w:del>
            </w:ins>
          </w:p>
          <w:p w14:paraId="570B8CD3" w14:textId="756132BB" w:rsidR="00FA7218" w:rsidRPr="00BB0471" w:rsidDel="00B24DDA" w:rsidRDefault="00FA7218">
            <w:pPr>
              <w:jc w:val="center"/>
              <w:rPr>
                <w:ins w:id="233" w:author="Elias De Moraes Fernandes" w:date="2016-10-30T02:32:00Z"/>
                <w:del w:id="234" w:author="Elias De Moraes Fernandes" w:date="2016-11-01T22:11:00Z"/>
                <w:rFonts w:eastAsia="Arial"/>
                <w:sz w:val="16"/>
                <w:szCs w:val="16"/>
                <w:rPrChange w:id="235" w:author="Elias De Moraes Fernandes" w:date="2016-11-01T22:09:00Z">
                  <w:rPr>
                    <w:ins w:id="236" w:author="Elias De Moraes Fernandes" w:date="2016-10-30T02:32:00Z"/>
                    <w:del w:id="237" w:author="Elias De Moraes Fernandes" w:date="2016-11-01T22:11:00Z"/>
                    <w:rFonts w:cs="Arial"/>
                    <w:sz w:val="16"/>
                    <w:szCs w:val="16"/>
                  </w:rPr>
                </w:rPrChange>
              </w:rPr>
            </w:pPr>
            <w:ins w:id="238" w:author="Elias De Moraes Fernandes" w:date="2016-10-30T02:32:00Z">
              <w:del w:id="239" w:author="Elias De Moraes Fernandes" w:date="2016-11-01T22:11:00Z">
                <w:r w:rsidRPr="00BB0471" w:rsidDel="00B24DDA">
                  <w:rPr>
                    <w:rFonts w:eastAsia="Arial"/>
                    <w:sz w:val="16"/>
                    <w:szCs w:val="16"/>
                    <w:rPrChange w:id="240" w:author="Elias De Moraes Fernandes" w:date="2016-11-01T22:09:00Z">
                      <w:rPr>
                        <w:rFonts w:cs="Arial"/>
                        <w:sz w:val="16"/>
                        <w:szCs w:val="16"/>
                      </w:rPr>
                    </w:rPrChange>
                  </w:rPr>
                  <w:delText>Nome da Coordenação</w:delText>
                </w:r>
              </w:del>
            </w:ins>
          </w:p>
          <w:p w14:paraId="7126511E" w14:textId="45DE8581" w:rsidR="00FA7218" w:rsidRPr="00BB0471" w:rsidDel="00B24DDA" w:rsidRDefault="00FA7218">
            <w:pPr>
              <w:jc w:val="center"/>
              <w:rPr>
                <w:ins w:id="241" w:author="Elias De Moraes Fernandes" w:date="2016-10-30T02:32:00Z"/>
                <w:del w:id="242" w:author="Elias De Moraes Fernandes" w:date="2016-11-01T22:11:00Z"/>
                <w:rFonts w:eastAsia="Arial"/>
                <w:sz w:val="20"/>
                <w:szCs w:val="20"/>
                <w:rPrChange w:id="243" w:author="Elias De Moraes Fernandes" w:date="2016-11-01T22:09:00Z">
                  <w:rPr>
                    <w:ins w:id="244" w:author="Elias De Moraes Fernandes" w:date="2016-10-30T02:32:00Z"/>
                    <w:del w:id="245" w:author="Elias De Moraes Fernandes" w:date="2016-11-01T22:11:00Z"/>
                    <w:rFonts w:cs="Arial"/>
                    <w:sz w:val="20"/>
                    <w:szCs w:val="20"/>
                  </w:rPr>
                </w:rPrChange>
              </w:rPr>
            </w:pPr>
            <w:ins w:id="246" w:author="Elias De Moraes Fernandes" w:date="2016-10-30T02:32:00Z">
              <w:del w:id="247" w:author="Elias De Moraes Fernandes" w:date="2016-11-01T22:11:00Z">
                <w:r w:rsidRPr="00BB0471" w:rsidDel="00B24DDA">
                  <w:rPr>
                    <w:rFonts w:eastAsia="Arial"/>
                    <w:sz w:val="16"/>
                    <w:szCs w:val="16"/>
                    <w:rPrChange w:id="248" w:author="Elias De Moraes Fernandes" w:date="2016-11-01T22:09:00Z">
                      <w:rPr>
                        <w:rFonts w:cs="Arial"/>
                        <w:sz w:val="16"/>
                        <w:szCs w:val="16"/>
                      </w:rPr>
                    </w:rPrChange>
                  </w:rPr>
                  <w:delText>Nome do Curso</w:delText>
                </w:r>
              </w:del>
            </w:ins>
          </w:p>
          <w:p w14:paraId="6602DD43" w14:textId="77777777" w:rsidR="00FA7218" w:rsidRPr="003B7F4D" w:rsidRDefault="00FA7218" w:rsidP="00D061FC">
            <w:pPr>
              <w:jc w:val="center"/>
              <w:rPr>
                <w:ins w:id="249" w:author="Elias De Moraes Fernandes" w:date="2016-10-30T02:32:00Z"/>
                <w:rFonts w:cs="Arial"/>
                <w:sz w:val="8"/>
                <w:szCs w:val="8"/>
              </w:rPr>
            </w:pPr>
          </w:p>
        </w:tc>
        <w:tc>
          <w:tcPr>
            <w:tcW w:w="2157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  <w:tcPrChange w:id="250" w:author="Convidado" w:date="2016-11-01T09:16:00Z">
              <w:tcPr>
                <w:tcW w:w="2157" w:type="dxa"/>
                <w:tcBorders>
                  <w:top w:val="nil"/>
                  <w:left w:val="nil"/>
                  <w:bottom w:val="single" w:sz="12" w:space="0" w:color="auto"/>
                  <w:right w:val="nil"/>
                </w:tcBorders>
              </w:tcPr>
            </w:tcPrChange>
          </w:tcPr>
          <w:p w14:paraId="16EF4CCD" w14:textId="77777777" w:rsidR="00FA7218" w:rsidRPr="00797448" w:rsidRDefault="00FA7218" w:rsidP="00D061FC">
            <w:pPr>
              <w:pStyle w:val="Heading1"/>
              <w:spacing w:before="0" w:after="0"/>
              <w:jc w:val="center"/>
              <w:rPr>
                <w:ins w:id="251" w:author="Elias De Moraes Fernandes" w:date="2016-10-30T02:32:00Z"/>
                <w:sz w:val="20"/>
                <w:szCs w:val="20"/>
              </w:rPr>
            </w:pPr>
            <w:ins w:id="252" w:author="Elias De Moraes Fernandes" w:date="2016-10-30T02:32:00Z">
              <w:r>
                <w:rPr>
                  <w:noProof/>
                  <w:sz w:val="20"/>
                  <w:szCs w:val="20"/>
                  <w:lang w:val="en-US"/>
                  <w:rPrChange w:id="253" w:author="Unknown">
                    <w:rPr>
                      <w:noProof/>
                      <w:lang w:val="en-US"/>
                    </w:rPr>
                  </w:rPrChange>
                </w:rPr>
                <w:drawing>
                  <wp:inline distT="0" distB="0" distL="0" distR="0" wp14:anchorId="06C7D2EF" wp14:editId="3AF3C7EF">
                    <wp:extent cx="1228725" cy="457200"/>
                    <wp:effectExtent l="0" t="0" r="9525" b="0"/>
                    <wp:docPr id="27" name="Imagem 1" descr="utfpr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2" descr="utfpr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228725" cy="457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  <w:tr w:rsidR="00FA7218" w:rsidRPr="00797448" w14:paraId="68134526" w14:textId="77777777" w:rsidTr="5816E76D">
        <w:trPr>
          <w:trHeight w:val="82"/>
          <w:ins w:id="254" w:author="Elias De Moraes Fernandes" w:date="2016-10-30T02:32:00Z"/>
        </w:trPr>
        <w:tc>
          <w:tcPr>
            <w:tcW w:w="2093" w:type="dxa"/>
            <w:tcBorders>
              <w:top w:val="single" w:sz="12" w:space="0" w:color="auto"/>
              <w:left w:val="nil"/>
              <w:bottom w:val="single" w:sz="12" w:space="0" w:color="FFCC00"/>
              <w:right w:val="nil"/>
            </w:tcBorders>
            <w:vAlign w:val="center"/>
            <w:tcPrChange w:id="255" w:author="Convidado" w:date="2016-11-01T09:16:00Z">
              <w:tcPr>
                <w:tcW w:w="2093" w:type="dxa"/>
                <w:tcBorders>
                  <w:top w:val="single" w:sz="12" w:space="0" w:color="auto"/>
                  <w:left w:val="nil"/>
                  <w:bottom w:val="single" w:sz="12" w:space="0" w:color="FFCC00"/>
                  <w:right w:val="nil"/>
                </w:tcBorders>
              </w:tcPr>
            </w:tcPrChange>
          </w:tcPr>
          <w:p w14:paraId="4F5E89DA" w14:textId="77777777" w:rsidR="00FA7218" w:rsidRPr="00797448" w:rsidRDefault="00FA7218" w:rsidP="00D061FC">
            <w:pPr>
              <w:jc w:val="center"/>
              <w:rPr>
                <w:ins w:id="256" w:author="Elias De Moraes Fernandes" w:date="2016-10-30T02:32:00Z"/>
                <w:rFonts w:cs="Arial"/>
                <w:sz w:val="20"/>
                <w:szCs w:val="20"/>
              </w:rPr>
            </w:pPr>
          </w:p>
        </w:tc>
        <w:tc>
          <w:tcPr>
            <w:tcW w:w="4961" w:type="dxa"/>
            <w:tcBorders>
              <w:top w:val="single" w:sz="12" w:space="0" w:color="auto"/>
              <w:left w:val="nil"/>
              <w:bottom w:val="single" w:sz="12" w:space="0" w:color="FFCC00"/>
              <w:right w:val="nil"/>
            </w:tcBorders>
            <w:vAlign w:val="center"/>
            <w:tcPrChange w:id="257" w:author="Convidado" w:date="2016-11-01T09:16:00Z">
              <w:tcPr>
                <w:tcW w:w="4961" w:type="dxa"/>
                <w:tcBorders>
                  <w:top w:val="single" w:sz="12" w:space="0" w:color="auto"/>
                  <w:left w:val="nil"/>
                  <w:bottom w:val="single" w:sz="12" w:space="0" w:color="FFCC00"/>
                  <w:right w:val="nil"/>
                </w:tcBorders>
              </w:tcPr>
            </w:tcPrChange>
          </w:tcPr>
          <w:p w14:paraId="78DB4323" w14:textId="77777777" w:rsidR="00FA7218" w:rsidRPr="001E6EC5" w:rsidRDefault="00FA7218" w:rsidP="00D061FC">
            <w:pPr>
              <w:pStyle w:val="Heading1"/>
              <w:spacing w:before="0" w:after="0"/>
              <w:jc w:val="center"/>
              <w:rPr>
                <w:ins w:id="258" w:author="Elias De Moraes Fernandes" w:date="2016-10-30T02:32:00Z"/>
                <w:sz w:val="16"/>
                <w:szCs w:val="16"/>
              </w:rPr>
            </w:pPr>
          </w:p>
        </w:tc>
        <w:tc>
          <w:tcPr>
            <w:tcW w:w="2157" w:type="dxa"/>
            <w:tcBorders>
              <w:top w:val="single" w:sz="12" w:space="0" w:color="auto"/>
              <w:left w:val="nil"/>
              <w:bottom w:val="single" w:sz="12" w:space="0" w:color="FFCC00"/>
              <w:right w:val="nil"/>
            </w:tcBorders>
            <w:tcPrChange w:id="259" w:author="Convidado" w:date="2016-11-01T09:16:00Z">
              <w:tcPr>
                <w:tcW w:w="2157" w:type="dxa"/>
                <w:tcBorders>
                  <w:top w:val="single" w:sz="12" w:space="0" w:color="auto"/>
                  <w:left w:val="nil"/>
                  <w:bottom w:val="single" w:sz="12" w:space="0" w:color="FFCC00"/>
                  <w:right w:val="nil"/>
                </w:tcBorders>
              </w:tcPr>
            </w:tcPrChange>
          </w:tcPr>
          <w:p w14:paraId="0EAB98D8" w14:textId="77777777" w:rsidR="00FA7218" w:rsidRPr="00797448" w:rsidRDefault="00FA7218" w:rsidP="00D061FC">
            <w:pPr>
              <w:pStyle w:val="Heading1"/>
              <w:spacing w:before="0" w:after="0"/>
              <w:jc w:val="center"/>
              <w:rPr>
                <w:ins w:id="260" w:author="Elias De Moraes Fernandes" w:date="2016-10-30T02:32:00Z"/>
                <w:sz w:val="20"/>
                <w:szCs w:val="20"/>
              </w:rPr>
            </w:pPr>
          </w:p>
        </w:tc>
      </w:tr>
    </w:tbl>
    <w:p w14:paraId="4650A2DD" w14:textId="77777777" w:rsidR="00FA7218" w:rsidRDefault="00FA7218" w:rsidP="00FA7218">
      <w:pPr>
        <w:spacing w:after="120"/>
        <w:jc w:val="center"/>
        <w:rPr>
          <w:ins w:id="261" w:author="Elias De Moraes Fernandes" w:date="2016-10-30T02:32:00Z"/>
          <w:rFonts w:ascii="Arial" w:hAnsi="Arial" w:cs="Arial"/>
        </w:rPr>
      </w:pPr>
    </w:p>
    <w:p w14:paraId="67B4B059" w14:textId="042C90D9" w:rsidR="00FA7218" w:rsidRDefault="00FA7218" w:rsidP="008E4239">
      <w:pPr>
        <w:jc w:val="center"/>
        <w:rPr>
          <w:ins w:id="262" w:author="Elias De Moraes Fernandes" w:date="2016-10-30T02:34:00Z"/>
          <w:color w:val="FF0000"/>
        </w:rPr>
      </w:pPr>
      <w:ins w:id="263" w:author="Elias De Moraes Fernandes" w:date="2016-10-30T02:32:00Z">
        <w:r w:rsidRPr="70F400AA">
          <w:rPr>
            <w:b/>
            <w:bCs/>
            <w:rPrChange w:id="264" w:author="Convidado" w:date="2016-11-01T09:09:00Z">
              <w:rPr>
                <w:rFonts w:ascii="Arial" w:hAnsi="Arial" w:cs="Arial"/>
                <w:b/>
              </w:rPr>
            </w:rPrChange>
          </w:rPr>
          <w:t xml:space="preserve">TERMO DE APROVAÇÃO </w:t>
        </w:r>
      </w:ins>
    </w:p>
    <w:p w14:paraId="18D6D16A" w14:textId="77777777" w:rsidR="008E4239" w:rsidRPr="00FA7218" w:rsidRDefault="008E4239" w:rsidP="008E4239">
      <w:pPr>
        <w:jc w:val="center"/>
        <w:rPr>
          <w:ins w:id="265" w:author="Elias De Moraes Fernandes" w:date="2016-10-30T02:32:00Z"/>
          <w:color w:val="FF0000"/>
          <w:rPrChange w:id="266" w:author="Elias De Moraes Fernandes" w:date="2016-10-30T02:33:00Z">
            <w:rPr>
              <w:ins w:id="267" w:author="Elias De Moraes Fernandes" w:date="2016-10-30T02:32:00Z"/>
              <w:rFonts w:ascii="Arial" w:hAnsi="Arial" w:cs="Arial"/>
              <w:color w:val="FF0000"/>
            </w:rPr>
          </w:rPrChange>
        </w:rPr>
      </w:pPr>
    </w:p>
    <w:p w14:paraId="19DE33A8" w14:textId="77777777" w:rsidR="00FA7218" w:rsidRPr="00FA7218" w:rsidRDefault="00FA7218" w:rsidP="00FA7218">
      <w:pPr>
        <w:spacing w:after="120"/>
        <w:jc w:val="center"/>
        <w:rPr>
          <w:ins w:id="268" w:author="Elias De Moraes Fernandes" w:date="2016-10-30T02:32:00Z"/>
          <w:b/>
          <w:rPrChange w:id="269" w:author="Elias De Moraes Fernandes" w:date="2016-10-30T02:33:00Z">
            <w:rPr>
              <w:ins w:id="270" w:author="Elias De Moraes Fernandes" w:date="2016-10-30T02:32:00Z"/>
              <w:rFonts w:ascii="Arial" w:hAnsi="Arial" w:cs="Arial"/>
              <w:b/>
            </w:rPr>
          </w:rPrChange>
        </w:rPr>
      </w:pPr>
    </w:p>
    <w:p w14:paraId="30AF8ED5" w14:textId="77777777" w:rsidR="00FA7218" w:rsidRPr="00BB0471" w:rsidRDefault="00FA7218">
      <w:pPr>
        <w:jc w:val="center"/>
        <w:rPr>
          <w:ins w:id="271" w:author="Elias De Moraes Fernandes" w:date="2016-10-30T02:33:00Z"/>
          <w:b/>
          <w:rPrChange w:id="272" w:author="Elias De Moraes Fernandes" w:date="2016-11-01T22:09:00Z">
            <w:rPr>
              <w:ins w:id="273" w:author="Elias De Moraes Fernandes" w:date="2016-10-30T02:33:00Z"/>
              <w:b/>
              <w:sz w:val="28"/>
              <w:szCs w:val="28"/>
            </w:rPr>
          </w:rPrChange>
        </w:rPr>
      </w:pPr>
      <w:ins w:id="274" w:author="Elias De Moraes Fernandes" w:date="2016-10-30T02:33:00Z">
        <w:r w:rsidRPr="00BB0471">
          <w:rPr>
            <w:b/>
            <w:rPrChange w:id="275" w:author="Elias De Moraes Fernandes" w:date="2016-11-01T22:09:00Z">
              <w:rPr>
                <w:rFonts w:eastAsia="Arial"/>
                <w:b/>
                <w:bCs/>
                <w:sz w:val="28"/>
                <w:szCs w:val="28"/>
              </w:rPr>
            </w:rPrChange>
          </w:rPr>
          <w:t>NONDA: SERIOUS GAME NA EDUCAÇÃO DE RESÍDUOS SÓLIDOS URBANOS ATRAVÉS DA VERMITECNOLOGIA</w:t>
        </w:r>
      </w:ins>
    </w:p>
    <w:p w14:paraId="7F53D6FD" w14:textId="77777777" w:rsidR="00FA7218" w:rsidRPr="00FA7218" w:rsidRDefault="00FA7218" w:rsidP="00FA7218">
      <w:pPr>
        <w:spacing w:after="120"/>
        <w:jc w:val="center"/>
        <w:rPr>
          <w:ins w:id="276" w:author="Elias De Moraes Fernandes" w:date="2016-10-30T02:32:00Z"/>
          <w:b/>
          <w:rPrChange w:id="277" w:author="Elias De Moraes Fernandes" w:date="2016-10-30T02:33:00Z">
            <w:rPr>
              <w:ins w:id="278" w:author="Elias De Moraes Fernandes" w:date="2016-10-30T02:32:00Z"/>
              <w:rFonts w:ascii="Arial" w:hAnsi="Arial" w:cs="Arial"/>
              <w:b/>
            </w:rPr>
          </w:rPrChange>
        </w:rPr>
      </w:pPr>
    </w:p>
    <w:p w14:paraId="4E6BB141" w14:textId="77777777" w:rsidR="00FA7218" w:rsidRPr="00FA7218" w:rsidRDefault="00FA7218">
      <w:pPr>
        <w:spacing w:after="120"/>
        <w:jc w:val="center"/>
        <w:rPr>
          <w:ins w:id="279" w:author="Elias De Moraes Fernandes" w:date="2016-10-30T02:32:00Z"/>
          <w:b/>
          <w:bCs/>
          <w:rPrChange w:id="280" w:author="Convidado" w:date="2016-11-01T09:08:00Z">
            <w:rPr>
              <w:ins w:id="281" w:author="Elias De Moraes Fernandes" w:date="2016-10-30T02:32:00Z"/>
              <w:rFonts w:ascii="Arial" w:hAnsi="Arial" w:cs="Arial"/>
              <w:b/>
            </w:rPr>
          </w:rPrChange>
        </w:rPr>
        <w:pPrChange w:id="282" w:author="Convidado" w:date="2016-11-01T09:08:00Z">
          <w:pPr>
            <w:jc w:val="center"/>
          </w:pPr>
        </w:pPrChange>
      </w:pPr>
      <w:ins w:id="283" w:author="Elias De Moraes Fernandes" w:date="2016-10-30T02:32:00Z">
        <w:r w:rsidRPr="78EECD5C">
          <w:rPr>
            <w:b/>
            <w:bCs/>
            <w:rPrChange w:id="284" w:author="Convidado" w:date="2016-11-01T09:08:00Z">
              <w:rPr>
                <w:rFonts w:ascii="Arial" w:hAnsi="Arial" w:cs="Arial"/>
                <w:b/>
              </w:rPr>
            </w:rPrChange>
          </w:rPr>
          <w:t>por</w:t>
        </w:r>
      </w:ins>
    </w:p>
    <w:p w14:paraId="147BE282" w14:textId="77777777" w:rsidR="00FA7218" w:rsidRPr="00FA7218" w:rsidRDefault="00FA7218" w:rsidP="00FA7218">
      <w:pPr>
        <w:spacing w:after="120"/>
        <w:jc w:val="center"/>
        <w:rPr>
          <w:ins w:id="285" w:author="Elias De Moraes Fernandes" w:date="2016-10-30T02:32:00Z"/>
          <w:b/>
          <w:rPrChange w:id="286" w:author="Elias De Moraes Fernandes" w:date="2016-10-30T02:33:00Z">
            <w:rPr>
              <w:ins w:id="287" w:author="Elias De Moraes Fernandes" w:date="2016-10-30T02:32:00Z"/>
              <w:rFonts w:ascii="Arial" w:hAnsi="Arial" w:cs="Arial"/>
              <w:b/>
            </w:rPr>
          </w:rPrChange>
        </w:rPr>
      </w:pPr>
    </w:p>
    <w:p w14:paraId="6FAD4B2C" w14:textId="7B8DC6E5" w:rsidR="00FA7218" w:rsidRPr="00FA7218" w:rsidRDefault="00FA7218">
      <w:pPr>
        <w:spacing w:after="120"/>
        <w:jc w:val="center"/>
        <w:rPr>
          <w:ins w:id="288" w:author="Elias De Moraes Fernandes" w:date="2016-10-30T02:32:00Z"/>
          <w:b/>
          <w:bCs/>
          <w:rPrChange w:id="289" w:author="Convidado" w:date="2016-11-01T09:09:00Z">
            <w:rPr>
              <w:ins w:id="290" w:author="Elias De Moraes Fernandes" w:date="2016-10-30T02:32:00Z"/>
              <w:rFonts w:ascii="Arial" w:hAnsi="Arial" w:cs="Arial"/>
              <w:b/>
            </w:rPr>
          </w:rPrChange>
        </w:rPr>
        <w:pPrChange w:id="291" w:author="Convidado" w:date="2016-11-01T09:09:00Z">
          <w:pPr>
            <w:jc w:val="center"/>
          </w:pPr>
        </w:pPrChange>
      </w:pPr>
      <w:ins w:id="292" w:author="Elias De Moraes Fernandes" w:date="2016-10-30T02:33:00Z">
        <w:r w:rsidRPr="70F400AA">
          <w:rPr>
            <w:b/>
            <w:bCs/>
            <w:rPrChange w:id="293" w:author="Convidado" w:date="2016-11-01T09:09:00Z">
              <w:rPr>
                <w:b/>
              </w:rPr>
            </w:rPrChange>
          </w:rPr>
          <w:t>ELIAS DE MORAES FERNANDES</w:t>
        </w:r>
      </w:ins>
    </w:p>
    <w:p w14:paraId="6629CECB" w14:textId="77777777" w:rsidR="00FA7218" w:rsidRPr="00FA7218" w:rsidRDefault="00FA7218" w:rsidP="00FA7218">
      <w:pPr>
        <w:spacing w:after="120"/>
        <w:jc w:val="center"/>
        <w:rPr>
          <w:ins w:id="294" w:author="Elias De Moraes Fernandes" w:date="2016-10-30T02:32:00Z"/>
          <w:b/>
          <w:rPrChange w:id="295" w:author="Elias De Moraes Fernandes" w:date="2016-10-30T02:33:00Z">
            <w:rPr>
              <w:ins w:id="296" w:author="Elias De Moraes Fernandes" w:date="2016-10-30T02:32:00Z"/>
              <w:rFonts w:ascii="Arial" w:hAnsi="Arial" w:cs="Arial"/>
              <w:b/>
            </w:rPr>
          </w:rPrChange>
        </w:rPr>
      </w:pPr>
    </w:p>
    <w:p w14:paraId="6CEF2CAB" w14:textId="77777777" w:rsidR="00FA7218" w:rsidRPr="00FA7218" w:rsidRDefault="00FA7218" w:rsidP="00FA7218">
      <w:pPr>
        <w:spacing w:after="120"/>
        <w:jc w:val="center"/>
        <w:rPr>
          <w:ins w:id="297" w:author="Elias De Moraes Fernandes" w:date="2016-10-30T02:32:00Z"/>
          <w:b/>
          <w:rPrChange w:id="298" w:author="Elias De Moraes Fernandes" w:date="2016-10-30T02:33:00Z">
            <w:rPr>
              <w:ins w:id="299" w:author="Elias De Moraes Fernandes" w:date="2016-10-30T02:32:00Z"/>
              <w:rFonts w:ascii="Arial" w:hAnsi="Arial" w:cs="Arial"/>
              <w:b/>
            </w:rPr>
          </w:rPrChange>
        </w:rPr>
      </w:pPr>
    </w:p>
    <w:p w14:paraId="2E917DAE" w14:textId="6876722F" w:rsidR="00FA7218" w:rsidRPr="00FA7218" w:rsidRDefault="00FA7218">
      <w:pPr>
        <w:ind w:firstLine="708"/>
        <w:jc w:val="both"/>
        <w:rPr>
          <w:ins w:id="300" w:author="Elias De Moraes Fernandes" w:date="2016-10-30T02:32:00Z"/>
          <w:b/>
          <w:bCs/>
          <w:sz w:val="20"/>
          <w:szCs w:val="20"/>
          <w:rPrChange w:id="301" w:author="Convidado" w:date="2016-11-01T09:08:00Z">
            <w:rPr>
              <w:ins w:id="302" w:author="Elias De Moraes Fernandes" w:date="2016-10-30T02:32:00Z"/>
              <w:rFonts w:ascii="Arial" w:hAnsi="Arial" w:cs="Arial"/>
              <w:b/>
              <w:sz w:val="20"/>
              <w:szCs w:val="20"/>
            </w:rPr>
          </w:rPrChange>
        </w:rPr>
      </w:pPr>
      <w:ins w:id="303" w:author="Elias De Moraes Fernandes" w:date="2016-10-30T02:32:00Z">
        <w:r w:rsidRPr="00FA7218">
          <w:rPr>
            <w:sz w:val="20"/>
            <w:szCs w:val="20"/>
            <w:rPrChange w:id="304" w:author="Elias De Moraes Fernandes" w:date="2016-10-30T02:33:00Z">
              <w:rPr>
                <w:rFonts w:ascii="Arial" w:hAnsi="Arial" w:cs="Arial"/>
                <w:sz w:val="20"/>
                <w:szCs w:val="20"/>
              </w:rPr>
            </w:rPrChange>
          </w:rPr>
          <w:t>Este Trabalho de Conclusão de Curso de graduação foi julgado adequado para obtenção do Título de “</w:t>
        </w:r>
      </w:ins>
      <w:ins w:id="305" w:author="Elias De Moraes Fernandes" w:date="2016-11-01T22:15:00Z">
        <w:r w:rsidR="00B24DDA">
          <w:rPr>
            <w:sz w:val="20"/>
            <w:szCs w:val="20"/>
          </w:rPr>
          <w:t>Técnologo em An</w:t>
        </w:r>
      </w:ins>
      <w:ins w:id="306" w:author="Elias De Moraes Fernandes" w:date="2016-11-01T22:16:00Z">
        <w:r w:rsidR="00B24DDA">
          <w:rPr>
            <w:sz w:val="20"/>
            <w:szCs w:val="20"/>
          </w:rPr>
          <w:t>álise e Desenvolvimento de Sistemas</w:t>
        </w:r>
      </w:ins>
      <w:ins w:id="307" w:author="Elias De Moraes Fernandes" w:date="2016-10-30T02:32:00Z">
        <w:del w:id="308" w:author="Elias De Moraes Fernandes" w:date="2016-11-01T22:15:00Z">
          <w:r w:rsidRPr="78EECD5C" w:rsidDel="00B24DDA">
            <w:rPr>
              <w:sz w:val="20"/>
              <w:szCs w:val="20"/>
              <w:highlight w:val="red"/>
              <w:rPrChange w:id="309" w:author="Convidado" w:date="2016-11-01T09:08:00Z">
                <w:rPr>
                  <w:rFonts w:ascii="Arial" w:hAnsi="Arial" w:cs="Arial"/>
                  <w:sz w:val="20"/>
                  <w:szCs w:val="20"/>
                </w:rPr>
              </w:rPrChange>
            </w:rPr>
            <w:delText>... em</w:delText>
          </w:r>
          <w:commentRangeStart w:id="310"/>
          <w:r w:rsidRPr="78EECD5C" w:rsidDel="00B24DDA">
            <w:rPr>
              <w:sz w:val="20"/>
              <w:szCs w:val="20"/>
              <w:highlight w:val="red"/>
              <w:rPrChange w:id="311" w:author="Convidado" w:date="2016-11-01T09:08:00Z">
                <w:rPr>
                  <w:rFonts w:ascii="Arial" w:hAnsi="Arial" w:cs="Arial"/>
                  <w:sz w:val="20"/>
                  <w:szCs w:val="20"/>
                </w:rPr>
              </w:rPrChange>
            </w:rPr>
            <w:delText>...</w:delText>
          </w:r>
        </w:del>
        <w:r w:rsidRPr="00FA7218">
          <w:rPr>
            <w:sz w:val="20"/>
            <w:szCs w:val="20"/>
            <w:rPrChange w:id="312" w:author="Elias De Moraes Fernandes" w:date="2016-10-30T02:33:00Z">
              <w:rPr>
                <w:rFonts w:ascii="Arial" w:hAnsi="Arial" w:cs="Arial"/>
                <w:sz w:val="20"/>
                <w:szCs w:val="20"/>
              </w:rPr>
            </w:rPrChange>
          </w:rPr>
          <w:t>”</w:t>
        </w:r>
        <w:commentRangeEnd w:id="310"/>
        <w:r>
          <w:rPr>
            <w:rStyle w:val="CommentReference"/>
          </w:rPr>
          <w:commentReference w:id="310"/>
        </w:r>
        <w:r w:rsidRPr="00FA7218">
          <w:rPr>
            <w:sz w:val="20"/>
            <w:szCs w:val="20"/>
            <w:rPrChange w:id="313" w:author="Elias De Moraes Fernandes" w:date="2016-10-30T02:33:00Z">
              <w:rPr>
                <w:rFonts w:ascii="Arial" w:hAnsi="Arial" w:cs="Arial"/>
                <w:sz w:val="20"/>
                <w:szCs w:val="20"/>
              </w:rPr>
            </w:rPrChange>
          </w:rPr>
          <w:t xml:space="preserve"> e aprovado em sua forma final pelo Programa de Graduação em </w:t>
        </w:r>
        <w:del w:id="314" w:author="Elias De Moraes Fernandes" w:date="2016-11-01T22:13:00Z">
          <w:r w:rsidRPr="00FA7218" w:rsidDel="00B24DDA">
            <w:rPr>
              <w:sz w:val="20"/>
              <w:szCs w:val="20"/>
              <w:rPrChange w:id="315" w:author="Elias De Moraes Fernandes" w:date="2016-10-30T02:33:00Z">
                <w:rPr>
                  <w:rFonts w:ascii="Arial" w:hAnsi="Arial" w:cs="Arial"/>
                  <w:sz w:val="20"/>
                  <w:szCs w:val="20"/>
                </w:rPr>
              </w:rPrChange>
            </w:rPr>
            <w:delText>...</w:delText>
          </w:r>
        </w:del>
      </w:ins>
      <w:ins w:id="316" w:author="Elias De Moraes Fernandes" w:date="2016-11-01T22:13:00Z">
        <w:r w:rsidR="00B24DDA">
          <w:rPr>
            <w:sz w:val="20"/>
            <w:szCs w:val="20"/>
          </w:rPr>
          <w:t>Tecnologia em Análise e Desenvolvimento de Sistemas</w:t>
        </w:r>
      </w:ins>
      <w:ins w:id="317" w:author="Elias De Moraes Fernandes" w:date="2016-10-30T02:32:00Z">
        <w:r w:rsidRPr="00FA7218">
          <w:rPr>
            <w:sz w:val="20"/>
            <w:szCs w:val="20"/>
            <w:rPrChange w:id="318" w:author="Elias De Moraes Fernandes" w:date="2016-10-30T02:33:00Z">
              <w:rPr>
                <w:rFonts w:ascii="Arial" w:hAnsi="Arial" w:cs="Arial"/>
                <w:sz w:val="20"/>
                <w:szCs w:val="20"/>
              </w:rPr>
            </w:rPrChange>
          </w:rPr>
          <w:t xml:space="preserve"> da Universidade Tecnológica Federal do Paraná. </w:t>
        </w:r>
      </w:ins>
    </w:p>
    <w:p w14:paraId="1E8F42DF" w14:textId="77777777" w:rsidR="00FA7218" w:rsidRPr="00FA7218" w:rsidRDefault="00FA7218" w:rsidP="00FA7218">
      <w:pPr>
        <w:spacing w:after="120"/>
        <w:jc w:val="center"/>
        <w:rPr>
          <w:ins w:id="319" w:author="Elias De Moraes Fernandes" w:date="2016-10-30T02:32:00Z"/>
          <w:b/>
          <w:rPrChange w:id="320" w:author="Elias De Moraes Fernandes" w:date="2016-10-30T02:33:00Z">
            <w:rPr>
              <w:ins w:id="321" w:author="Elias De Moraes Fernandes" w:date="2016-10-30T02:32:00Z"/>
              <w:rFonts w:ascii="Arial" w:hAnsi="Arial" w:cs="Arial"/>
              <w:b/>
            </w:rPr>
          </w:rPrChange>
        </w:rPr>
      </w:pPr>
    </w:p>
    <w:p w14:paraId="79052380" w14:textId="2B77837A" w:rsidR="00FA7218" w:rsidRPr="00FA7218" w:rsidRDefault="00FA7218" w:rsidP="00FA7218">
      <w:pPr>
        <w:spacing w:after="120"/>
        <w:jc w:val="center"/>
        <w:rPr>
          <w:ins w:id="322" w:author="Elias De Moraes Fernandes" w:date="2016-10-30T02:32:00Z"/>
          <w:sz w:val="20"/>
          <w:szCs w:val="20"/>
          <w:rPrChange w:id="323" w:author="Elias De Moraes Fernandes" w:date="2016-10-30T02:33:00Z">
            <w:rPr>
              <w:ins w:id="324" w:author="Elias De Moraes Fernandes" w:date="2016-10-30T02:32:00Z"/>
              <w:rFonts w:ascii="Arial" w:hAnsi="Arial" w:cs="Arial"/>
              <w:sz w:val="20"/>
              <w:szCs w:val="20"/>
            </w:rPr>
          </w:rPrChange>
        </w:rPr>
      </w:pPr>
      <w:ins w:id="325" w:author="Elias De Moraes Fernandes" w:date="2016-10-30T02:32:00Z">
        <w:r w:rsidRPr="00FA7218">
          <w:rPr>
            <w:sz w:val="20"/>
            <w:szCs w:val="20"/>
            <w:rPrChange w:id="326" w:author="Elias De Moraes Fernandes" w:date="2016-10-30T02:33:00Z">
              <w:rPr>
                <w:rFonts w:ascii="Arial" w:hAnsi="Arial" w:cs="Arial"/>
                <w:sz w:val="20"/>
                <w:szCs w:val="20"/>
              </w:rPr>
            </w:rPrChange>
          </w:rPr>
          <w:t xml:space="preserve">Cornélio Procópio, </w:t>
        </w:r>
        <w:del w:id="327" w:author="Elias De Moraes Fernandes" w:date="2016-11-01T22:13:00Z">
          <w:r w:rsidRPr="00FA7218" w:rsidDel="00B24DDA">
            <w:rPr>
              <w:sz w:val="20"/>
              <w:szCs w:val="20"/>
              <w:rPrChange w:id="328" w:author="Elias De Moraes Fernandes" w:date="2016-10-30T02:33:00Z">
                <w:rPr>
                  <w:rFonts w:ascii="Arial" w:hAnsi="Arial" w:cs="Arial"/>
                  <w:sz w:val="20"/>
                  <w:szCs w:val="20"/>
                </w:rPr>
              </w:rPrChange>
            </w:rPr>
            <w:delText>XX/XX/XXXX</w:delText>
          </w:r>
        </w:del>
      </w:ins>
      <w:ins w:id="329" w:author="Elias De Moraes Fernandes" w:date="2016-11-01T22:13:00Z">
        <w:r w:rsidR="00B24DDA">
          <w:rPr>
            <w:sz w:val="20"/>
            <w:szCs w:val="20"/>
          </w:rPr>
          <w:t>10/11/2016</w:t>
        </w:r>
      </w:ins>
    </w:p>
    <w:p w14:paraId="552FD212" w14:textId="77777777" w:rsidR="00FA7218" w:rsidRPr="00FA7218" w:rsidRDefault="00FA7218" w:rsidP="00FA7218">
      <w:pPr>
        <w:spacing w:after="120"/>
        <w:jc w:val="center"/>
        <w:rPr>
          <w:ins w:id="330" w:author="Elias De Moraes Fernandes" w:date="2016-10-30T02:32:00Z"/>
          <w:b/>
          <w:rPrChange w:id="331" w:author="Elias De Moraes Fernandes" w:date="2016-10-30T02:33:00Z">
            <w:rPr>
              <w:ins w:id="332" w:author="Elias De Moraes Fernandes" w:date="2016-10-30T02:32:00Z"/>
              <w:rFonts w:ascii="Arial" w:hAnsi="Arial" w:cs="Arial"/>
              <w:b/>
            </w:rPr>
          </w:rPrChange>
        </w:rPr>
      </w:pPr>
    </w:p>
    <w:p w14:paraId="269ADE06" w14:textId="77777777" w:rsidR="00FA7218" w:rsidRPr="00FA7218" w:rsidRDefault="00FA7218" w:rsidP="00FA7218">
      <w:pPr>
        <w:spacing w:after="120"/>
        <w:jc w:val="center"/>
        <w:rPr>
          <w:ins w:id="333" w:author="Elias De Moraes Fernandes" w:date="2016-10-30T02:32:00Z"/>
          <w:b/>
          <w:rPrChange w:id="334" w:author="Elias De Moraes Fernandes" w:date="2016-10-30T02:33:00Z">
            <w:rPr>
              <w:ins w:id="335" w:author="Elias De Moraes Fernandes" w:date="2016-10-30T02:32:00Z"/>
              <w:rFonts w:ascii="Arial" w:hAnsi="Arial" w:cs="Arial"/>
              <w:b/>
            </w:rPr>
          </w:rPrChange>
        </w:rPr>
      </w:pPr>
    </w:p>
    <w:p w14:paraId="1E444BB9" w14:textId="77777777" w:rsidR="00FA7218" w:rsidRPr="00FA7218" w:rsidRDefault="00FA7218" w:rsidP="78EECD5C">
      <w:pPr>
        <w:spacing w:after="120"/>
        <w:jc w:val="center"/>
        <w:rPr>
          <w:ins w:id="336" w:author="Elias De Moraes Fernandes" w:date="2016-10-30T02:32:00Z"/>
          <w:rPrChange w:id="337" w:author="Convidado" w:date="2016-11-01T09:08:00Z">
            <w:rPr>
              <w:ins w:id="338" w:author="Elias De Moraes Fernandes" w:date="2016-10-30T02:32:00Z"/>
              <w:rFonts w:ascii="Arial" w:hAnsi="Arial" w:cs="Arial"/>
            </w:rPr>
          </w:rPrChange>
        </w:rPr>
      </w:pPr>
      <w:ins w:id="339" w:author="Elias De Moraes Fernandes" w:date="2016-10-30T02:32:00Z">
        <w:r w:rsidRPr="78EECD5C">
          <w:rPr>
            <w:rPrChange w:id="340" w:author="Convidado" w:date="2016-11-01T09:08:00Z">
              <w:rPr>
                <w:rFonts w:ascii="Arial" w:hAnsi="Arial" w:cs="Arial"/>
              </w:rPr>
            </w:rPrChange>
          </w:rPr>
          <w:t>___________________________________________</w:t>
        </w:r>
      </w:ins>
    </w:p>
    <w:p w14:paraId="3D19ACE2" w14:textId="49565696" w:rsidR="00FA7218" w:rsidRPr="00FA7218" w:rsidRDefault="00FA7218" w:rsidP="00FA7218">
      <w:pPr>
        <w:spacing w:after="120"/>
        <w:jc w:val="center"/>
        <w:rPr>
          <w:ins w:id="341" w:author="Elias De Moraes Fernandes" w:date="2016-10-30T02:32:00Z"/>
          <w:sz w:val="20"/>
          <w:szCs w:val="20"/>
          <w:rPrChange w:id="342" w:author="Elias De Moraes Fernandes" w:date="2016-10-30T02:33:00Z">
            <w:rPr>
              <w:ins w:id="343" w:author="Elias De Moraes Fernandes" w:date="2016-10-30T02:32:00Z"/>
              <w:rFonts w:ascii="Arial" w:hAnsi="Arial" w:cs="Arial"/>
              <w:sz w:val="20"/>
              <w:szCs w:val="20"/>
            </w:rPr>
          </w:rPrChange>
        </w:rPr>
      </w:pPr>
      <w:ins w:id="344" w:author="Elias De Moraes Fernandes" w:date="2016-10-30T02:32:00Z">
        <w:r w:rsidRPr="00FA7218">
          <w:rPr>
            <w:sz w:val="20"/>
            <w:szCs w:val="20"/>
            <w:rPrChange w:id="345" w:author="Elias De Moraes Fernandes" w:date="2016-10-30T02:33:00Z">
              <w:rPr>
                <w:rFonts w:ascii="Arial" w:hAnsi="Arial" w:cs="Arial"/>
                <w:sz w:val="20"/>
                <w:szCs w:val="20"/>
              </w:rPr>
            </w:rPrChange>
          </w:rPr>
          <w:t xml:space="preserve">Prof. </w:t>
        </w:r>
        <w:del w:id="346" w:author="Elias De Moraes Fernandes" w:date="2016-11-01T22:16:00Z">
          <w:r w:rsidRPr="00FA7218" w:rsidDel="000C58FA">
            <w:rPr>
              <w:sz w:val="20"/>
              <w:szCs w:val="20"/>
              <w:rPrChange w:id="347" w:author="Elias De Moraes Fernandes" w:date="2016-10-30T02:33:00Z">
                <w:rPr>
                  <w:rFonts w:ascii="Arial" w:hAnsi="Arial" w:cs="Arial"/>
                  <w:sz w:val="20"/>
                  <w:szCs w:val="20"/>
                </w:rPr>
              </w:rPrChange>
            </w:rPr>
            <w:delText>Titulação</w:delText>
          </w:r>
        </w:del>
      </w:ins>
      <w:ins w:id="348" w:author="Elias De Moraes Fernandes" w:date="2016-11-01T22:16:00Z">
        <w:r w:rsidR="000C58FA">
          <w:rPr>
            <w:sz w:val="20"/>
            <w:szCs w:val="20"/>
          </w:rPr>
          <w:t>Dr</w:t>
        </w:r>
      </w:ins>
      <w:ins w:id="349" w:author="Elias De Moraes Fernandes" w:date="2016-10-30T02:32:00Z">
        <w:r w:rsidRPr="00FA7218">
          <w:rPr>
            <w:sz w:val="20"/>
            <w:szCs w:val="20"/>
            <w:rPrChange w:id="350" w:author="Elias De Moraes Fernandes" w:date="2016-10-30T02:33:00Z">
              <w:rPr>
                <w:rFonts w:ascii="Arial" w:hAnsi="Arial" w:cs="Arial"/>
                <w:sz w:val="20"/>
                <w:szCs w:val="20"/>
              </w:rPr>
            </w:rPrChange>
          </w:rPr>
          <w:t xml:space="preserve">. </w:t>
        </w:r>
        <w:del w:id="351" w:author="Elias De Moraes Fernandes" w:date="2016-11-01T22:16:00Z">
          <w:r w:rsidRPr="00FA7218" w:rsidDel="000C58FA">
            <w:rPr>
              <w:sz w:val="20"/>
              <w:szCs w:val="20"/>
              <w:rPrChange w:id="352" w:author="Elias De Moraes Fernandes" w:date="2016-10-30T02:33:00Z">
                <w:rPr>
                  <w:rFonts w:ascii="Arial" w:hAnsi="Arial" w:cs="Arial"/>
                  <w:sz w:val="20"/>
                  <w:szCs w:val="20"/>
                </w:rPr>
              </w:rPrChange>
            </w:rPr>
            <w:delText>Nome Professor Orientador</w:delText>
          </w:r>
        </w:del>
      </w:ins>
      <w:ins w:id="353" w:author="Elias De Moraes Fernandes" w:date="2016-11-01T22:16:00Z">
        <w:r w:rsidR="000C58FA">
          <w:rPr>
            <w:sz w:val="20"/>
            <w:szCs w:val="20"/>
          </w:rPr>
          <w:t>Paulo Augusto Nardi</w:t>
        </w:r>
      </w:ins>
    </w:p>
    <w:p w14:paraId="1D0A282E" w14:textId="77777777" w:rsidR="00FA7218" w:rsidRPr="00FA7218" w:rsidRDefault="00FA7218" w:rsidP="00FA7218">
      <w:pPr>
        <w:spacing w:after="120"/>
        <w:jc w:val="center"/>
        <w:rPr>
          <w:ins w:id="354" w:author="Elias De Moraes Fernandes" w:date="2016-10-30T02:32:00Z"/>
          <w:b/>
          <w:rPrChange w:id="355" w:author="Elias De Moraes Fernandes" w:date="2016-10-30T02:33:00Z">
            <w:rPr>
              <w:ins w:id="356" w:author="Elias De Moraes Fernandes" w:date="2016-10-30T02:32:00Z"/>
              <w:rFonts w:ascii="Arial" w:hAnsi="Arial" w:cs="Arial"/>
              <w:b/>
            </w:rPr>
          </w:rPrChange>
        </w:rPr>
      </w:pPr>
    </w:p>
    <w:p w14:paraId="29B42A87" w14:textId="77777777" w:rsidR="00FA7218" w:rsidRPr="00FA7218" w:rsidRDefault="00FA7218" w:rsidP="00FA7218">
      <w:pPr>
        <w:spacing w:after="120"/>
        <w:jc w:val="center"/>
        <w:rPr>
          <w:ins w:id="357" w:author="Elias De Moraes Fernandes" w:date="2016-10-30T02:32:00Z"/>
          <w:b/>
          <w:rPrChange w:id="358" w:author="Elias De Moraes Fernandes" w:date="2016-10-30T02:33:00Z">
            <w:rPr>
              <w:ins w:id="359" w:author="Elias De Moraes Fernandes" w:date="2016-10-30T02:32:00Z"/>
              <w:rFonts w:ascii="Arial" w:hAnsi="Arial" w:cs="Arial"/>
              <w:b/>
            </w:rPr>
          </w:rPrChange>
        </w:rPr>
      </w:pPr>
    </w:p>
    <w:p w14:paraId="7FD05142" w14:textId="77777777" w:rsidR="00FA7218" w:rsidRPr="00FA7218" w:rsidRDefault="00FA7218" w:rsidP="78EECD5C">
      <w:pPr>
        <w:spacing w:after="120"/>
        <w:jc w:val="center"/>
        <w:rPr>
          <w:ins w:id="360" w:author="Elias De Moraes Fernandes" w:date="2016-10-30T02:32:00Z"/>
          <w:rPrChange w:id="361" w:author="Convidado" w:date="2016-11-01T09:08:00Z">
            <w:rPr>
              <w:ins w:id="362" w:author="Elias De Moraes Fernandes" w:date="2016-10-30T02:32:00Z"/>
              <w:rFonts w:ascii="Arial" w:hAnsi="Arial" w:cs="Arial"/>
            </w:rPr>
          </w:rPrChange>
        </w:rPr>
      </w:pPr>
      <w:ins w:id="363" w:author="Elias De Moraes Fernandes" w:date="2016-10-30T02:32:00Z">
        <w:r w:rsidRPr="78EECD5C">
          <w:rPr>
            <w:rPrChange w:id="364" w:author="Convidado" w:date="2016-11-01T09:08:00Z">
              <w:rPr>
                <w:rFonts w:ascii="Arial" w:hAnsi="Arial" w:cs="Arial"/>
              </w:rPr>
            </w:rPrChange>
          </w:rPr>
          <w:t>___________________________________________</w:t>
        </w:r>
      </w:ins>
    </w:p>
    <w:p w14:paraId="0B4B75CC" w14:textId="16175BA2" w:rsidR="007A7261" w:rsidRPr="003A3120" w:rsidRDefault="007A7261" w:rsidP="007A7261">
      <w:pPr>
        <w:spacing w:after="120"/>
        <w:jc w:val="center"/>
        <w:rPr>
          <w:ins w:id="365" w:author="Elias De Moraes Fernandes" w:date="2016-11-01T22:20:00Z"/>
          <w:sz w:val="20"/>
          <w:szCs w:val="20"/>
        </w:rPr>
      </w:pPr>
      <w:ins w:id="366" w:author="Elias De Moraes Fernandes" w:date="2016-11-01T22:20:00Z">
        <w:r w:rsidRPr="003A3120">
          <w:rPr>
            <w:sz w:val="20"/>
            <w:szCs w:val="20"/>
          </w:rPr>
          <w:t xml:space="preserve">Prof. </w:t>
        </w:r>
        <w:r>
          <w:rPr>
            <w:sz w:val="20"/>
            <w:szCs w:val="20"/>
          </w:rPr>
          <w:t>Dr</w:t>
        </w:r>
        <w:r w:rsidRPr="003A3120">
          <w:rPr>
            <w:sz w:val="20"/>
            <w:szCs w:val="20"/>
          </w:rPr>
          <w:t xml:space="preserve">. </w:t>
        </w:r>
        <w:r w:rsidR="00B910C9">
          <w:rPr>
            <w:sz w:val="20"/>
            <w:szCs w:val="20"/>
          </w:rPr>
          <w:t>Alexandre Rômulo</w:t>
        </w:r>
        <w:r w:rsidRPr="007A7261">
          <w:rPr>
            <w:sz w:val="20"/>
            <w:szCs w:val="20"/>
          </w:rPr>
          <w:t xml:space="preserve"> Moreira Feitosa</w:t>
        </w:r>
      </w:ins>
    </w:p>
    <w:p w14:paraId="75CA5778" w14:textId="18333B68" w:rsidR="00FA7218" w:rsidRPr="00FA7218" w:rsidRDefault="00FA7218" w:rsidP="007A7261">
      <w:pPr>
        <w:spacing w:after="120"/>
        <w:jc w:val="center"/>
        <w:rPr>
          <w:ins w:id="367" w:author="Elias De Moraes Fernandes" w:date="2016-10-30T02:32:00Z"/>
          <w:sz w:val="20"/>
          <w:szCs w:val="20"/>
          <w:rPrChange w:id="368" w:author="Elias De Moraes Fernandes" w:date="2016-10-30T02:33:00Z">
            <w:rPr>
              <w:ins w:id="369" w:author="Elias De Moraes Fernandes" w:date="2016-10-30T02:32:00Z"/>
              <w:rFonts w:ascii="Arial" w:hAnsi="Arial" w:cs="Arial"/>
              <w:sz w:val="20"/>
              <w:szCs w:val="20"/>
            </w:rPr>
          </w:rPrChange>
        </w:rPr>
      </w:pPr>
      <w:ins w:id="370" w:author="Elias De Moraes Fernandes" w:date="2016-10-30T02:32:00Z">
        <w:del w:id="371" w:author="Elias De Moraes Fernandes" w:date="2016-11-01T22:20:00Z">
          <w:r w:rsidRPr="00FA7218" w:rsidDel="007A7261">
            <w:rPr>
              <w:sz w:val="20"/>
              <w:szCs w:val="20"/>
              <w:rPrChange w:id="372" w:author="Elias De Moraes Fernandes" w:date="2016-10-30T02:33:00Z">
                <w:rPr>
                  <w:rFonts w:ascii="Arial" w:hAnsi="Arial" w:cs="Arial"/>
                  <w:sz w:val="20"/>
                  <w:szCs w:val="20"/>
                </w:rPr>
              </w:rPrChange>
            </w:rPr>
            <w:delText xml:space="preserve">Prof. </w:delText>
          </w:r>
        </w:del>
        <w:del w:id="373" w:author="Elias De Moraes Fernandes" w:date="2016-11-01T22:16:00Z">
          <w:r w:rsidRPr="00FA7218" w:rsidDel="00567CEF">
            <w:rPr>
              <w:sz w:val="20"/>
              <w:szCs w:val="20"/>
              <w:rPrChange w:id="374" w:author="Elias De Moraes Fernandes" w:date="2016-10-30T02:33:00Z">
                <w:rPr>
                  <w:rFonts w:ascii="Arial" w:hAnsi="Arial" w:cs="Arial"/>
                  <w:sz w:val="20"/>
                  <w:szCs w:val="20"/>
                </w:rPr>
              </w:rPrChange>
            </w:rPr>
            <w:delText>Titulação</w:delText>
          </w:r>
        </w:del>
        <w:del w:id="375" w:author="Elias De Moraes Fernandes" w:date="2016-11-01T22:20:00Z">
          <w:r w:rsidRPr="00FA7218" w:rsidDel="007A7261">
            <w:rPr>
              <w:sz w:val="20"/>
              <w:szCs w:val="20"/>
              <w:rPrChange w:id="376" w:author="Elias De Moraes Fernandes" w:date="2016-10-30T02:33:00Z">
                <w:rPr>
                  <w:rFonts w:ascii="Arial" w:hAnsi="Arial" w:cs="Arial"/>
                  <w:sz w:val="20"/>
                  <w:szCs w:val="20"/>
                </w:rPr>
              </w:rPrChange>
            </w:rPr>
            <w:delText xml:space="preserve">. </w:delText>
          </w:r>
        </w:del>
        <w:del w:id="377" w:author="Elias De Moraes Fernandes" w:date="2016-11-01T22:16:00Z">
          <w:r w:rsidRPr="00FA7218" w:rsidDel="00567CEF">
            <w:rPr>
              <w:sz w:val="20"/>
              <w:szCs w:val="20"/>
              <w:rPrChange w:id="378" w:author="Elias De Moraes Fernandes" w:date="2016-10-30T02:33:00Z">
                <w:rPr>
                  <w:rFonts w:ascii="Arial" w:hAnsi="Arial" w:cs="Arial"/>
                  <w:sz w:val="20"/>
                  <w:szCs w:val="20"/>
                </w:rPr>
              </w:rPrChange>
            </w:rPr>
            <w:delText>Nome Professor membro da banca</w:delText>
          </w:r>
        </w:del>
      </w:ins>
    </w:p>
    <w:p w14:paraId="6E8A9898" w14:textId="77777777" w:rsidR="00FA7218" w:rsidRPr="00FA7218" w:rsidRDefault="00FA7218" w:rsidP="00FA7218">
      <w:pPr>
        <w:spacing w:after="120"/>
        <w:jc w:val="center"/>
        <w:rPr>
          <w:ins w:id="379" w:author="Elias De Moraes Fernandes" w:date="2016-10-30T02:32:00Z"/>
          <w:sz w:val="20"/>
          <w:szCs w:val="20"/>
          <w:rPrChange w:id="380" w:author="Elias De Moraes Fernandes" w:date="2016-10-30T02:33:00Z">
            <w:rPr>
              <w:ins w:id="381" w:author="Elias De Moraes Fernandes" w:date="2016-10-30T02:32:00Z"/>
              <w:rFonts w:ascii="Arial" w:hAnsi="Arial" w:cs="Arial"/>
              <w:sz w:val="20"/>
              <w:szCs w:val="20"/>
            </w:rPr>
          </w:rPrChange>
        </w:rPr>
      </w:pPr>
    </w:p>
    <w:p w14:paraId="560CDEC0" w14:textId="77777777" w:rsidR="00FA7218" w:rsidRPr="00FA7218" w:rsidRDefault="00FA7218" w:rsidP="00FA7218">
      <w:pPr>
        <w:spacing w:after="120"/>
        <w:jc w:val="center"/>
        <w:rPr>
          <w:ins w:id="382" w:author="Elias De Moraes Fernandes" w:date="2016-10-30T02:32:00Z"/>
          <w:sz w:val="20"/>
          <w:szCs w:val="20"/>
          <w:rPrChange w:id="383" w:author="Elias De Moraes Fernandes" w:date="2016-10-30T02:33:00Z">
            <w:rPr>
              <w:ins w:id="384" w:author="Elias De Moraes Fernandes" w:date="2016-10-30T02:32:00Z"/>
              <w:rFonts w:ascii="Arial" w:hAnsi="Arial" w:cs="Arial"/>
              <w:sz w:val="20"/>
              <w:szCs w:val="20"/>
            </w:rPr>
          </w:rPrChange>
        </w:rPr>
      </w:pPr>
    </w:p>
    <w:p w14:paraId="46CA5C5E" w14:textId="77777777" w:rsidR="00FA7218" w:rsidRPr="00FA7218" w:rsidRDefault="00FA7218" w:rsidP="78EECD5C">
      <w:pPr>
        <w:spacing w:after="120"/>
        <w:jc w:val="center"/>
        <w:rPr>
          <w:ins w:id="385" w:author="Elias De Moraes Fernandes" w:date="2016-10-30T02:32:00Z"/>
          <w:rPrChange w:id="386" w:author="Convidado" w:date="2016-11-01T09:08:00Z">
            <w:rPr>
              <w:ins w:id="387" w:author="Elias De Moraes Fernandes" w:date="2016-10-30T02:32:00Z"/>
              <w:rFonts w:ascii="Arial" w:hAnsi="Arial" w:cs="Arial"/>
            </w:rPr>
          </w:rPrChange>
        </w:rPr>
      </w:pPr>
      <w:ins w:id="388" w:author="Elias De Moraes Fernandes" w:date="2016-10-30T02:32:00Z">
        <w:r w:rsidRPr="78EECD5C">
          <w:rPr>
            <w:rPrChange w:id="389" w:author="Convidado" w:date="2016-11-01T09:08:00Z">
              <w:rPr>
                <w:rFonts w:ascii="Arial" w:hAnsi="Arial" w:cs="Arial"/>
              </w:rPr>
            </w:rPrChange>
          </w:rPr>
          <w:t>___________________________________________</w:t>
        </w:r>
      </w:ins>
    </w:p>
    <w:p w14:paraId="007ABD0E" w14:textId="77777777" w:rsidR="007A7261" w:rsidRPr="003A3120" w:rsidRDefault="007A7261" w:rsidP="007A7261">
      <w:pPr>
        <w:spacing w:after="120"/>
        <w:jc w:val="center"/>
        <w:rPr>
          <w:ins w:id="390" w:author="Elias De Moraes Fernandes" w:date="2016-11-01T22:20:00Z"/>
          <w:sz w:val="20"/>
          <w:szCs w:val="20"/>
        </w:rPr>
      </w:pPr>
      <w:ins w:id="391" w:author="Elias De Moraes Fernandes" w:date="2016-11-01T22:20:00Z">
        <w:r w:rsidRPr="003A3120">
          <w:rPr>
            <w:sz w:val="20"/>
            <w:szCs w:val="20"/>
          </w:rPr>
          <w:t xml:space="preserve">Prof. </w:t>
        </w:r>
        <w:r>
          <w:rPr>
            <w:sz w:val="20"/>
            <w:szCs w:val="20"/>
          </w:rPr>
          <w:t>Dr</w:t>
        </w:r>
        <w:r w:rsidRPr="003A3120">
          <w:rPr>
            <w:sz w:val="20"/>
            <w:szCs w:val="20"/>
          </w:rPr>
          <w:t xml:space="preserve">. </w:t>
        </w:r>
        <w:r>
          <w:rPr>
            <w:sz w:val="20"/>
            <w:szCs w:val="20"/>
          </w:rPr>
          <w:t>Eduardo Filgueiras Damasceno</w:t>
        </w:r>
      </w:ins>
    </w:p>
    <w:p w14:paraId="5C465C36" w14:textId="7FB3855E" w:rsidR="00FA7218" w:rsidRPr="00FA7218" w:rsidDel="007A7261" w:rsidRDefault="007A7261">
      <w:pPr>
        <w:spacing w:after="120"/>
        <w:jc w:val="center"/>
        <w:rPr>
          <w:ins w:id="392" w:author="Elias De Moraes Fernandes" w:date="2016-10-30T02:32:00Z"/>
          <w:del w:id="393" w:author="Elias De Moraes Fernandes" w:date="2016-11-01T22:20:00Z"/>
          <w:sz w:val="20"/>
          <w:szCs w:val="20"/>
          <w:rPrChange w:id="394" w:author="Elias De Moraes Fernandes" w:date="2016-10-30T02:33:00Z">
            <w:rPr>
              <w:ins w:id="395" w:author="Elias De Moraes Fernandes" w:date="2016-10-30T02:32:00Z"/>
              <w:del w:id="396" w:author="Elias De Moraes Fernandes" w:date="2016-11-01T22:20:00Z"/>
              <w:rFonts w:ascii="Arial" w:hAnsi="Arial" w:cs="Arial"/>
              <w:sz w:val="20"/>
              <w:szCs w:val="20"/>
            </w:rPr>
          </w:rPrChange>
        </w:rPr>
      </w:pPr>
      <w:ins w:id="397" w:author="Elias De Moraes Fernandes" w:date="2016-11-01T22:20:00Z">
        <w:r w:rsidRPr="00FA7218" w:rsidDel="007A7261">
          <w:rPr>
            <w:sz w:val="20"/>
            <w:szCs w:val="20"/>
          </w:rPr>
          <w:t xml:space="preserve"> </w:t>
        </w:r>
      </w:ins>
      <w:ins w:id="398" w:author="Elias De Moraes Fernandes" w:date="2016-10-30T02:32:00Z">
        <w:del w:id="399" w:author="Elias De Moraes Fernandes" w:date="2016-11-01T22:20:00Z">
          <w:r w:rsidR="00FA7218" w:rsidRPr="00FA7218" w:rsidDel="007A7261">
            <w:rPr>
              <w:sz w:val="20"/>
              <w:szCs w:val="20"/>
              <w:rPrChange w:id="400" w:author="Elias De Moraes Fernandes" w:date="2016-10-30T02:33:00Z">
                <w:rPr>
                  <w:rFonts w:ascii="Arial" w:hAnsi="Arial" w:cs="Arial"/>
                  <w:sz w:val="20"/>
                  <w:szCs w:val="20"/>
                </w:rPr>
              </w:rPrChange>
            </w:rPr>
            <w:delText xml:space="preserve">Prof. </w:delText>
          </w:r>
        </w:del>
        <w:del w:id="401" w:author="Elias De Moraes Fernandes" w:date="2016-11-01T22:19:00Z">
          <w:r w:rsidR="00FA7218" w:rsidRPr="00FA7218" w:rsidDel="007A7261">
            <w:rPr>
              <w:sz w:val="20"/>
              <w:szCs w:val="20"/>
              <w:rPrChange w:id="402" w:author="Elias De Moraes Fernandes" w:date="2016-10-30T02:33:00Z">
                <w:rPr>
                  <w:rFonts w:ascii="Arial" w:hAnsi="Arial" w:cs="Arial"/>
                  <w:sz w:val="20"/>
                  <w:szCs w:val="20"/>
                </w:rPr>
              </w:rPrChange>
            </w:rPr>
            <w:delText>Titulação</w:delText>
          </w:r>
        </w:del>
        <w:del w:id="403" w:author="Elias De Moraes Fernandes" w:date="2016-11-01T22:20:00Z">
          <w:r w:rsidR="00FA7218" w:rsidRPr="00FA7218" w:rsidDel="007A7261">
            <w:rPr>
              <w:sz w:val="20"/>
              <w:szCs w:val="20"/>
              <w:rPrChange w:id="404" w:author="Elias De Moraes Fernandes" w:date="2016-10-30T02:33:00Z">
                <w:rPr>
                  <w:rFonts w:ascii="Arial" w:hAnsi="Arial" w:cs="Arial"/>
                  <w:sz w:val="20"/>
                  <w:szCs w:val="20"/>
                </w:rPr>
              </w:rPrChange>
            </w:rPr>
            <w:delText xml:space="preserve">. </w:delText>
          </w:r>
        </w:del>
        <w:del w:id="405" w:author="Elias De Moraes Fernandes" w:date="2016-11-01T22:19:00Z">
          <w:r w:rsidR="00FA7218" w:rsidRPr="00FA7218" w:rsidDel="007A7261">
            <w:rPr>
              <w:sz w:val="20"/>
              <w:szCs w:val="20"/>
              <w:rPrChange w:id="406" w:author="Elias De Moraes Fernandes" w:date="2016-10-30T02:33:00Z">
                <w:rPr>
                  <w:rFonts w:ascii="Arial" w:hAnsi="Arial" w:cs="Arial"/>
                  <w:sz w:val="20"/>
                  <w:szCs w:val="20"/>
                </w:rPr>
              </w:rPrChange>
            </w:rPr>
            <w:delText>Nome professor membro da banca</w:delText>
          </w:r>
        </w:del>
      </w:ins>
    </w:p>
    <w:p w14:paraId="124C6A32" w14:textId="77777777" w:rsidR="00FA7218" w:rsidRPr="00FA7218" w:rsidRDefault="00FA7218" w:rsidP="00FA7218">
      <w:pPr>
        <w:spacing w:after="120"/>
        <w:jc w:val="center"/>
        <w:rPr>
          <w:ins w:id="407" w:author="Elias De Moraes Fernandes" w:date="2016-10-30T02:32:00Z"/>
          <w:sz w:val="20"/>
          <w:szCs w:val="20"/>
          <w:rPrChange w:id="408" w:author="Elias De Moraes Fernandes" w:date="2016-10-30T02:33:00Z">
            <w:rPr>
              <w:ins w:id="409" w:author="Elias De Moraes Fernandes" w:date="2016-10-30T02:32:00Z"/>
              <w:rFonts w:ascii="Arial" w:hAnsi="Arial" w:cs="Arial"/>
              <w:sz w:val="20"/>
              <w:szCs w:val="20"/>
            </w:rPr>
          </w:rPrChange>
        </w:rPr>
      </w:pPr>
    </w:p>
    <w:p w14:paraId="1892CD31" w14:textId="77777777" w:rsidR="00FA7218" w:rsidRDefault="00FA7218" w:rsidP="00FA7218">
      <w:pPr>
        <w:spacing w:after="120"/>
        <w:jc w:val="center"/>
        <w:rPr>
          <w:ins w:id="410" w:author="Elias De Moraes Fernandes" w:date="2016-10-30T02:32:00Z"/>
          <w:rFonts w:ascii="Arial" w:hAnsi="Arial" w:cs="Arial"/>
          <w:b/>
        </w:rPr>
      </w:pPr>
    </w:p>
    <w:p w14:paraId="503318F8" w14:textId="08B6826D" w:rsidR="00FA7218" w:rsidRDefault="00FA7218">
      <w:pPr>
        <w:spacing w:after="200" w:line="276" w:lineRule="auto"/>
        <w:rPr>
          <w:ins w:id="411" w:author="Elias De Moraes Fernandes" w:date="2016-10-30T02:32:00Z"/>
          <w:rFonts w:cs="Arial"/>
          <w:b/>
        </w:rPr>
      </w:pPr>
    </w:p>
    <w:p w14:paraId="1D5FFB0D" w14:textId="77777777" w:rsidR="009658D2" w:rsidRPr="00F97842" w:rsidRDefault="009658D2">
      <w:pPr>
        <w:spacing w:after="200" w:line="276" w:lineRule="auto"/>
        <w:rPr>
          <w:rFonts w:cs="Arial"/>
          <w:b/>
        </w:rPr>
      </w:pPr>
    </w:p>
    <w:p w14:paraId="6031318E" w14:textId="77777777" w:rsidR="00A737F1" w:rsidRPr="00F97842" w:rsidRDefault="00A737F1" w:rsidP="00A737F1">
      <w:pPr>
        <w:spacing w:after="120"/>
        <w:ind w:left="2268"/>
        <w:rPr>
          <w:rFonts w:cs="Arial"/>
        </w:rPr>
      </w:pPr>
    </w:p>
    <w:p w14:paraId="5A46FF22" w14:textId="77777777" w:rsidR="00A737F1" w:rsidRPr="00F97842" w:rsidRDefault="00A737F1" w:rsidP="00A737F1">
      <w:pPr>
        <w:spacing w:after="120"/>
        <w:ind w:left="2268"/>
        <w:rPr>
          <w:rFonts w:cs="Arial"/>
        </w:rPr>
      </w:pPr>
    </w:p>
    <w:p w14:paraId="70B6A06D" w14:textId="77777777" w:rsidR="00A737F1" w:rsidRPr="00F97842" w:rsidRDefault="00A737F1" w:rsidP="00A737F1">
      <w:pPr>
        <w:spacing w:after="120"/>
        <w:ind w:left="2268"/>
        <w:rPr>
          <w:rFonts w:cs="Arial"/>
        </w:rPr>
      </w:pPr>
    </w:p>
    <w:p w14:paraId="29357713" w14:textId="77777777" w:rsidR="00A737F1" w:rsidRPr="00F97842" w:rsidRDefault="00A737F1" w:rsidP="00A737F1">
      <w:pPr>
        <w:spacing w:after="120"/>
        <w:ind w:left="2268"/>
        <w:rPr>
          <w:rFonts w:cs="Arial"/>
        </w:rPr>
      </w:pPr>
    </w:p>
    <w:p w14:paraId="0325E8F3" w14:textId="77777777" w:rsidR="00A737F1" w:rsidRPr="00F97842" w:rsidRDefault="00A737F1" w:rsidP="00A737F1">
      <w:pPr>
        <w:spacing w:after="120"/>
        <w:ind w:left="2268"/>
        <w:rPr>
          <w:rFonts w:cs="Arial"/>
        </w:rPr>
      </w:pPr>
    </w:p>
    <w:p w14:paraId="60666BF8" w14:textId="77777777" w:rsidR="00A737F1" w:rsidRPr="00F97842" w:rsidRDefault="00A737F1" w:rsidP="00A737F1">
      <w:pPr>
        <w:spacing w:after="120"/>
        <w:ind w:left="2268"/>
        <w:rPr>
          <w:rFonts w:cs="Arial"/>
        </w:rPr>
      </w:pPr>
    </w:p>
    <w:p w14:paraId="5449040D" w14:textId="77777777" w:rsidR="00A737F1" w:rsidRPr="00F97842" w:rsidRDefault="00A737F1" w:rsidP="00A737F1">
      <w:pPr>
        <w:spacing w:after="120"/>
        <w:ind w:left="2268"/>
        <w:rPr>
          <w:rFonts w:cs="Arial"/>
        </w:rPr>
      </w:pPr>
    </w:p>
    <w:p w14:paraId="102D5A57" w14:textId="77777777" w:rsidR="00A737F1" w:rsidRPr="00F97842" w:rsidRDefault="00A737F1" w:rsidP="00A737F1">
      <w:pPr>
        <w:spacing w:after="120"/>
        <w:ind w:left="2268"/>
        <w:rPr>
          <w:rFonts w:cs="Arial"/>
        </w:rPr>
      </w:pPr>
    </w:p>
    <w:p w14:paraId="6ECE8E22" w14:textId="052F94DB" w:rsidR="00A737F1" w:rsidRPr="009874EB" w:rsidRDefault="00A737F1">
      <w:pPr>
        <w:spacing w:after="120"/>
        <w:jc w:val="center"/>
        <w:rPr>
          <w:szCs w:val="20"/>
          <w:rPrChange w:id="412" w:author="Elias de Moraes Fernandes" w:date="2016-11-06T15:52:00Z">
            <w:rPr/>
          </w:rPrChange>
        </w:rPr>
        <w:pPrChange w:id="413" w:author="Elias De Moraes Fernandes" w:date="2016-11-01T22:20:00Z">
          <w:pPr>
            <w:spacing w:after="120"/>
            <w:ind w:left="2268"/>
          </w:pPr>
        </w:pPrChange>
      </w:pPr>
      <w:bookmarkStart w:id="414" w:name="_GoBack"/>
      <w:r w:rsidRPr="009874EB">
        <w:rPr>
          <w:szCs w:val="20"/>
          <w:rPrChange w:id="415" w:author="Elias de Moraes Fernandes" w:date="2016-11-06T15:52:00Z">
            <w:rPr>
              <w:rFonts w:eastAsia="Arial"/>
            </w:rPr>
          </w:rPrChange>
        </w:rPr>
        <w:t>Dedico este trabalho à minha família.</w:t>
      </w:r>
    </w:p>
    <w:bookmarkEnd w:id="414"/>
    <w:p w14:paraId="2DFB12A1" w14:textId="77777777" w:rsidR="00A737F1" w:rsidRPr="00BF5D0F" w:rsidRDefault="00A737F1">
      <w:pPr>
        <w:spacing w:after="200" w:line="276" w:lineRule="auto"/>
        <w:rPr>
          <w:b/>
        </w:rPr>
      </w:pPr>
    </w:p>
    <w:p w14:paraId="0D6E5B9F" w14:textId="77777777" w:rsidR="00A737F1" w:rsidRPr="00BF5D0F" w:rsidRDefault="00A737F1" w:rsidP="00AB308D">
      <w:pPr>
        <w:jc w:val="center"/>
        <w:outlineLvl w:val="0"/>
        <w:rPr>
          <w:b/>
        </w:rPr>
      </w:pPr>
    </w:p>
    <w:p w14:paraId="5DBD8FDE" w14:textId="77777777" w:rsidR="00A737F1" w:rsidRPr="00BF5D0F" w:rsidRDefault="00A737F1" w:rsidP="00AB308D">
      <w:pPr>
        <w:jc w:val="center"/>
        <w:outlineLvl w:val="0"/>
        <w:rPr>
          <w:b/>
        </w:rPr>
      </w:pPr>
    </w:p>
    <w:p w14:paraId="2EA18E7E" w14:textId="77777777" w:rsidR="00B318C3" w:rsidRPr="00BF5D0F" w:rsidRDefault="00B318C3">
      <w:pPr>
        <w:spacing w:after="200" w:line="276" w:lineRule="auto"/>
        <w:rPr>
          <w:b/>
        </w:rPr>
      </w:pPr>
      <w:r w:rsidRPr="00BF5D0F">
        <w:rPr>
          <w:rFonts w:eastAsia="Arial"/>
          <w:b/>
          <w:bCs/>
        </w:rPr>
        <w:br w:type="page"/>
      </w:r>
    </w:p>
    <w:p w14:paraId="471A4B67" w14:textId="35E1B31F" w:rsidR="00A737F1" w:rsidRPr="00BF5D0F" w:rsidRDefault="00A737F1">
      <w:pPr>
        <w:pStyle w:val="Capitulos"/>
        <w:jc w:val="center"/>
        <w:rPr>
          <w:b w:val="0"/>
          <w:rPrChange w:id="416" w:author="Convidado" w:date="2016-11-01T09:08:00Z">
            <w:rPr>
              <w:b/>
            </w:rPr>
          </w:rPrChange>
        </w:rPr>
        <w:pPrChange w:id="417" w:author="Elias De Moraes Fernandes" w:date="2016-11-01T22:21:00Z">
          <w:pPr>
            <w:jc w:val="center"/>
          </w:pPr>
        </w:pPrChange>
      </w:pPr>
      <w:r w:rsidRPr="78EECD5C">
        <w:rPr>
          <w:rPrChange w:id="418" w:author="Convidado" w:date="2016-11-01T09:08:00Z">
            <w:rPr>
              <w:b/>
              <w:bCs/>
            </w:rPr>
          </w:rPrChange>
        </w:rPr>
        <w:lastRenderedPageBreak/>
        <w:t>AGRADECIMENTOS</w:t>
      </w:r>
    </w:p>
    <w:p w14:paraId="59371DA6" w14:textId="77777777" w:rsidR="00A737F1" w:rsidRPr="00BF5D0F" w:rsidRDefault="00A737F1" w:rsidP="00A737F1">
      <w:pPr>
        <w:spacing w:line="360" w:lineRule="auto"/>
        <w:jc w:val="center"/>
        <w:rPr>
          <w:b/>
        </w:rPr>
      </w:pPr>
    </w:p>
    <w:p w14:paraId="3F1C32BD" w14:textId="7BA8691F" w:rsidR="00C279E0" w:rsidRPr="00B04B62" w:rsidRDefault="00A737F1">
      <w:pPr>
        <w:pStyle w:val="Introdespacamento"/>
        <w:rPr>
          <w:rPrChange w:id="419" w:author="Elias De Moraes Fernandes" w:date="2016-11-01T22:21:00Z">
            <w:rPr/>
          </w:rPrChange>
        </w:rPr>
        <w:pPrChange w:id="420" w:author="Elias De Moraes Fernandes" w:date="2016-11-01T22:21:00Z">
          <w:pPr>
            <w:spacing w:line="360" w:lineRule="auto"/>
            <w:ind w:firstLine="1134"/>
            <w:jc w:val="both"/>
          </w:pPr>
        </w:pPrChange>
      </w:pPr>
      <w:r w:rsidRPr="00B04B62">
        <w:rPr>
          <w:rFonts w:eastAsia="Arial"/>
          <w:rPrChange w:id="421" w:author="Elias De Moraes Fernandes" w:date="2016-11-01T22:21:00Z">
            <w:rPr>
              <w:rFonts w:eastAsia="Arial"/>
            </w:rPr>
          </w:rPrChange>
        </w:rPr>
        <w:t xml:space="preserve">Agradeço </w:t>
      </w:r>
      <w:r w:rsidR="00C279E0" w:rsidRPr="00B04B62">
        <w:rPr>
          <w:rFonts w:eastAsia="Arial"/>
          <w:rPrChange w:id="422" w:author="Elias De Moraes Fernandes" w:date="2016-11-01T22:21:00Z">
            <w:rPr>
              <w:rFonts w:eastAsia="Arial"/>
            </w:rPr>
          </w:rPrChange>
        </w:rPr>
        <w:t>primeiramente à Deus, por ter me dado inteligência e conhecimento para realização desse TCC.</w:t>
      </w:r>
    </w:p>
    <w:p w14:paraId="327942B2" w14:textId="0DFF4B61" w:rsidR="00A737F1" w:rsidRPr="00B04B62" w:rsidDel="007C339F" w:rsidRDefault="00C279E0">
      <w:pPr>
        <w:pStyle w:val="Introdespacamento"/>
        <w:rPr>
          <w:del w:id="423" w:author="Elias De Moraes Fernandes" w:date="2016-11-01T23:15:00Z"/>
          <w:rPrChange w:id="424" w:author="Elias De Moraes Fernandes" w:date="2016-11-01T22:21:00Z">
            <w:rPr>
              <w:del w:id="425" w:author="Elias De Moraes Fernandes" w:date="2016-11-01T23:15:00Z"/>
            </w:rPr>
          </w:rPrChange>
        </w:rPr>
        <w:pPrChange w:id="426" w:author="Elias De Moraes Fernandes" w:date="2016-11-01T23:15:00Z">
          <w:pPr>
            <w:spacing w:line="360" w:lineRule="auto"/>
            <w:ind w:firstLine="1134"/>
            <w:jc w:val="both"/>
          </w:pPr>
        </w:pPrChange>
      </w:pPr>
      <w:r w:rsidRPr="00B04B62">
        <w:rPr>
          <w:rFonts w:eastAsia="Arial"/>
          <w:rPrChange w:id="427" w:author="Elias De Moraes Fernandes" w:date="2016-11-01T22:21:00Z">
            <w:rPr>
              <w:rFonts w:eastAsia="Arial"/>
            </w:rPr>
          </w:rPrChange>
        </w:rPr>
        <w:t>A</w:t>
      </w:r>
      <w:r w:rsidR="00A737F1" w:rsidRPr="00B04B62">
        <w:rPr>
          <w:rFonts w:eastAsia="Arial"/>
          <w:rPrChange w:id="428" w:author="Elias De Moraes Fernandes" w:date="2016-11-01T22:21:00Z">
            <w:rPr>
              <w:rFonts w:eastAsia="Arial"/>
            </w:rPr>
          </w:rPrChange>
        </w:rPr>
        <w:t xml:space="preserve">o meu orientador Prof. Dr. </w:t>
      </w:r>
      <w:r w:rsidRPr="00B04B62">
        <w:rPr>
          <w:rFonts w:eastAsia="Arial"/>
          <w:rPrChange w:id="429" w:author="Elias De Moraes Fernandes" w:date="2016-11-01T22:21:00Z">
            <w:rPr>
              <w:rFonts w:eastAsia="Arial"/>
            </w:rPr>
          </w:rPrChange>
        </w:rPr>
        <w:t xml:space="preserve">Paulo Augusto Nardi, </w:t>
      </w:r>
      <w:r w:rsidR="00A737F1" w:rsidRPr="00B04B62">
        <w:rPr>
          <w:rFonts w:eastAsia="Arial"/>
          <w:rPrChange w:id="430" w:author="Elias De Moraes Fernandes" w:date="2016-11-01T22:21:00Z">
            <w:rPr>
              <w:rFonts w:eastAsia="Arial"/>
            </w:rPr>
          </w:rPrChange>
        </w:rPr>
        <w:t>pela sabedoria com que me guiou nesta trajetória.</w:t>
      </w:r>
    </w:p>
    <w:p w14:paraId="710074E3" w14:textId="15FB77BF" w:rsidR="00A737F1" w:rsidRPr="00B04B62" w:rsidRDefault="00A737F1">
      <w:pPr>
        <w:pStyle w:val="Introdespacamento"/>
        <w:rPr>
          <w:rPrChange w:id="431" w:author="Elias De Moraes Fernandes" w:date="2016-11-01T22:21:00Z">
            <w:rPr/>
          </w:rPrChange>
        </w:rPr>
        <w:pPrChange w:id="432" w:author="Elias De Moraes Fernandes" w:date="2016-11-01T23:15:00Z">
          <w:pPr>
            <w:spacing w:line="360" w:lineRule="auto"/>
            <w:ind w:firstLine="1134"/>
            <w:jc w:val="both"/>
          </w:pPr>
        </w:pPrChange>
      </w:pPr>
      <w:del w:id="433" w:author="Elias De Moraes Fernandes" w:date="2016-11-01T23:15:00Z">
        <w:r w:rsidRPr="00B04B62" w:rsidDel="007C339F">
          <w:rPr>
            <w:rFonts w:eastAsia="Arial"/>
            <w:rPrChange w:id="434" w:author="Elias De Moraes Fernandes" w:date="2016-11-01T22:21:00Z">
              <w:rPr>
                <w:rFonts w:eastAsia="Arial"/>
              </w:rPr>
            </w:rPrChange>
          </w:rPr>
          <w:delText>Aos meus colegas de sala.</w:delText>
        </w:r>
      </w:del>
    </w:p>
    <w:p w14:paraId="39911A95" w14:textId="77777777" w:rsidR="00A737F1" w:rsidRPr="00B04B62" w:rsidRDefault="00A737F1">
      <w:pPr>
        <w:pStyle w:val="Introdespacamento"/>
        <w:rPr>
          <w:rPrChange w:id="435" w:author="Elias De Moraes Fernandes" w:date="2016-11-01T22:21:00Z">
            <w:rPr/>
          </w:rPrChange>
        </w:rPr>
        <w:pPrChange w:id="436" w:author="Elias De Moraes Fernandes" w:date="2016-11-01T22:21:00Z">
          <w:pPr>
            <w:spacing w:line="360" w:lineRule="auto"/>
            <w:ind w:firstLine="1134"/>
            <w:jc w:val="both"/>
          </w:pPr>
        </w:pPrChange>
      </w:pPr>
      <w:r w:rsidRPr="00B04B62">
        <w:rPr>
          <w:rFonts w:eastAsia="Arial"/>
          <w:rPrChange w:id="437" w:author="Elias De Moraes Fernandes" w:date="2016-11-01T22:21:00Z">
            <w:rPr>
              <w:rFonts w:eastAsia="Arial"/>
            </w:rPr>
          </w:rPrChange>
        </w:rPr>
        <w:t>A Secretaria do Curso, pela cooperação.</w:t>
      </w:r>
    </w:p>
    <w:p w14:paraId="0EB5922F" w14:textId="77777777" w:rsidR="00A737F1" w:rsidRPr="00B04B62" w:rsidDel="003D44AD" w:rsidRDefault="00A737F1">
      <w:pPr>
        <w:pStyle w:val="Introdespacamento"/>
        <w:rPr>
          <w:del w:id="438" w:author="Elias De Moraes Fernandes" w:date="2016-11-01T23:16:00Z"/>
          <w:rPrChange w:id="439" w:author="Elias De Moraes Fernandes" w:date="2016-11-01T22:21:00Z">
            <w:rPr>
              <w:del w:id="440" w:author="Elias De Moraes Fernandes" w:date="2016-11-01T23:16:00Z"/>
            </w:rPr>
          </w:rPrChange>
        </w:rPr>
        <w:pPrChange w:id="441" w:author="Elias De Moraes Fernandes" w:date="2016-11-01T22:21:00Z">
          <w:pPr>
            <w:spacing w:line="360" w:lineRule="auto"/>
            <w:ind w:firstLine="1134"/>
            <w:jc w:val="both"/>
          </w:pPr>
        </w:pPrChange>
      </w:pPr>
      <w:r w:rsidRPr="00B04B62">
        <w:rPr>
          <w:rFonts w:eastAsia="Arial"/>
          <w:rPrChange w:id="442" w:author="Elias De Moraes Fernandes" w:date="2016-11-01T22:21:00Z">
            <w:rPr>
              <w:rFonts w:eastAsia="Arial"/>
            </w:rPr>
          </w:rPrChange>
        </w:rPr>
        <w:t>Gostaria de deixar registrado também</w:t>
      </w:r>
      <w:del w:id="443" w:author="Elias De Moraes Fernandes" w:date="2016-11-01T23:15:00Z">
        <w:r w:rsidRPr="00B04B62" w:rsidDel="00951818">
          <w:rPr>
            <w:rFonts w:eastAsia="Arial"/>
            <w:rPrChange w:id="444" w:author="Elias De Moraes Fernandes" w:date="2016-11-01T22:21:00Z">
              <w:rPr>
                <w:rFonts w:eastAsia="Arial"/>
              </w:rPr>
            </w:rPrChange>
          </w:rPr>
          <w:delText>,</w:delText>
        </w:r>
      </w:del>
      <w:r w:rsidRPr="00B04B62">
        <w:rPr>
          <w:rFonts w:eastAsia="Arial"/>
          <w:rPrChange w:id="445" w:author="Elias De Moraes Fernandes" w:date="2016-11-01T22:21:00Z">
            <w:rPr>
              <w:rFonts w:eastAsia="Arial"/>
            </w:rPr>
          </w:rPrChange>
        </w:rPr>
        <w:t xml:space="preserve"> o meu reconhecimento à minha família, pois acredito que sem o apoio deles seria muito difícil vencer esse desafio. </w:t>
      </w:r>
    </w:p>
    <w:p w14:paraId="06D5D0E9" w14:textId="720BA5E2" w:rsidR="00C279E0" w:rsidRPr="00B04B62" w:rsidRDefault="00C279E0">
      <w:pPr>
        <w:pStyle w:val="Introdespacamento"/>
        <w:rPr>
          <w:ins w:id="446" w:author="Elias De Moraes Fernandes" w:date="2016-10-31T13:09:00Z"/>
          <w:rFonts w:eastAsia="Arial"/>
          <w:rPrChange w:id="447" w:author="Elias De Moraes Fernandes" w:date="2016-11-01T22:21:00Z">
            <w:rPr>
              <w:ins w:id="448" w:author="Elias De Moraes Fernandes" w:date="2016-10-31T13:09:00Z"/>
              <w:rFonts w:eastAsia="Arial"/>
            </w:rPr>
          </w:rPrChange>
        </w:rPr>
        <w:pPrChange w:id="449" w:author="Elias De Moraes Fernandes" w:date="2016-11-01T23:16:00Z">
          <w:pPr>
            <w:ind w:firstLine="1134"/>
            <w:jc w:val="both"/>
          </w:pPr>
        </w:pPrChange>
      </w:pPr>
      <w:r w:rsidRPr="00B04B62">
        <w:rPr>
          <w:rFonts w:eastAsia="Arial"/>
          <w:rPrChange w:id="450" w:author="Elias De Moraes Fernandes" w:date="2016-11-01T22:21:00Z">
            <w:rPr>
              <w:rFonts w:eastAsia="Arial"/>
            </w:rPr>
          </w:rPrChange>
        </w:rPr>
        <w:t>Agradeço também à minha noiva</w:t>
      </w:r>
      <w:r w:rsidR="00F30707" w:rsidRPr="00B04B62">
        <w:rPr>
          <w:rFonts w:eastAsia="Arial"/>
          <w:rPrChange w:id="451" w:author="Elias De Moraes Fernandes" w:date="2016-11-01T22:21:00Z">
            <w:rPr>
              <w:rFonts w:eastAsia="Arial"/>
            </w:rPr>
          </w:rPrChange>
        </w:rPr>
        <w:t xml:space="preserve"> </w:t>
      </w:r>
      <w:r w:rsidR="00BC1E4C" w:rsidRPr="00B04B62">
        <w:rPr>
          <w:rFonts w:eastAsia="Arial"/>
          <w:rPrChange w:id="452" w:author="Elias De Moraes Fernandes" w:date="2016-11-01T22:21:00Z">
            <w:rPr>
              <w:rFonts w:eastAsia="Arial"/>
            </w:rPr>
          </w:rPrChange>
        </w:rPr>
        <w:t>Priscila</w:t>
      </w:r>
      <w:r w:rsidRPr="00B04B62">
        <w:rPr>
          <w:rFonts w:eastAsia="Arial"/>
          <w:rPrChange w:id="453" w:author="Elias De Moraes Fernandes" w:date="2016-11-01T22:21:00Z">
            <w:rPr>
              <w:rFonts w:eastAsia="Arial"/>
            </w:rPr>
          </w:rPrChange>
        </w:rPr>
        <w:t>, pela ajuda e companherismo em todas etapas da minha graduação.</w:t>
      </w:r>
    </w:p>
    <w:p w14:paraId="16A8504A" w14:textId="00931E36" w:rsidR="00C82E83" w:rsidRPr="00B04B62" w:rsidRDefault="00C82E83">
      <w:pPr>
        <w:pStyle w:val="Introdespacamento"/>
        <w:rPr>
          <w:rPrChange w:id="454" w:author="Elias De Moraes Fernandes" w:date="2016-11-01T22:21:00Z">
            <w:rPr/>
          </w:rPrChange>
        </w:rPr>
        <w:pPrChange w:id="455" w:author="Elias De Moraes Fernandes" w:date="2016-11-01T22:21:00Z">
          <w:pPr>
            <w:spacing w:line="360" w:lineRule="auto"/>
            <w:ind w:firstLine="1134"/>
            <w:jc w:val="both"/>
          </w:pPr>
        </w:pPrChange>
      </w:pPr>
      <w:ins w:id="456" w:author="Elias De Moraes Fernandes" w:date="2016-10-31T13:09:00Z">
        <w:r w:rsidRPr="00B04B62">
          <w:rPr>
            <w:rPrChange w:id="457" w:author="Elias De Moraes Fernandes" w:date="2016-11-01T22:21:00Z">
              <w:rPr/>
            </w:rPrChange>
          </w:rPr>
          <w:t>Agradeço a equipe da empresa 2DVerse</w:t>
        </w:r>
      </w:ins>
      <w:ins w:id="458" w:author="Elias De Moraes Fernandes" w:date="2016-10-31T13:10:00Z">
        <w:r w:rsidRPr="00B04B62">
          <w:rPr>
            <w:rPrChange w:id="459" w:author="Elias De Moraes Fernandes" w:date="2016-11-01T22:21:00Z">
              <w:rPr/>
            </w:rPrChange>
          </w:rPr>
          <w:t xml:space="preserve"> e</w:t>
        </w:r>
      </w:ins>
      <w:ins w:id="460" w:author="Elias De Moraes Fernandes" w:date="2016-10-31T13:11:00Z">
        <w:r w:rsidR="00B53173" w:rsidRPr="00B04B62">
          <w:rPr>
            <w:rPrChange w:id="461" w:author="Elias De Moraes Fernandes" w:date="2016-11-01T22:21:00Z">
              <w:rPr/>
            </w:rPrChange>
          </w:rPr>
          <w:t xml:space="preserve"> também da empresa </w:t>
        </w:r>
      </w:ins>
      <w:ins w:id="462" w:author="Elias De Moraes Fernandes" w:date="2016-10-31T13:12:00Z">
        <w:r w:rsidR="0034491C" w:rsidRPr="00B04B62">
          <w:rPr>
            <w:rPrChange w:id="463" w:author="Elias De Moraes Fernandes" w:date="2016-11-01T22:21:00Z">
              <w:rPr/>
            </w:rPrChange>
          </w:rPr>
          <w:t>KAISE Entertainment</w:t>
        </w:r>
      </w:ins>
      <w:ins w:id="464" w:author="Elias De Moraes Fernandes" w:date="2016-10-31T13:09:00Z">
        <w:r w:rsidRPr="00B04B62">
          <w:rPr>
            <w:rPrChange w:id="465" w:author="Elias De Moraes Fernandes" w:date="2016-11-01T22:21:00Z">
              <w:rPr/>
            </w:rPrChange>
          </w:rPr>
          <w:t xml:space="preserve">, por apoiar durante o processo de </w:t>
        </w:r>
      </w:ins>
      <w:ins w:id="466" w:author="Elias De Moraes Fernandes" w:date="2016-10-31T13:10:00Z">
        <w:r w:rsidRPr="00B04B62">
          <w:rPr>
            <w:rPrChange w:id="467" w:author="Elias De Moraes Fernandes" w:date="2016-11-01T22:21:00Z">
              <w:rPr/>
            </w:rPrChange>
          </w:rPr>
          <w:t>desenvolvimento</w:t>
        </w:r>
      </w:ins>
      <w:ins w:id="468" w:author="Elias De Moraes Fernandes" w:date="2016-10-31T13:09:00Z">
        <w:r w:rsidRPr="00B04B62">
          <w:rPr>
            <w:rPrChange w:id="469" w:author="Elias De Moraes Fernandes" w:date="2016-11-01T22:21:00Z">
              <w:rPr/>
            </w:rPrChange>
          </w:rPr>
          <w:t xml:space="preserve"> e</w:t>
        </w:r>
      </w:ins>
      <w:ins w:id="470" w:author="Elias De Moraes Fernandes" w:date="2016-10-31T13:10:00Z">
        <w:r w:rsidRPr="00B04B62">
          <w:rPr>
            <w:rPrChange w:id="471" w:author="Elias De Moraes Fernandes" w:date="2016-11-01T22:21:00Z">
              <w:rPr/>
            </w:rPrChange>
          </w:rPr>
          <w:t xml:space="preserve"> teste</w:t>
        </w:r>
      </w:ins>
      <w:ins w:id="472" w:author="Elias De Moraes Fernandes" w:date="2016-10-31T13:12:00Z">
        <w:r w:rsidR="00EE692F" w:rsidRPr="00B04B62">
          <w:rPr>
            <w:rPrChange w:id="473" w:author="Elias De Moraes Fernandes" w:date="2016-11-01T22:21:00Z">
              <w:rPr/>
            </w:rPrChange>
          </w:rPr>
          <w:t>.</w:t>
        </w:r>
      </w:ins>
    </w:p>
    <w:p w14:paraId="002925B4" w14:textId="6E77FEB7" w:rsidR="00A737F1" w:rsidRPr="00B04B62" w:rsidRDefault="00A737F1">
      <w:pPr>
        <w:pStyle w:val="Introdespacamento"/>
        <w:rPr>
          <w:rFonts w:eastAsia="Arial"/>
          <w:rPrChange w:id="474" w:author="Elias De Moraes Fernandes" w:date="2016-11-01T22:21:00Z">
            <w:rPr>
              <w:rFonts w:eastAsia="Arial"/>
            </w:rPr>
          </w:rPrChange>
        </w:rPr>
        <w:pPrChange w:id="475" w:author="Elias De Moraes Fernandes" w:date="2016-11-01T22:21:00Z">
          <w:pPr>
            <w:ind w:firstLine="1134"/>
            <w:jc w:val="both"/>
          </w:pPr>
        </w:pPrChange>
      </w:pPr>
      <w:r w:rsidRPr="00B04B62">
        <w:rPr>
          <w:rFonts w:eastAsia="Arial"/>
          <w:rPrChange w:id="476" w:author="Elias De Moraes Fernandes" w:date="2016-11-01T22:21:00Z">
            <w:rPr>
              <w:rFonts w:eastAsia="Arial"/>
            </w:rPr>
          </w:rPrChange>
        </w:rPr>
        <w:t>Enfim, a todos os que por algum motivo contribuíram para a realização des</w:t>
      </w:r>
      <w:r w:rsidR="001C20F4" w:rsidRPr="00B04B62">
        <w:rPr>
          <w:rFonts w:eastAsia="Arial"/>
          <w:rPrChange w:id="477" w:author="Elias De Moraes Fernandes" w:date="2016-11-01T22:21:00Z">
            <w:rPr>
              <w:rFonts w:eastAsia="Arial"/>
            </w:rPr>
          </w:rPrChange>
        </w:rPr>
        <w:t>se projeto como um todo.</w:t>
      </w:r>
    </w:p>
    <w:p w14:paraId="367B17F2" w14:textId="77777777" w:rsidR="009E05F1" w:rsidRPr="00B04B62" w:rsidRDefault="009E05F1">
      <w:pPr>
        <w:pStyle w:val="Introdespacamento"/>
        <w:rPr>
          <w:rFonts w:eastAsia="Arial"/>
          <w:rPrChange w:id="478" w:author="Elias De Moraes Fernandes" w:date="2016-11-01T22:21:00Z">
            <w:rPr>
              <w:color w:val="FF0000"/>
            </w:rPr>
          </w:rPrChange>
        </w:rPr>
        <w:pPrChange w:id="479" w:author="Elias De Moraes Fernandes" w:date="2016-11-01T22:21:00Z">
          <w:pPr>
            <w:spacing w:after="200" w:line="276" w:lineRule="auto"/>
          </w:pPr>
        </w:pPrChange>
      </w:pPr>
      <w:r w:rsidRPr="00B04B62">
        <w:rPr>
          <w:rFonts w:eastAsia="Arial"/>
          <w:rPrChange w:id="480" w:author="Elias De Moraes Fernandes" w:date="2016-11-01T22:21:00Z">
            <w:rPr>
              <w:color w:val="FF0000"/>
            </w:rPr>
          </w:rPrChange>
        </w:rPr>
        <w:br w:type="page"/>
      </w:r>
    </w:p>
    <w:p w14:paraId="74A822E2" w14:textId="77777777" w:rsidR="00A737F1" w:rsidRPr="00BF5D0F" w:rsidRDefault="00A737F1" w:rsidP="00A737F1">
      <w:pPr>
        <w:spacing w:line="360" w:lineRule="auto"/>
        <w:ind w:firstLine="1134"/>
        <w:jc w:val="both"/>
      </w:pPr>
    </w:p>
    <w:p w14:paraId="714F34A1" w14:textId="77777777" w:rsidR="00A737F1" w:rsidRPr="00BF5D0F" w:rsidRDefault="00A737F1" w:rsidP="00A737F1">
      <w:pPr>
        <w:spacing w:line="360" w:lineRule="auto"/>
        <w:ind w:firstLine="1134"/>
        <w:jc w:val="both"/>
      </w:pPr>
    </w:p>
    <w:p w14:paraId="06A30080" w14:textId="77777777" w:rsidR="00A737F1" w:rsidRPr="00BF5D0F" w:rsidRDefault="00A737F1" w:rsidP="00A737F1">
      <w:pPr>
        <w:spacing w:line="360" w:lineRule="auto"/>
        <w:ind w:firstLine="1134"/>
        <w:jc w:val="both"/>
      </w:pPr>
    </w:p>
    <w:p w14:paraId="3656D34A" w14:textId="77777777" w:rsidR="00A737F1" w:rsidRPr="00BF5D0F" w:rsidRDefault="00A737F1" w:rsidP="00A737F1">
      <w:pPr>
        <w:spacing w:line="360" w:lineRule="auto"/>
        <w:ind w:firstLine="1134"/>
        <w:jc w:val="both"/>
      </w:pPr>
    </w:p>
    <w:p w14:paraId="3BF49ED7" w14:textId="77777777" w:rsidR="00A737F1" w:rsidRPr="00BF5D0F" w:rsidRDefault="00A737F1" w:rsidP="00A737F1">
      <w:pPr>
        <w:spacing w:line="360" w:lineRule="auto"/>
        <w:ind w:firstLine="1134"/>
        <w:jc w:val="both"/>
      </w:pPr>
    </w:p>
    <w:p w14:paraId="327E7998" w14:textId="77777777" w:rsidR="00A737F1" w:rsidRPr="00BF5D0F" w:rsidRDefault="00A737F1" w:rsidP="00A737F1">
      <w:pPr>
        <w:spacing w:line="360" w:lineRule="auto"/>
        <w:ind w:firstLine="1134"/>
        <w:jc w:val="both"/>
      </w:pPr>
    </w:p>
    <w:p w14:paraId="390B8DBE" w14:textId="77777777" w:rsidR="00A737F1" w:rsidRPr="00BF5D0F" w:rsidRDefault="00A737F1" w:rsidP="00A737F1">
      <w:pPr>
        <w:spacing w:line="360" w:lineRule="auto"/>
        <w:ind w:firstLine="1134"/>
        <w:jc w:val="both"/>
      </w:pPr>
    </w:p>
    <w:p w14:paraId="0B497D7B" w14:textId="77777777" w:rsidR="00A737F1" w:rsidRPr="00BF5D0F" w:rsidRDefault="00A737F1" w:rsidP="00A737F1">
      <w:pPr>
        <w:spacing w:line="360" w:lineRule="auto"/>
        <w:ind w:firstLine="1134"/>
        <w:jc w:val="both"/>
      </w:pPr>
    </w:p>
    <w:p w14:paraId="1D5F87CA" w14:textId="77777777" w:rsidR="00A737F1" w:rsidRPr="00BF5D0F" w:rsidRDefault="00A737F1" w:rsidP="00A737F1">
      <w:pPr>
        <w:spacing w:line="360" w:lineRule="auto"/>
        <w:ind w:firstLine="1134"/>
        <w:jc w:val="both"/>
      </w:pPr>
    </w:p>
    <w:p w14:paraId="74E91B62" w14:textId="77777777" w:rsidR="00A737F1" w:rsidRPr="00BF5D0F" w:rsidRDefault="00A737F1" w:rsidP="00A737F1">
      <w:pPr>
        <w:spacing w:line="360" w:lineRule="auto"/>
        <w:ind w:firstLine="1134"/>
        <w:jc w:val="both"/>
      </w:pPr>
    </w:p>
    <w:p w14:paraId="2DCC77FD" w14:textId="77777777" w:rsidR="00A737F1" w:rsidRPr="00BF5D0F" w:rsidRDefault="00A737F1" w:rsidP="00A737F1">
      <w:pPr>
        <w:spacing w:line="360" w:lineRule="auto"/>
        <w:ind w:firstLine="1134"/>
        <w:jc w:val="both"/>
      </w:pPr>
    </w:p>
    <w:p w14:paraId="1823E247" w14:textId="77777777" w:rsidR="00A737F1" w:rsidRPr="00BF5D0F" w:rsidRDefault="00A737F1" w:rsidP="00A737F1">
      <w:pPr>
        <w:spacing w:line="360" w:lineRule="auto"/>
        <w:ind w:firstLine="1134"/>
        <w:jc w:val="both"/>
      </w:pPr>
    </w:p>
    <w:p w14:paraId="33AC8E91" w14:textId="77777777" w:rsidR="00A737F1" w:rsidRPr="00BF5D0F" w:rsidRDefault="00A737F1" w:rsidP="00A737F1">
      <w:pPr>
        <w:spacing w:line="360" w:lineRule="auto"/>
        <w:ind w:firstLine="1134"/>
        <w:jc w:val="both"/>
      </w:pPr>
    </w:p>
    <w:p w14:paraId="7DE6232B" w14:textId="77777777" w:rsidR="00A737F1" w:rsidRPr="00BF5D0F" w:rsidRDefault="00A737F1" w:rsidP="00A737F1">
      <w:pPr>
        <w:spacing w:line="360" w:lineRule="auto"/>
        <w:ind w:firstLine="1134"/>
        <w:jc w:val="both"/>
      </w:pPr>
    </w:p>
    <w:p w14:paraId="00E0284E" w14:textId="77777777" w:rsidR="00A737F1" w:rsidRPr="00BF5D0F" w:rsidRDefault="00A737F1" w:rsidP="00A737F1">
      <w:pPr>
        <w:spacing w:line="360" w:lineRule="auto"/>
        <w:ind w:firstLine="1134"/>
        <w:jc w:val="both"/>
      </w:pPr>
    </w:p>
    <w:p w14:paraId="3276D93B" w14:textId="77777777" w:rsidR="00A737F1" w:rsidRPr="00BF5D0F" w:rsidRDefault="00A737F1" w:rsidP="00A737F1">
      <w:pPr>
        <w:spacing w:line="360" w:lineRule="auto"/>
        <w:ind w:firstLine="1134"/>
        <w:jc w:val="both"/>
      </w:pPr>
    </w:p>
    <w:p w14:paraId="14787C50" w14:textId="77777777" w:rsidR="00A737F1" w:rsidRPr="00BF5D0F" w:rsidRDefault="00A737F1" w:rsidP="00A737F1">
      <w:pPr>
        <w:spacing w:line="360" w:lineRule="auto"/>
        <w:ind w:firstLine="1134"/>
        <w:jc w:val="both"/>
      </w:pPr>
    </w:p>
    <w:p w14:paraId="6D45B9CD" w14:textId="77777777" w:rsidR="00A737F1" w:rsidRPr="00BF5D0F" w:rsidRDefault="00A737F1" w:rsidP="00A737F1">
      <w:pPr>
        <w:spacing w:line="360" w:lineRule="auto"/>
        <w:ind w:firstLine="1134"/>
        <w:jc w:val="both"/>
      </w:pPr>
    </w:p>
    <w:p w14:paraId="26F5E087" w14:textId="77777777" w:rsidR="00A737F1" w:rsidRPr="00BF5D0F" w:rsidRDefault="00A737F1" w:rsidP="00A737F1">
      <w:pPr>
        <w:spacing w:line="360" w:lineRule="auto"/>
        <w:ind w:firstLine="1134"/>
        <w:jc w:val="both"/>
      </w:pPr>
    </w:p>
    <w:p w14:paraId="41B35E41" w14:textId="77777777" w:rsidR="00A737F1" w:rsidRPr="00BF5D0F" w:rsidRDefault="00A737F1" w:rsidP="00A737F1">
      <w:pPr>
        <w:spacing w:line="360" w:lineRule="auto"/>
        <w:ind w:firstLine="1134"/>
        <w:jc w:val="both"/>
      </w:pPr>
    </w:p>
    <w:p w14:paraId="1933BAD5" w14:textId="77777777" w:rsidR="00A737F1" w:rsidRPr="00BF5D0F" w:rsidRDefault="00A737F1" w:rsidP="00A737F1">
      <w:pPr>
        <w:spacing w:line="360" w:lineRule="auto"/>
        <w:ind w:firstLine="1134"/>
        <w:jc w:val="both"/>
      </w:pPr>
    </w:p>
    <w:p w14:paraId="70934156" w14:textId="77777777" w:rsidR="00A737F1" w:rsidRPr="00BF5D0F" w:rsidRDefault="00A737F1" w:rsidP="00A737F1">
      <w:pPr>
        <w:spacing w:line="360" w:lineRule="auto"/>
        <w:ind w:firstLine="1134"/>
        <w:jc w:val="both"/>
      </w:pPr>
    </w:p>
    <w:p w14:paraId="1234B9A6" w14:textId="5746E0C5" w:rsidR="008C6A73" w:rsidRPr="008C6A73" w:rsidRDefault="008C6A73">
      <w:pPr>
        <w:spacing w:line="360" w:lineRule="auto"/>
        <w:ind w:left="2977" w:firstLine="142"/>
        <w:jc w:val="right"/>
        <w:rPr>
          <w:ins w:id="481" w:author="Elias De Moraes Fernandes" w:date="2016-11-02T21:18:00Z"/>
          <w:rFonts w:eastAsia="Arial"/>
        </w:rPr>
        <w:pPrChange w:id="482" w:author="Elias De Moraes Fernandes" w:date="2016-11-02T21:19:00Z">
          <w:pPr>
            <w:spacing w:line="360" w:lineRule="auto"/>
            <w:ind w:firstLine="1134"/>
            <w:jc w:val="both"/>
          </w:pPr>
        </w:pPrChange>
      </w:pPr>
      <w:ins w:id="483" w:author="Elias De Moraes Fernandes" w:date="2016-11-02T21:18:00Z">
        <w:r>
          <w:rPr>
            <w:rFonts w:eastAsia="Arial"/>
          </w:rPr>
          <w:t>“</w:t>
        </w:r>
        <w:r w:rsidRPr="008C6A73">
          <w:rPr>
            <w:rFonts w:eastAsia="Arial"/>
          </w:rPr>
          <w:t>Não eduques as crianças nas várias disciplinas recorrendo à força, mas como se fosse um jogo, para que também possas observar melhor qual a</w:t>
        </w:r>
        <w:r>
          <w:rPr>
            <w:rFonts w:eastAsia="Arial"/>
          </w:rPr>
          <w:t xml:space="preserve"> disposição natural de cada um.”</w:t>
        </w:r>
      </w:ins>
    </w:p>
    <w:p w14:paraId="52F74223" w14:textId="459858C3" w:rsidR="00545667" w:rsidRPr="00AF743D" w:rsidDel="008C6A73" w:rsidRDefault="000D181A">
      <w:pPr>
        <w:spacing w:line="360" w:lineRule="auto"/>
        <w:ind w:left="2268"/>
        <w:jc w:val="right"/>
        <w:rPr>
          <w:del w:id="484" w:author="Elias De Moraes Fernandes" w:date="2016-11-02T21:18:00Z"/>
          <w:rFonts w:eastAsia="Arial"/>
          <w:rPrChange w:id="485" w:author="Elias De Moraes Fernandes" w:date="2016-11-01T22:51:00Z">
            <w:rPr>
              <w:del w:id="486" w:author="Elias De Moraes Fernandes" w:date="2016-11-02T21:18:00Z"/>
            </w:rPr>
          </w:rPrChange>
        </w:rPr>
        <w:pPrChange w:id="487" w:author="Elias De Moraes Fernandes" w:date="2016-11-02T21:18:00Z">
          <w:pPr>
            <w:spacing w:line="360" w:lineRule="auto"/>
            <w:ind w:left="2268"/>
            <w:jc w:val="both"/>
          </w:pPr>
        </w:pPrChange>
      </w:pPr>
      <w:ins w:id="488" w:author="Elias De Moraes Fernandes" w:date="2016-10-31T01:25:00Z">
        <w:del w:id="489" w:author="Elias De Moraes Fernandes" w:date="2016-11-02T21:18:00Z">
          <w:r w:rsidRPr="00AF743D" w:rsidDel="008C6A73">
            <w:rPr>
              <w:rFonts w:eastAsia="Arial"/>
            </w:rPr>
            <w:delText>“</w:delText>
          </w:r>
        </w:del>
      </w:ins>
      <w:del w:id="490" w:author="Elias De Moraes Fernandes" w:date="2016-11-02T21:18:00Z">
        <w:r w:rsidR="00A737F1" w:rsidRPr="00AF743D" w:rsidDel="008C6A73">
          <w:rPr>
            <w:rFonts w:eastAsia="Arial"/>
          </w:rPr>
          <w:delText>Espaço destinado à epígrafe (elemento opcional). Nesta folha, o autor usa uma citação, seguida de indicação de autoria e ano, relacionada com a matéria tratada no corpo do trabalho.</w:delText>
        </w:r>
      </w:del>
      <w:ins w:id="491" w:author="Elias De Moraes Fernandes" w:date="2016-10-31T01:24:00Z">
        <w:del w:id="492" w:author="Elias De Moraes Fernandes" w:date="2016-11-02T21:18:00Z">
          <w:r w:rsidRPr="00AF743D" w:rsidDel="008C6A73">
            <w:rPr>
              <w:rFonts w:eastAsia="Arial"/>
            </w:rPr>
            <w:delText>Jogos sã</w:delText>
          </w:r>
        </w:del>
      </w:ins>
      <w:ins w:id="493" w:author="Elias De Moraes Fernandes" w:date="2016-10-31T01:25:00Z">
        <w:del w:id="494" w:author="Elias De Moraes Fernandes" w:date="2016-11-02T21:18:00Z">
          <w:r w:rsidRPr="00AF743D" w:rsidDel="008C6A73">
            <w:rPr>
              <w:rFonts w:eastAsia="Arial"/>
            </w:rPr>
            <w:delText>o a mais alta forma de investigação.</w:delText>
          </w:r>
        </w:del>
        <w:del w:id="495" w:author="Elias De Moraes Fernandes" w:date="2016-11-02T21:13:00Z">
          <w:r w:rsidRPr="00AF743D" w:rsidDel="00D116B9">
            <w:rPr>
              <w:rFonts w:eastAsia="Arial"/>
            </w:rPr>
            <w:delText xml:space="preserve"> “</w:delText>
          </w:r>
        </w:del>
      </w:ins>
    </w:p>
    <w:p w14:paraId="518A1DCD" w14:textId="03AA0727" w:rsidR="000D181A" w:rsidRPr="00AF743D" w:rsidRDefault="000D181A">
      <w:pPr>
        <w:spacing w:line="360" w:lineRule="auto"/>
        <w:ind w:left="2268"/>
        <w:jc w:val="right"/>
        <w:rPr>
          <w:i/>
          <w:iCs/>
          <w:rPrChange w:id="496" w:author="Elias De Moraes Fernandes" w:date="2016-11-01T22:51:00Z">
            <w:rPr/>
          </w:rPrChange>
        </w:rPr>
        <w:pPrChange w:id="497" w:author="Elias De Moraes Fernandes" w:date="2016-11-02T21:18:00Z">
          <w:pPr>
            <w:spacing w:line="360" w:lineRule="auto"/>
            <w:ind w:left="2268"/>
            <w:jc w:val="both"/>
          </w:pPr>
        </w:pPrChange>
      </w:pPr>
      <w:ins w:id="498" w:author="Elias De Moraes Fernandes" w:date="2016-10-31T01:25:00Z">
        <w:del w:id="499" w:author="Elias De Moraes Fernandes" w:date="2016-11-02T21:19:00Z">
          <w:r w:rsidRPr="00AF743D" w:rsidDel="008C6A73">
            <w:rPr>
              <w:rFonts w:eastAsia="Arial"/>
              <w:i/>
              <w:iCs/>
              <w:rPrChange w:id="500" w:author="Elias De Moraes Fernandes" w:date="2016-11-01T22:51:00Z">
                <w:rPr>
                  <w:rFonts w:eastAsia="Arial"/>
                </w:rPr>
              </w:rPrChange>
            </w:rPr>
            <w:delText>Albert Einstein</w:delText>
          </w:r>
        </w:del>
      </w:ins>
      <w:ins w:id="501" w:author="Elias De Moraes Fernandes" w:date="2016-11-02T21:19:00Z">
        <w:r w:rsidR="008C6A73">
          <w:rPr>
            <w:rFonts w:eastAsia="Arial"/>
            <w:i/>
            <w:iCs/>
          </w:rPr>
          <w:t>Platão</w:t>
        </w:r>
      </w:ins>
    </w:p>
    <w:p w14:paraId="687010D6" w14:textId="77777777" w:rsidR="00545667" w:rsidRPr="00BF5D0F" w:rsidRDefault="00545667" w:rsidP="00545667">
      <w:pPr>
        <w:rPr>
          <w:rFonts w:eastAsia="Times New Roman"/>
          <w:b/>
          <w:color w:val="000000"/>
        </w:rPr>
      </w:pPr>
      <w:r w:rsidRPr="00BF5D0F">
        <w:rPr>
          <w:rFonts w:eastAsia="Arial"/>
          <w:b/>
          <w:bCs/>
        </w:rPr>
        <w:br w:type="page"/>
      </w:r>
    </w:p>
    <w:p w14:paraId="2E42E0F9" w14:textId="5B71180D" w:rsidR="00545667" w:rsidRPr="00DD492F" w:rsidRDefault="00545667">
      <w:pPr>
        <w:pStyle w:val="Palavras-chave"/>
        <w:jc w:val="center"/>
        <w:pPrChange w:id="502" w:author="Elias De Moraes Fernandes" w:date="2016-11-02T21:26:00Z">
          <w:pPr>
            <w:pStyle w:val="Palavras-chave"/>
          </w:pPr>
        </w:pPrChange>
      </w:pPr>
      <w:r w:rsidRPr="00B04B62">
        <w:lastRenderedPageBreak/>
        <w:t xml:space="preserve">LISTA DE </w:t>
      </w:r>
      <w:r w:rsidR="00C83611" w:rsidRPr="00B04B62">
        <w:t>FIGURAS</w:t>
      </w:r>
      <w:commentRangeStart w:id="503"/>
      <w:commentRangeEnd w:id="503"/>
      <w:r w:rsidRPr="00B04B62">
        <w:rPr>
          <w:rStyle w:val="CommentReference"/>
        </w:rPr>
        <w:commentReference w:id="503"/>
      </w:r>
    </w:p>
    <w:p w14:paraId="605CFBB3" w14:textId="47B16385" w:rsidR="00DD492F" w:rsidRDefault="00DD492F">
      <w:pPr>
        <w:pStyle w:val="Palavras-chave"/>
      </w:pPr>
    </w:p>
    <w:p w14:paraId="54ED0F22" w14:textId="042F4003" w:rsidR="0057617D" w:rsidRPr="003C40B0" w:rsidRDefault="00DD492F">
      <w:pPr>
        <w:pStyle w:val="Palavras-chave"/>
        <w:jc w:val="left"/>
        <w:rPr>
          <w:ins w:id="504" w:author="Elias De Moraes Fernandes" w:date="2016-11-01T21:42:00Z"/>
          <w:i/>
          <w:iCs/>
          <w:rPrChange w:id="505" w:author="Elias De Moraes Fernandes" w:date="2016-11-01T23:02:00Z">
            <w:rPr>
              <w:ins w:id="506" w:author="Elias De Moraes Fernandes" w:date="2016-11-01T21:42:00Z"/>
              <w:rFonts w:asciiTheme="minorHAnsi" w:eastAsiaTheme="minorEastAsia" w:hAnsiTheme="minorHAnsi" w:cstheme="minorBidi"/>
              <w:i w:val="0"/>
              <w:iCs w:val="0"/>
              <w:noProof/>
              <w:sz w:val="24"/>
              <w:szCs w:val="24"/>
              <w:lang w:val="en-US"/>
            </w:rPr>
          </w:rPrChange>
        </w:rPr>
        <w:pPrChange w:id="507" w:author="Elias De Moraes Fernandes" w:date="2016-11-02T21:32:00Z">
          <w:pPr>
            <w:pStyle w:val="TableofFigures"/>
            <w:tabs>
              <w:tab w:val="right" w:pos="9061"/>
            </w:tabs>
          </w:pPr>
        </w:pPrChange>
      </w:pPr>
      <w:r w:rsidRPr="003C40B0">
        <w:rPr>
          <w:b w:val="0"/>
          <w:rPrChange w:id="508" w:author="Elias De Moraes Fernandes" w:date="2016-11-01T23:02:00Z">
            <w:rPr>
              <w:b/>
              <w:lang w:val="en-US"/>
            </w:rPr>
          </w:rPrChange>
        </w:rPr>
        <w:fldChar w:fldCharType="begin"/>
      </w:r>
      <w:r w:rsidRPr="003C40B0">
        <w:rPr>
          <w:b w:val="0"/>
          <w:rPrChange w:id="509" w:author="Elias De Moraes Fernandes" w:date="2016-11-01T23:02:00Z">
            <w:rPr>
              <w:rFonts w:cs="Arial"/>
              <w:i w:val="0"/>
            </w:rPr>
          </w:rPrChange>
        </w:rPr>
        <w:instrText xml:space="preserve"> TOC \c "Figura " </w:instrText>
      </w:r>
      <w:r w:rsidRPr="003C40B0">
        <w:rPr>
          <w:b w:val="0"/>
          <w:rPrChange w:id="510" w:author="Elias De Moraes Fernandes" w:date="2016-11-01T23:02:00Z">
            <w:rPr>
              <w:b/>
              <w:lang w:val="en-US"/>
            </w:rPr>
          </w:rPrChange>
        </w:rPr>
        <w:fldChar w:fldCharType="separate"/>
      </w:r>
      <w:ins w:id="511" w:author="Elias De Moraes Fernandes" w:date="2016-11-01T21:42:00Z">
        <w:r w:rsidR="002E1E59" w:rsidRPr="003C40B0">
          <w:rPr>
            <w:b w:val="0"/>
            <w:rPrChange w:id="512" w:author="Elias De Moraes Fernandes" w:date="2016-11-01T23:02:00Z">
              <w:rPr>
                <w:i w:val="0"/>
                <w:noProof/>
              </w:rPr>
            </w:rPrChange>
          </w:rPr>
          <w:t>FIGURA  1</w:t>
        </w:r>
      </w:ins>
      <w:ins w:id="513" w:author="Elias De Moraes Fernandes" w:date="2016-11-01T23:05:00Z">
        <w:r w:rsidR="00EA2628">
          <w:rPr>
            <w:b w:val="0"/>
          </w:rPr>
          <w:t xml:space="preserve"> </w:t>
        </w:r>
      </w:ins>
      <w:ins w:id="514" w:author="Elias De Moraes Fernandes" w:date="2016-11-01T22:30:00Z">
        <w:r w:rsidR="002E1E59" w:rsidRPr="003C40B0">
          <w:rPr>
            <w:b w:val="0"/>
            <w:rPrChange w:id="515" w:author="Elias De Moraes Fernandes" w:date="2016-11-01T23:02:00Z">
              <w:rPr>
                <w:i w:val="0"/>
                <w:noProof/>
              </w:rPr>
            </w:rPrChange>
          </w:rPr>
          <w:t>–</w:t>
        </w:r>
      </w:ins>
      <w:ins w:id="516" w:author="Elias De Moraes Fernandes" w:date="2016-11-01T21:42:00Z">
        <w:r w:rsidR="00D655C5" w:rsidRPr="003C40B0">
          <w:rPr>
            <w:b w:val="0"/>
            <w:rPrChange w:id="517" w:author="Elias De Moraes Fernandes" w:date="2016-11-01T23:02:00Z">
              <w:rPr>
                <w:i w:val="0"/>
                <w:noProof/>
              </w:rPr>
            </w:rPrChange>
          </w:rPr>
          <w:t xml:space="preserve"> TRADUÇÃO </w:t>
        </w:r>
      </w:ins>
      <w:ins w:id="518" w:author="Elias De Moraes Fernandes" w:date="2016-11-01T23:06:00Z">
        <w:r w:rsidR="00EE47A2">
          <w:rPr>
            <w:b w:val="0"/>
          </w:rPr>
          <w:t xml:space="preserve">  </w:t>
        </w:r>
      </w:ins>
      <w:ins w:id="519" w:author="Elias De Moraes Fernandes" w:date="2016-11-01T21:42:00Z">
        <w:r w:rsidR="00D655C5" w:rsidRPr="003C40B0">
          <w:rPr>
            <w:b w:val="0"/>
            <w:rPrChange w:id="520" w:author="Elias De Moraes Fernandes" w:date="2016-11-01T23:02:00Z">
              <w:rPr>
                <w:i w:val="0"/>
                <w:noProof/>
              </w:rPr>
            </w:rPrChange>
          </w:rPr>
          <w:t>DE:</w:t>
        </w:r>
      </w:ins>
      <w:ins w:id="521" w:author="Elias De Moraes Fernandes" w:date="2016-11-01T23:06:00Z">
        <w:r w:rsidR="00EE47A2">
          <w:rPr>
            <w:b w:val="0"/>
          </w:rPr>
          <w:t xml:space="preserve">  </w:t>
        </w:r>
      </w:ins>
      <w:ins w:id="522" w:author="Elias De Moraes Fernandes" w:date="2016-11-01T21:42:00Z">
        <w:r w:rsidR="00D655C5" w:rsidRPr="003C40B0">
          <w:rPr>
            <w:b w:val="0"/>
            <w:rPrChange w:id="523" w:author="Elias De Moraes Fernandes" w:date="2016-11-01T23:02:00Z">
              <w:rPr>
                <w:i w:val="0"/>
                <w:noProof/>
              </w:rPr>
            </w:rPrChange>
          </w:rPr>
          <w:t xml:space="preserve"> VARIÁVEIS</w:t>
        </w:r>
      </w:ins>
      <w:ins w:id="524" w:author="Elias De Moraes Fernandes" w:date="2016-11-01T23:06:00Z">
        <w:r w:rsidR="00EE47A2">
          <w:rPr>
            <w:b w:val="0"/>
          </w:rPr>
          <w:t xml:space="preserve">   </w:t>
        </w:r>
      </w:ins>
      <w:ins w:id="525" w:author="Elias De Moraes Fernandes" w:date="2016-11-01T21:42:00Z">
        <w:r w:rsidR="00D655C5" w:rsidRPr="003C40B0">
          <w:rPr>
            <w:b w:val="0"/>
            <w:rPrChange w:id="526" w:author="Elias De Moraes Fernandes" w:date="2016-11-01T23:02:00Z">
              <w:rPr>
                <w:i w:val="0"/>
                <w:noProof/>
              </w:rPr>
            </w:rPrChange>
          </w:rPr>
          <w:t xml:space="preserve">TECNOLÓGICAS </w:t>
        </w:r>
      </w:ins>
      <w:ins w:id="527" w:author="Elias De Moraes Fernandes" w:date="2016-11-01T23:06:00Z">
        <w:r w:rsidR="00EE47A2">
          <w:rPr>
            <w:b w:val="0"/>
          </w:rPr>
          <w:t xml:space="preserve"> </w:t>
        </w:r>
      </w:ins>
      <w:ins w:id="528" w:author="Elias De Moraes Fernandes" w:date="2016-11-01T21:42:00Z">
        <w:r w:rsidR="00D655C5" w:rsidRPr="003C40B0">
          <w:rPr>
            <w:b w:val="0"/>
            <w:rPrChange w:id="529" w:author="Elias De Moraes Fernandes" w:date="2016-11-01T23:02:00Z">
              <w:rPr>
                <w:i w:val="0"/>
                <w:noProof/>
              </w:rPr>
            </w:rPrChange>
          </w:rPr>
          <w:t xml:space="preserve">INFLUENCIANDO TELEPRESENÇA </w:t>
        </w:r>
      </w:ins>
      <w:ins w:id="530" w:author="Elias De Moraes Fernandes" w:date="2016-11-01T23:06:00Z">
        <w:r w:rsidR="00EE47A2">
          <w:rPr>
            <w:b w:val="0"/>
          </w:rPr>
          <w:t xml:space="preserve"> </w:t>
        </w:r>
      </w:ins>
      <w:ins w:id="531" w:author="Elias De Moraes Fernandes" w:date="2016-11-01T21:42:00Z">
        <w:r w:rsidR="00D655C5" w:rsidRPr="003C40B0">
          <w:rPr>
            <w:b w:val="0"/>
            <w:rPrChange w:id="532" w:author="Elias De Moraes Fernandes" w:date="2016-11-01T23:02:00Z">
              <w:rPr>
                <w:i w:val="0"/>
                <w:noProof/>
              </w:rPr>
            </w:rPrChange>
          </w:rPr>
          <w:t>(STEUER,</w:t>
        </w:r>
      </w:ins>
      <w:ins w:id="533" w:author="Elias De Moraes Fernandes" w:date="2016-11-01T23:06:00Z">
        <w:r w:rsidR="00EE47A2">
          <w:rPr>
            <w:b w:val="0"/>
          </w:rPr>
          <w:t xml:space="preserve"> </w:t>
        </w:r>
      </w:ins>
      <w:ins w:id="534" w:author="Elias De Moraes Fernandes" w:date="2016-11-01T21:42:00Z">
        <w:r w:rsidR="00D655C5" w:rsidRPr="003C40B0">
          <w:rPr>
            <w:b w:val="0"/>
            <w:rPrChange w:id="535" w:author="Elias De Moraes Fernandes" w:date="2016-11-01T23:02:00Z">
              <w:rPr>
                <w:i w:val="0"/>
                <w:noProof/>
              </w:rPr>
            </w:rPrChange>
          </w:rPr>
          <w:t xml:space="preserve"> 1993). </w:t>
        </w:r>
      </w:ins>
      <w:ins w:id="536" w:author="Elias De Moraes Fernandes" w:date="2016-11-01T23:06:00Z">
        <w:r w:rsidR="00EE47A2">
          <w:rPr>
            <w:b w:val="0"/>
          </w:rPr>
          <w:t xml:space="preserve"> </w:t>
        </w:r>
      </w:ins>
      <w:ins w:id="537" w:author="Elias De Moraes Fernandes" w:date="2016-11-01T21:42:00Z">
        <w:r w:rsidR="00D655C5" w:rsidRPr="003C40B0">
          <w:rPr>
            <w:b w:val="0"/>
            <w:rPrChange w:id="538" w:author="Elias De Moraes Fernandes" w:date="2016-11-01T23:02:00Z">
              <w:rPr>
                <w:i w:val="0"/>
                <w:noProof/>
              </w:rPr>
            </w:rPrChange>
          </w:rPr>
          <w:t>FATORES</w:t>
        </w:r>
      </w:ins>
      <w:ins w:id="539" w:author="Elias De Moraes Fernandes" w:date="2016-11-01T23:06:00Z">
        <w:r w:rsidR="00EE47A2">
          <w:rPr>
            <w:b w:val="0"/>
          </w:rPr>
          <w:t xml:space="preserve"> </w:t>
        </w:r>
      </w:ins>
      <w:ins w:id="540" w:author="Elias De Moraes Fernandes" w:date="2016-11-01T21:42:00Z">
        <w:r w:rsidR="00D655C5" w:rsidRPr="003C40B0">
          <w:rPr>
            <w:b w:val="0"/>
            <w:rPrChange w:id="541" w:author="Elias De Moraes Fernandes" w:date="2016-11-01T23:02:00Z">
              <w:rPr>
                <w:i w:val="0"/>
                <w:noProof/>
              </w:rPr>
            </w:rPrChange>
          </w:rPr>
          <w:t xml:space="preserve"> QUE</w:t>
        </w:r>
      </w:ins>
      <w:ins w:id="542" w:author="Elias De Moraes Fernandes" w:date="2016-11-01T23:06:00Z">
        <w:r w:rsidR="00EE47A2">
          <w:rPr>
            <w:b w:val="0"/>
          </w:rPr>
          <w:t xml:space="preserve"> </w:t>
        </w:r>
      </w:ins>
      <w:ins w:id="543" w:author="Elias De Moraes Fernandes" w:date="2016-11-01T21:42:00Z">
        <w:r w:rsidR="00D655C5" w:rsidRPr="003C40B0">
          <w:rPr>
            <w:b w:val="0"/>
            <w:rPrChange w:id="544" w:author="Elias De Moraes Fernandes" w:date="2016-11-01T23:02:00Z">
              <w:rPr>
                <w:i w:val="0"/>
                <w:noProof/>
              </w:rPr>
            </w:rPrChange>
          </w:rPr>
          <w:t xml:space="preserve"> INFLUENCIAM </w:t>
        </w:r>
      </w:ins>
      <w:ins w:id="545" w:author="Elias De Moraes Fernandes" w:date="2016-11-01T23:06:00Z">
        <w:r w:rsidR="00EE47A2">
          <w:rPr>
            <w:b w:val="0"/>
          </w:rPr>
          <w:t xml:space="preserve"> </w:t>
        </w:r>
      </w:ins>
      <w:ins w:id="546" w:author="Elias De Moraes Fernandes" w:date="2016-11-01T21:42:00Z">
        <w:r w:rsidR="00D655C5" w:rsidRPr="003C40B0">
          <w:rPr>
            <w:b w:val="0"/>
            <w:rPrChange w:id="547" w:author="Elias De Moraes Fernandes" w:date="2016-11-01T23:02:00Z">
              <w:rPr>
                <w:i w:val="0"/>
                <w:noProof/>
              </w:rPr>
            </w:rPrChange>
          </w:rPr>
          <w:t>A INTERATIVIDADE: JUNÇÃO DA TECNOLOGIA COM A EXPERIÊNCIA HUMANA</w:t>
        </w:r>
      </w:ins>
      <w:ins w:id="548" w:author="Elias De Moraes Fernandes" w:date="2016-11-01T23:02:00Z">
        <w:r w:rsidR="00C35C09" w:rsidRPr="003C40B0">
          <w:rPr>
            <w:b w:val="0"/>
            <w:rPrChange w:id="549" w:author="Elias De Moraes Fernandes" w:date="2016-11-01T23:02:00Z">
              <w:rPr/>
            </w:rPrChange>
          </w:rPr>
          <w:tab/>
        </w:r>
      </w:ins>
      <w:ins w:id="550" w:author="Elias De Moraes Fernandes" w:date="2016-11-01T21:42:00Z">
        <w:r w:rsidR="0057617D" w:rsidRPr="003C40B0">
          <w:rPr>
            <w:b w:val="0"/>
            <w:rPrChange w:id="551" w:author="Elias De Moraes Fernandes" w:date="2016-11-01T23:02:00Z">
              <w:rPr>
                <w:i w:val="0"/>
                <w:noProof/>
              </w:rPr>
            </w:rPrChange>
          </w:rPr>
          <w:fldChar w:fldCharType="begin"/>
        </w:r>
        <w:r w:rsidR="0057617D" w:rsidRPr="003C40B0">
          <w:rPr>
            <w:b w:val="0"/>
            <w:rPrChange w:id="552" w:author="Elias De Moraes Fernandes" w:date="2016-11-01T23:02:00Z">
              <w:rPr>
                <w:noProof/>
              </w:rPr>
            </w:rPrChange>
          </w:rPr>
          <w:instrText xml:space="preserve"> PAGEREF _Toc465799880 \h </w:instrText>
        </w:r>
      </w:ins>
      <w:r w:rsidR="0057617D" w:rsidRPr="003C40B0">
        <w:rPr>
          <w:b w:val="0"/>
          <w:rPrChange w:id="553" w:author="Elias De Moraes Fernandes" w:date="2016-11-01T23:02:00Z">
            <w:rPr>
              <w:b/>
            </w:rPr>
          </w:rPrChange>
        </w:rPr>
      </w:r>
      <w:r w:rsidR="0057617D" w:rsidRPr="003C40B0">
        <w:rPr>
          <w:b w:val="0"/>
          <w:rPrChange w:id="554" w:author="Elias De Moraes Fernandes" w:date="2016-11-01T23:02:00Z">
            <w:rPr>
              <w:i w:val="0"/>
              <w:noProof/>
            </w:rPr>
          </w:rPrChange>
        </w:rPr>
        <w:fldChar w:fldCharType="separate"/>
      </w:r>
      <w:ins w:id="555" w:author="Elias De Moraes Fernandes" w:date="2016-11-02T21:28:00Z">
        <w:r w:rsidR="00742232">
          <w:rPr>
            <w:b w:val="0"/>
            <w:noProof/>
          </w:rPr>
          <w:t>16</w:t>
        </w:r>
      </w:ins>
      <w:ins w:id="556" w:author="Elias De Moraes Fernandes" w:date="2016-11-01T21:42:00Z">
        <w:r w:rsidR="0057617D" w:rsidRPr="003C40B0">
          <w:rPr>
            <w:b w:val="0"/>
            <w:rPrChange w:id="557" w:author="Elias De Moraes Fernandes" w:date="2016-11-01T23:02:00Z">
              <w:rPr>
                <w:i w:val="0"/>
                <w:noProof/>
              </w:rPr>
            </w:rPrChange>
          </w:rPr>
          <w:fldChar w:fldCharType="end"/>
        </w:r>
      </w:ins>
    </w:p>
    <w:p w14:paraId="256A6C76" w14:textId="4B286D82" w:rsidR="0057617D" w:rsidRPr="003C40B0" w:rsidRDefault="002E1E59">
      <w:pPr>
        <w:pStyle w:val="Palavras-chave"/>
        <w:jc w:val="left"/>
        <w:rPr>
          <w:ins w:id="558" w:author="Elias De Moraes Fernandes" w:date="2016-11-01T21:42:00Z"/>
          <w:i/>
          <w:iCs/>
          <w:rPrChange w:id="559" w:author="Elias De Moraes Fernandes" w:date="2016-11-01T23:02:00Z">
            <w:rPr>
              <w:ins w:id="560" w:author="Elias De Moraes Fernandes" w:date="2016-11-01T21:42:00Z"/>
              <w:rFonts w:asciiTheme="minorHAnsi" w:eastAsiaTheme="minorEastAsia" w:hAnsiTheme="minorHAnsi" w:cstheme="minorBidi"/>
              <w:i w:val="0"/>
              <w:iCs w:val="0"/>
              <w:noProof/>
              <w:sz w:val="24"/>
              <w:szCs w:val="24"/>
              <w:lang w:val="en-US"/>
            </w:rPr>
          </w:rPrChange>
        </w:rPr>
        <w:pPrChange w:id="561" w:author="Elias De Moraes Fernandes" w:date="2016-11-01T23:05:00Z">
          <w:pPr>
            <w:pStyle w:val="TableofFigures"/>
            <w:tabs>
              <w:tab w:val="right" w:pos="9061"/>
            </w:tabs>
          </w:pPr>
        </w:pPrChange>
      </w:pPr>
      <w:ins w:id="562" w:author="Elias De Moraes Fernandes" w:date="2016-11-01T21:42:00Z">
        <w:r w:rsidRPr="003C40B0">
          <w:rPr>
            <w:b w:val="0"/>
            <w:rPrChange w:id="563" w:author="Elias De Moraes Fernandes" w:date="2016-11-01T23:02:00Z">
              <w:rPr>
                <w:i w:val="0"/>
                <w:noProof/>
              </w:rPr>
            </w:rPrChange>
          </w:rPr>
          <w:t xml:space="preserve">FIGURA  2 </w:t>
        </w:r>
      </w:ins>
      <w:ins w:id="564" w:author="Elias De Moraes Fernandes" w:date="2016-11-01T22:30:00Z">
        <w:r w:rsidRPr="003C40B0">
          <w:rPr>
            <w:b w:val="0"/>
            <w:rPrChange w:id="565" w:author="Elias De Moraes Fernandes" w:date="2016-11-01T23:02:00Z">
              <w:rPr>
                <w:i w:val="0"/>
                <w:noProof/>
              </w:rPr>
            </w:rPrChange>
          </w:rPr>
          <w:t>–</w:t>
        </w:r>
      </w:ins>
      <w:ins w:id="566" w:author="Elias De Moraes Fernandes" w:date="2016-11-01T21:42:00Z">
        <w:r w:rsidR="00D655C5" w:rsidRPr="003C40B0">
          <w:rPr>
            <w:b w:val="0"/>
            <w:rPrChange w:id="567" w:author="Elias De Moraes Fernandes" w:date="2016-11-01T23:02:00Z">
              <w:rPr>
                <w:i w:val="0"/>
                <w:noProof/>
              </w:rPr>
            </w:rPrChange>
          </w:rPr>
          <w:t xml:space="preserve"> ESTRUTURA DO TRELLO USANDO SCRUM SOLO</w:t>
        </w:r>
      </w:ins>
      <w:ins w:id="568" w:author="Elias De Moraes Fernandes" w:date="2016-11-01T23:02:00Z">
        <w:r w:rsidR="00C35C09" w:rsidRPr="003C40B0">
          <w:rPr>
            <w:b w:val="0"/>
            <w:rPrChange w:id="569" w:author="Elias De Moraes Fernandes" w:date="2016-11-01T23:02:00Z">
              <w:rPr/>
            </w:rPrChange>
          </w:rPr>
          <w:tab/>
        </w:r>
      </w:ins>
      <w:ins w:id="570" w:author="Elias De Moraes Fernandes" w:date="2016-11-01T21:42:00Z">
        <w:r w:rsidR="0057617D" w:rsidRPr="003C40B0">
          <w:rPr>
            <w:b w:val="0"/>
            <w:rPrChange w:id="571" w:author="Elias De Moraes Fernandes" w:date="2016-11-01T23:02:00Z">
              <w:rPr>
                <w:i w:val="0"/>
                <w:noProof/>
              </w:rPr>
            </w:rPrChange>
          </w:rPr>
          <w:fldChar w:fldCharType="begin"/>
        </w:r>
        <w:r w:rsidR="0057617D" w:rsidRPr="003C40B0">
          <w:rPr>
            <w:b w:val="0"/>
            <w:rPrChange w:id="572" w:author="Elias De Moraes Fernandes" w:date="2016-11-01T23:02:00Z">
              <w:rPr>
                <w:noProof/>
              </w:rPr>
            </w:rPrChange>
          </w:rPr>
          <w:instrText xml:space="preserve"> PAGEREF _Toc465799881 \h </w:instrText>
        </w:r>
      </w:ins>
      <w:r w:rsidR="0057617D" w:rsidRPr="003C40B0">
        <w:rPr>
          <w:b w:val="0"/>
          <w:rPrChange w:id="573" w:author="Elias De Moraes Fernandes" w:date="2016-11-01T23:02:00Z">
            <w:rPr>
              <w:b/>
            </w:rPr>
          </w:rPrChange>
        </w:rPr>
      </w:r>
      <w:r w:rsidR="0057617D" w:rsidRPr="003C40B0">
        <w:rPr>
          <w:b w:val="0"/>
          <w:rPrChange w:id="574" w:author="Elias De Moraes Fernandes" w:date="2016-11-01T23:02:00Z">
            <w:rPr>
              <w:i w:val="0"/>
              <w:noProof/>
            </w:rPr>
          </w:rPrChange>
        </w:rPr>
        <w:fldChar w:fldCharType="separate"/>
      </w:r>
      <w:ins w:id="575" w:author="Elias De Moraes Fernandes" w:date="2016-11-02T21:28:00Z">
        <w:r w:rsidR="00742232">
          <w:rPr>
            <w:b w:val="0"/>
            <w:noProof/>
          </w:rPr>
          <w:t>21</w:t>
        </w:r>
      </w:ins>
      <w:ins w:id="576" w:author="Elias De Moraes Fernandes" w:date="2016-11-01T21:42:00Z">
        <w:r w:rsidR="0057617D" w:rsidRPr="003C40B0">
          <w:rPr>
            <w:b w:val="0"/>
            <w:rPrChange w:id="577" w:author="Elias De Moraes Fernandes" w:date="2016-11-01T23:02:00Z">
              <w:rPr>
                <w:i w:val="0"/>
                <w:noProof/>
              </w:rPr>
            </w:rPrChange>
          </w:rPr>
          <w:fldChar w:fldCharType="end"/>
        </w:r>
      </w:ins>
    </w:p>
    <w:p w14:paraId="7ECFADED" w14:textId="68FDDEA1" w:rsidR="0057617D" w:rsidRPr="003C40B0" w:rsidRDefault="00D655C5">
      <w:pPr>
        <w:pStyle w:val="Palavras-chave"/>
        <w:jc w:val="left"/>
        <w:rPr>
          <w:ins w:id="578" w:author="Elias De Moraes Fernandes" w:date="2016-11-01T21:42:00Z"/>
          <w:i/>
          <w:iCs/>
          <w:rPrChange w:id="579" w:author="Elias De Moraes Fernandes" w:date="2016-11-01T23:02:00Z">
            <w:rPr>
              <w:ins w:id="580" w:author="Elias De Moraes Fernandes" w:date="2016-11-01T21:42:00Z"/>
              <w:rFonts w:asciiTheme="minorHAnsi" w:eastAsiaTheme="minorEastAsia" w:hAnsiTheme="minorHAnsi" w:cstheme="minorBidi"/>
              <w:i w:val="0"/>
              <w:iCs w:val="0"/>
              <w:noProof/>
              <w:sz w:val="24"/>
              <w:szCs w:val="24"/>
              <w:lang w:val="en-US"/>
            </w:rPr>
          </w:rPrChange>
        </w:rPr>
        <w:pPrChange w:id="581" w:author="Elias De Moraes Fernandes" w:date="2016-11-01T23:05:00Z">
          <w:pPr>
            <w:pStyle w:val="TableofFigures"/>
            <w:tabs>
              <w:tab w:val="right" w:pos="9061"/>
            </w:tabs>
          </w:pPr>
        </w:pPrChange>
      </w:pPr>
      <w:ins w:id="582" w:author="Elias De Moraes Fernandes" w:date="2016-11-01T21:42:00Z">
        <w:r w:rsidRPr="003C40B0">
          <w:rPr>
            <w:b w:val="0"/>
            <w:rPrChange w:id="583" w:author="Elias De Moraes Fernandes" w:date="2016-11-01T23:02:00Z">
              <w:rPr>
                <w:i w:val="0"/>
                <w:noProof/>
              </w:rPr>
            </w:rPrChange>
          </w:rPr>
          <w:t xml:space="preserve">FIGURA  3 </w:t>
        </w:r>
      </w:ins>
      <w:ins w:id="584" w:author="Elias De Moraes Fernandes" w:date="2016-11-01T22:30:00Z">
        <w:r w:rsidR="002E1E59" w:rsidRPr="003C40B0">
          <w:rPr>
            <w:b w:val="0"/>
            <w:rPrChange w:id="585" w:author="Elias De Moraes Fernandes" w:date="2016-11-01T23:02:00Z">
              <w:rPr>
                <w:i w:val="0"/>
                <w:noProof/>
              </w:rPr>
            </w:rPrChange>
          </w:rPr>
          <w:softHyphen/>
          <w:t>–</w:t>
        </w:r>
      </w:ins>
      <w:ins w:id="586" w:author="Elias De Moraes Fernandes" w:date="2016-11-01T21:42:00Z">
        <w:r w:rsidRPr="003C40B0">
          <w:rPr>
            <w:b w:val="0"/>
            <w:rPrChange w:id="587" w:author="Elias De Moraes Fernandes" w:date="2016-11-01T23:02:00Z">
              <w:rPr>
                <w:i w:val="0"/>
                <w:noProof/>
              </w:rPr>
            </w:rPrChange>
          </w:rPr>
          <w:t xml:space="preserve"> FLUXO DE UMA SPRINT ESPECÍFICA DE UMA ENTREGA PARCIAL DO PROJETO</w:t>
        </w:r>
      </w:ins>
      <w:ins w:id="588" w:author="Elias De Moraes Fernandes" w:date="2016-11-01T23:02:00Z">
        <w:r w:rsidR="00C35C09" w:rsidRPr="003C40B0">
          <w:rPr>
            <w:b w:val="0"/>
            <w:rPrChange w:id="589" w:author="Elias De Moraes Fernandes" w:date="2016-11-01T23:02:00Z">
              <w:rPr/>
            </w:rPrChange>
          </w:rPr>
          <w:tab/>
        </w:r>
      </w:ins>
      <w:ins w:id="590" w:author="Elias De Moraes Fernandes" w:date="2016-11-01T21:42:00Z">
        <w:r w:rsidR="0057617D" w:rsidRPr="003C40B0">
          <w:rPr>
            <w:b w:val="0"/>
            <w:rPrChange w:id="591" w:author="Elias De Moraes Fernandes" w:date="2016-11-01T23:02:00Z">
              <w:rPr>
                <w:i w:val="0"/>
                <w:noProof/>
              </w:rPr>
            </w:rPrChange>
          </w:rPr>
          <w:fldChar w:fldCharType="begin"/>
        </w:r>
        <w:r w:rsidR="0057617D" w:rsidRPr="003C40B0">
          <w:rPr>
            <w:b w:val="0"/>
            <w:rPrChange w:id="592" w:author="Elias De Moraes Fernandes" w:date="2016-11-01T23:02:00Z">
              <w:rPr>
                <w:noProof/>
              </w:rPr>
            </w:rPrChange>
          </w:rPr>
          <w:instrText xml:space="preserve"> PAGEREF _Toc465799882 \h </w:instrText>
        </w:r>
      </w:ins>
      <w:r w:rsidR="0057617D" w:rsidRPr="003C40B0">
        <w:rPr>
          <w:b w:val="0"/>
          <w:rPrChange w:id="593" w:author="Elias De Moraes Fernandes" w:date="2016-11-01T23:02:00Z">
            <w:rPr>
              <w:b/>
            </w:rPr>
          </w:rPrChange>
        </w:rPr>
      </w:r>
      <w:r w:rsidR="0057617D" w:rsidRPr="003C40B0">
        <w:rPr>
          <w:b w:val="0"/>
          <w:rPrChange w:id="594" w:author="Elias De Moraes Fernandes" w:date="2016-11-01T23:02:00Z">
            <w:rPr>
              <w:i w:val="0"/>
              <w:noProof/>
            </w:rPr>
          </w:rPrChange>
        </w:rPr>
        <w:fldChar w:fldCharType="separate"/>
      </w:r>
      <w:ins w:id="595" w:author="Elias De Moraes Fernandes" w:date="2016-11-02T21:28:00Z">
        <w:r w:rsidR="00742232">
          <w:rPr>
            <w:b w:val="0"/>
            <w:noProof/>
          </w:rPr>
          <w:t>23</w:t>
        </w:r>
      </w:ins>
      <w:ins w:id="596" w:author="Elias De Moraes Fernandes" w:date="2016-11-01T21:42:00Z">
        <w:r w:rsidR="0057617D" w:rsidRPr="003C40B0">
          <w:rPr>
            <w:b w:val="0"/>
            <w:rPrChange w:id="597" w:author="Elias De Moraes Fernandes" w:date="2016-11-01T23:02:00Z">
              <w:rPr>
                <w:i w:val="0"/>
                <w:noProof/>
              </w:rPr>
            </w:rPrChange>
          </w:rPr>
          <w:fldChar w:fldCharType="end"/>
        </w:r>
      </w:ins>
    </w:p>
    <w:p w14:paraId="00504CBF" w14:textId="6E52AE7C" w:rsidR="0057617D" w:rsidRPr="003C40B0" w:rsidRDefault="00D655C5">
      <w:pPr>
        <w:pStyle w:val="Palavras-chave"/>
        <w:jc w:val="left"/>
        <w:rPr>
          <w:ins w:id="598" w:author="Elias De Moraes Fernandes" w:date="2016-11-01T21:42:00Z"/>
          <w:i/>
          <w:iCs/>
          <w:rPrChange w:id="599" w:author="Elias De Moraes Fernandes" w:date="2016-11-01T23:02:00Z">
            <w:rPr>
              <w:ins w:id="600" w:author="Elias De Moraes Fernandes" w:date="2016-11-01T21:42:00Z"/>
              <w:rFonts w:asciiTheme="minorHAnsi" w:eastAsiaTheme="minorEastAsia" w:hAnsiTheme="minorHAnsi" w:cstheme="minorBidi"/>
              <w:i w:val="0"/>
              <w:iCs w:val="0"/>
              <w:noProof/>
              <w:sz w:val="24"/>
              <w:szCs w:val="24"/>
              <w:lang w:val="en-US"/>
            </w:rPr>
          </w:rPrChange>
        </w:rPr>
        <w:pPrChange w:id="601" w:author="Elias De Moraes Fernandes" w:date="2016-11-01T23:05:00Z">
          <w:pPr>
            <w:pStyle w:val="TableofFigures"/>
            <w:tabs>
              <w:tab w:val="right" w:pos="9061"/>
            </w:tabs>
          </w:pPr>
        </w:pPrChange>
      </w:pPr>
      <w:ins w:id="602" w:author="Elias De Moraes Fernandes" w:date="2016-11-01T21:42:00Z">
        <w:r w:rsidRPr="003C40B0">
          <w:rPr>
            <w:b w:val="0"/>
            <w:rPrChange w:id="603" w:author="Elias De Moraes Fernandes" w:date="2016-11-01T23:02:00Z">
              <w:rPr>
                <w:i w:val="0"/>
                <w:noProof/>
              </w:rPr>
            </w:rPrChange>
          </w:rPr>
          <w:t>FIGURA 4 – FLUXO</w:t>
        </w:r>
        <w:r w:rsidR="00AF743D" w:rsidRPr="003C40B0">
          <w:rPr>
            <w:b w:val="0"/>
            <w:rPrChange w:id="604" w:author="Elias De Moraes Fernandes" w:date="2016-11-01T23:02:00Z">
              <w:rPr>
                <w:b/>
              </w:rPr>
            </w:rPrChange>
          </w:rPr>
          <w:t>GRAMA DE CAMADAS DO MVC</w:t>
        </w:r>
      </w:ins>
      <w:ins w:id="605" w:author="Elias De Moraes Fernandes" w:date="2016-11-01T23:02:00Z">
        <w:r w:rsidR="00C35C09" w:rsidRPr="003C40B0">
          <w:rPr>
            <w:b w:val="0"/>
            <w:rPrChange w:id="606" w:author="Elias De Moraes Fernandes" w:date="2016-11-01T23:02:00Z">
              <w:rPr/>
            </w:rPrChange>
          </w:rPr>
          <w:tab/>
        </w:r>
      </w:ins>
      <w:ins w:id="607" w:author="Elias De Moraes Fernandes" w:date="2016-11-01T21:42:00Z">
        <w:r w:rsidR="0057617D" w:rsidRPr="003C40B0">
          <w:rPr>
            <w:b w:val="0"/>
            <w:rPrChange w:id="608" w:author="Elias De Moraes Fernandes" w:date="2016-11-01T23:02:00Z">
              <w:rPr>
                <w:i w:val="0"/>
                <w:noProof/>
              </w:rPr>
            </w:rPrChange>
          </w:rPr>
          <w:fldChar w:fldCharType="begin"/>
        </w:r>
        <w:r w:rsidR="0057617D" w:rsidRPr="003C40B0">
          <w:rPr>
            <w:b w:val="0"/>
            <w:rPrChange w:id="609" w:author="Elias De Moraes Fernandes" w:date="2016-11-01T23:02:00Z">
              <w:rPr>
                <w:noProof/>
              </w:rPr>
            </w:rPrChange>
          </w:rPr>
          <w:instrText xml:space="preserve"> PAGEREF _Toc465799883 \h </w:instrText>
        </w:r>
      </w:ins>
      <w:r w:rsidR="0057617D" w:rsidRPr="003C40B0">
        <w:rPr>
          <w:b w:val="0"/>
          <w:rPrChange w:id="610" w:author="Elias De Moraes Fernandes" w:date="2016-11-01T23:02:00Z">
            <w:rPr>
              <w:b/>
            </w:rPr>
          </w:rPrChange>
        </w:rPr>
      </w:r>
      <w:r w:rsidR="0057617D" w:rsidRPr="003C40B0">
        <w:rPr>
          <w:b w:val="0"/>
          <w:rPrChange w:id="611" w:author="Elias De Moraes Fernandes" w:date="2016-11-01T23:02:00Z">
            <w:rPr>
              <w:i w:val="0"/>
              <w:noProof/>
            </w:rPr>
          </w:rPrChange>
        </w:rPr>
        <w:fldChar w:fldCharType="separate"/>
      </w:r>
      <w:ins w:id="612" w:author="Elias De Moraes Fernandes" w:date="2016-11-02T21:28:00Z">
        <w:r w:rsidR="00742232">
          <w:rPr>
            <w:b w:val="0"/>
            <w:noProof/>
          </w:rPr>
          <w:t>24</w:t>
        </w:r>
      </w:ins>
      <w:ins w:id="613" w:author="Elias De Moraes Fernandes" w:date="2016-11-01T21:42:00Z">
        <w:r w:rsidR="0057617D" w:rsidRPr="003C40B0">
          <w:rPr>
            <w:b w:val="0"/>
            <w:rPrChange w:id="614" w:author="Elias De Moraes Fernandes" w:date="2016-11-01T23:02:00Z">
              <w:rPr>
                <w:i w:val="0"/>
                <w:noProof/>
              </w:rPr>
            </w:rPrChange>
          </w:rPr>
          <w:fldChar w:fldCharType="end"/>
        </w:r>
      </w:ins>
    </w:p>
    <w:p w14:paraId="239CE161" w14:textId="74FCCFBE" w:rsidR="0057617D" w:rsidRPr="003C40B0" w:rsidRDefault="00D655C5">
      <w:pPr>
        <w:pStyle w:val="Palavras-chave"/>
        <w:jc w:val="left"/>
        <w:rPr>
          <w:ins w:id="615" w:author="Elias De Moraes Fernandes" w:date="2016-11-01T21:42:00Z"/>
          <w:i/>
          <w:iCs/>
          <w:rPrChange w:id="616" w:author="Elias De Moraes Fernandes" w:date="2016-11-01T23:02:00Z">
            <w:rPr>
              <w:ins w:id="617" w:author="Elias De Moraes Fernandes" w:date="2016-11-01T21:42:00Z"/>
              <w:rFonts w:asciiTheme="minorHAnsi" w:eastAsiaTheme="minorEastAsia" w:hAnsiTheme="minorHAnsi" w:cstheme="minorBidi"/>
              <w:i w:val="0"/>
              <w:iCs w:val="0"/>
              <w:noProof/>
              <w:sz w:val="24"/>
              <w:szCs w:val="24"/>
              <w:lang w:val="en-US"/>
            </w:rPr>
          </w:rPrChange>
        </w:rPr>
        <w:pPrChange w:id="618" w:author="Elias De Moraes Fernandes" w:date="2016-11-01T23:05:00Z">
          <w:pPr>
            <w:pStyle w:val="TableofFigures"/>
            <w:tabs>
              <w:tab w:val="right" w:pos="9061"/>
            </w:tabs>
          </w:pPr>
        </w:pPrChange>
      </w:pPr>
      <w:ins w:id="619" w:author="Elias De Moraes Fernandes" w:date="2016-11-01T21:42:00Z">
        <w:r w:rsidRPr="003C40B0">
          <w:rPr>
            <w:b w:val="0"/>
            <w:rPrChange w:id="620" w:author="Elias De Moraes Fernandes" w:date="2016-11-01T23:02:00Z">
              <w:rPr>
                <w:bCs/>
                <w:i w:val="0"/>
                <w:noProof/>
              </w:rPr>
            </w:rPrChange>
          </w:rPr>
          <w:t>FIGURA  5 – NONDA: SKETCH DO STORYBOAR</w:t>
        </w:r>
        <w:r w:rsidR="00C35C09" w:rsidRPr="003C40B0">
          <w:rPr>
            <w:b w:val="0"/>
            <w:rPrChange w:id="621" w:author="Elias De Moraes Fernandes" w:date="2016-11-01T23:02:00Z">
              <w:rPr/>
            </w:rPrChange>
          </w:rPr>
          <w:t>D REPRESENTADO ATRAVÉS DE TELAS</w:t>
        </w:r>
      </w:ins>
      <w:ins w:id="622" w:author="Elias De Moraes Fernandes" w:date="2016-11-01T23:02:00Z">
        <w:r w:rsidR="00C35C09" w:rsidRPr="003C40B0">
          <w:rPr>
            <w:b w:val="0"/>
            <w:rPrChange w:id="623" w:author="Elias De Moraes Fernandes" w:date="2016-11-01T23:02:00Z">
              <w:rPr/>
            </w:rPrChange>
          </w:rPr>
          <w:tab/>
        </w:r>
      </w:ins>
      <w:ins w:id="624" w:author="Elias De Moraes Fernandes" w:date="2016-11-01T21:42:00Z">
        <w:r w:rsidR="0057617D" w:rsidRPr="003C40B0">
          <w:rPr>
            <w:b w:val="0"/>
            <w:rPrChange w:id="625" w:author="Elias De Moraes Fernandes" w:date="2016-11-01T23:02:00Z">
              <w:rPr>
                <w:i w:val="0"/>
                <w:noProof/>
              </w:rPr>
            </w:rPrChange>
          </w:rPr>
          <w:fldChar w:fldCharType="begin"/>
        </w:r>
        <w:r w:rsidR="0057617D" w:rsidRPr="003C40B0">
          <w:rPr>
            <w:b w:val="0"/>
            <w:rPrChange w:id="626" w:author="Elias De Moraes Fernandes" w:date="2016-11-01T23:02:00Z">
              <w:rPr>
                <w:noProof/>
              </w:rPr>
            </w:rPrChange>
          </w:rPr>
          <w:instrText xml:space="preserve"> PAGEREF _Toc465799884 \h </w:instrText>
        </w:r>
      </w:ins>
      <w:r w:rsidR="0057617D" w:rsidRPr="003C40B0">
        <w:rPr>
          <w:b w:val="0"/>
          <w:rPrChange w:id="627" w:author="Elias De Moraes Fernandes" w:date="2016-11-01T23:02:00Z">
            <w:rPr>
              <w:b/>
            </w:rPr>
          </w:rPrChange>
        </w:rPr>
      </w:r>
      <w:r w:rsidR="0057617D" w:rsidRPr="003C40B0">
        <w:rPr>
          <w:b w:val="0"/>
          <w:rPrChange w:id="628" w:author="Elias De Moraes Fernandes" w:date="2016-11-01T23:02:00Z">
            <w:rPr>
              <w:i w:val="0"/>
              <w:noProof/>
            </w:rPr>
          </w:rPrChange>
        </w:rPr>
        <w:fldChar w:fldCharType="separate"/>
      </w:r>
      <w:ins w:id="629" w:author="Elias De Moraes Fernandes" w:date="2016-11-02T21:28:00Z">
        <w:r w:rsidR="00742232">
          <w:rPr>
            <w:b w:val="0"/>
            <w:noProof/>
          </w:rPr>
          <w:t>27</w:t>
        </w:r>
      </w:ins>
      <w:ins w:id="630" w:author="Elias De Moraes Fernandes" w:date="2016-11-01T21:42:00Z">
        <w:r w:rsidR="0057617D" w:rsidRPr="003C40B0">
          <w:rPr>
            <w:b w:val="0"/>
            <w:rPrChange w:id="631" w:author="Elias De Moraes Fernandes" w:date="2016-11-01T23:02:00Z">
              <w:rPr>
                <w:i w:val="0"/>
                <w:noProof/>
              </w:rPr>
            </w:rPrChange>
          </w:rPr>
          <w:fldChar w:fldCharType="end"/>
        </w:r>
      </w:ins>
    </w:p>
    <w:p w14:paraId="547EFD3C" w14:textId="21BAA03D" w:rsidR="0057617D" w:rsidRPr="003C40B0" w:rsidRDefault="002E1E59">
      <w:pPr>
        <w:pStyle w:val="Palavras-chave"/>
        <w:jc w:val="left"/>
        <w:rPr>
          <w:ins w:id="632" w:author="Elias De Moraes Fernandes" w:date="2016-11-01T21:42:00Z"/>
          <w:i/>
          <w:iCs/>
          <w:rPrChange w:id="633" w:author="Elias De Moraes Fernandes" w:date="2016-11-01T23:02:00Z">
            <w:rPr>
              <w:ins w:id="634" w:author="Elias De Moraes Fernandes" w:date="2016-11-01T21:42:00Z"/>
              <w:rFonts w:asciiTheme="minorHAnsi" w:eastAsiaTheme="minorEastAsia" w:hAnsiTheme="minorHAnsi" w:cstheme="minorBidi"/>
              <w:i w:val="0"/>
              <w:iCs w:val="0"/>
              <w:noProof/>
              <w:sz w:val="24"/>
              <w:szCs w:val="24"/>
              <w:lang w:val="en-US"/>
            </w:rPr>
          </w:rPrChange>
        </w:rPr>
        <w:pPrChange w:id="635" w:author="Elias De Moraes Fernandes" w:date="2016-11-01T23:05:00Z">
          <w:pPr>
            <w:pStyle w:val="TableofFigures"/>
            <w:tabs>
              <w:tab w:val="right" w:pos="9061"/>
            </w:tabs>
          </w:pPr>
        </w:pPrChange>
      </w:pPr>
      <w:ins w:id="636" w:author="Elias De Moraes Fernandes" w:date="2016-11-01T21:42:00Z">
        <w:r w:rsidRPr="003C40B0">
          <w:rPr>
            <w:b w:val="0"/>
            <w:rPrChange w:id="637" w:author="Elias De Moraes Fernandes" w:date="2016-11-01T23:02:00Z">
              <w:rPr>
                <w:i w:val="0"/>
                <w:noProof/>
              </w:rPr>
            </w:rPrChange>
          </w:rPr>
          <w:t xml:space="preserve">FIGURA  6 </w:t>
        </w:r>
      </w:ins>
      <w:ins w:id="638" w:author="Elias De Moraes Fernandes" w:date="2016-11-01T22:30:00Z">
        <w:r w:rsidRPr="003C40B0">
          <w:rPr>
            <w:b w:val="0"/>
            <w:rPrChange w:id="639" w:author="Elias De Moraes Fernandes" w:date="2016-11-01T23:02:00Z">
              <w:rPr>
                <w:i w:val="0"/>
                <w:noProof/>
              </w:rPr>
            </w:rPrChange>
          </w:rPr>
          <w:t>–</w:t>
        </w:r>
      </w:ins>
      <w:ins w:id="640" w:author="Elias De Moraes Fernandes" w:date="2016-11-01T21:42:00Z">
        <w:r w:rsidR="00AF743D" w:rsidRPr="003C40B0">
          <w:rPr>
            <w:b w:val="0"/>
            <w:rPrChange w:id="641" w:author="Elias De Moraes Fernandes" w:date="2016-11-01T23:02:00Z">
              <w:rPr>
                <w:b/>
              </w:rPr>
            </w:rPrChange>
          </w:rPr>
          <w:t xml:space="preserve"> TELA DE GAMEPLAY</w:t>
        </w:r>
      </w:ins>
      <w:ins w:id="642" w:author="Elias De Moraes Fernandes" w:date="2016-11-01T23:02:00Z">
        <w:r w:rsidR="00C35C09" w:rsidRPr="003C40B0">
          <w:rPr>
            <w:b w:val="0"/>
            <w:rPrChange w:id="643" w:author="Elias De Moraes Fernandes" w:date="2016-11-01T23:02:00Z">
              <w:rPr/>
            </w:rPrChange>
          </w:rPr>
          <w:tab/>
        </w:r>
      </w:ins>
      <w:ins w:id="644" w:author="Elias De Moraes Fernandes" w:date="2016-11-01T21:42:00Z">
        <w:r w:rsidR="0057617D" w:rsidRPr="003C40B0">
          <w:rPr>
            <w:b w:val="0"/>
            <w:rPrChange w:id="645" w:author="Elias De Moraes Fernandes" w:date="2016-11-01T23:02:00Z">
              <w:rPr>
                <w:i w:val="0"/>
                <w:noProof/>
              </w:rPr>
            </w:rPrChange>
          </w:rPr>
          <w:fldChar w:fldCharType="begin"/>
        </w:r>
        <w:r w:rsidR="0057617D" w:rsidRPr="003C40B0">
          <w:rPr>
            <w:b w:val="0"/>
            <w:rPrChange w:id="646" w:author="Elias De Moraes Fernandes" w:date="2016-11-01T23:02:00Z">
              <w:rPr>
                <w:noProof/>
              </w:rPr>
            </w:rPrChange>
          </w:rPr>
          <w:instrText xml:space="preserve"> PAGEREF _Toc465799885 \h </w:instrText>
        </w:r>
      </w:ins>
      <w:r w:rsidR="0057617D" w:rsidRPr="003C40B0">
        <w:rPr>
          <w:b w:val="0"/>
          <w:rPrChange w:id="647" w:author="Elias De Moraes Fernandes" w:date="2016-11-01T23:02:00Z">
            <w:rPr>
              <w:b/>
            </w:rPr>
          </w:rPrChange>
        </w:rPr>
      </w:r>
      <w:r w:rsidR="0057617D" w:rsidRPr="003C40B0">
        <w:rPr>
          <w:b w:val="0"/>
          <w:rPrChange w:id="648" w:author="Elias De Moraes Fernandes" w:date="2016-11-01T23:02:00Z">
            <w:rPr>
              <w:i w:val="0"/>
              <w:noProof/>
            </w:rPr>
          </w:rPrChange>
        </w:rPr>
        <w:fldChar w:fldCharType="separate"/>
      </w:r>
      <w:ins w:id="649" w:author="Elias De Moraes Fernandes" w:date="2016-11-02T21:28:00Z">
        <w:r w:rsidR="00742232">
          <w:rPr>
            <w:b w:val="0"/>
            <w:noProof/>
          </w:rPr>
          <w:t>28</w:t>
        </w:r>
      </w:ins>
      <w:ins w:id="650" w:author="Elias De Moraes Fernandes" w:date="2016-11-01T21:42:00Z">
        <w:r w:rsidR="0057617D" w:rsidRPr="003C40B0">
          <w:rPr>
            <w:b w:val="0"/>
            <w:rPrChange w:id="651" w:author="Elias De Moraes Fernandes" w:date="2016-11-01T23:02:00Z">
              <w:rPr>
                <w:i w:val="0"/>
                <w:noProof/>
              </w:rPr>
            </w:rPrChange>
          </w:rPr>
          <w:fldChar w:fldCharType="end"/>
        </w:r>
      </w:ins>
    </w:p>
    <w:p w14:paraId="26C5DB76" w14:textId="0FA21383" w:rsidR="0057617D" w:rsidRPr="003C40B0" w:rsidRDefault="00D655C5">
      <w:pPr>
        <w:pStyle w:val="Palavras-chave"/>
        <w:jc w:val="left"/>
        <w:rPr>
          <w:ins w:id="652" w:author="Elias De Moraes Fernandes" w:date="2016-11-01T21:42:00Z"/>
          <w:i/>
          <w:iCs/>
          <w:rPrChange w:id="653" w:author="Elias De Moraes Fernandes" w:date="2016-11-01T23:02:00Z">
            <w:rPr>
              <w:ins w:id="654" w:author="Elias De Moraes Fernandes" w:date="2016-11-01T21:42:00Z"/>
              <w:rFonts w:asciiTheme="minorHAnsi" w:eastAsiaTheme="minorEastAsia" w:hAnsiTheme="minorHAnsi" w:cstheme="minorBidi"/>
              <w:i w:val="0"/>
              <w:iCs w:val="0"/>
              <w:noProof/>
              <w:sz w:val="24"/>
              <w:szCs w:val="24"/>
              <w:lang w:val="en-US"/>
            </w:rPr>
          </w:rPrChange>
        </w:rPr>
        <w:pPrChange w:id="655" w:author="Elias De Moraes Fernandes" w:date="2016-11-01T23:05:00Z">
          <w:pPr>
            <w:pStyle w:val="TableofFigures"/>
            <w:tabs>
              <w:tab w:val="right" w:pos="9061"/>
            </w:tabs>
          </w:pPr>
        </w:pPrChange>
      </w:pPr>
      <w:ins w:id="656" w:author="Elias De Moraes Fernandes" w:date="2016-11-01T21:42:00Z">
        <w:r w:rsidRPr="003C40B0">
          <w:rPr>
            <w:b w:val="0"/>
            <w:rPrChange w:id="657" w:author="Elias De Moraes Fernandes" w:date="2016-11-01T23:02:00Z">
              <w:rPr>
                <w:bCs/>
                <w:i w:val="0"/>
                <w:noProof/>
              </w:rPr>
            </w:rPrChange>
          </w:rPr>
          <w:t xml:space="preserve">FIGURA  7 – PERSONAGEM NONDA: </w:t>
        </w:r>
        <w:r w:rsidR="00AF743D" w:rsidRPr="003C40B0">
          <w:rPr>
            <w:b w:val="0"/>
            <w:rPrChange w:id="658" w:author="Elias De Moraes Fernandes" w:date="2016-11-01T23:02:00Z">
              <w:rPr>
                <w:b/>
              </w:rPr>
            </w:rPrChange>
          </w:rPr>
          <w:t>SPRITESHEET DA ANIMAÇÃO "PULAR"</w:t>
        </w:r>
      </w:ins>
      <w:ins w:id="659" w:author="Elias De Moraes Fernandes" w:date="2016-11-01T23:02:00Z">
        <w:r w:rsidR="00C35C09" w:rsidRPr="003C40B0">
          <w:rPr>
            <w:b w:val="0"/>
            <w:rPrChange w:id="660" w:author="Elias De Moraes Fernandes" w:date="2016-11-01T23:02:00Z">
              <w:rPr/>
            </w:rPrChange>
          </w:rPr>
          <w:tab/>
        </w:r>
      </w:ins>
      <w:ins w:id="661" w:author="Elias De Moraes Fernandes" w:date="2016-11-01T21:42:00Z">
        <w:r w:rsidR="0057617D" w:rsidRPr="003C40B0">
          <w:rPr>
            <w:b w:val="0"/>
            <w:rPrChange w:id="662" w:author="Elias De Moraes Fernandes" w:date="2016-11-01T23:02:00Z">
              <w:rPr>
                <w:i w:val="0"/>
                <w:noProof/>
              </w:rPr>
            </w:rPrChange>
          </w:rPr>
          <w:fldChar w:fldCharType="begin"/>
        </w:r>
        <w:r w:rsidR="0057617D" w:rsidRPr="003C40B0">
          <w:rPr>
            <w:b w:val="0"/>
            <w:rPrChange w:id="663" w:author="Elias De Moraes Fernandes" w:date="2016-11-01T23:02:00Z">
              <w:rPr>
                <w:noProof/>
              </w:rPr>
            </w:rPrChange>
          </w:rPr>
          <w:instrText xml:space="preserve"> PAGEREF _Toc465799886 \h </w:instrText>
        </w:r>
      </w:ins>
      <w:r w:rsidR="0057617D" w:rsidRPr="003C40B0">
        <w:rPr>
          <w:b w:val="0"/>
          <w:rPrChange w:id="664" w:author="Elias De Moraes Fernandes" w:date="2016-11-01T23:02:00Z">
            <w:rPr>
              <w:b/>
            </w:rPr>
          </w:rPrChange>
        </w:rPr>
      </w:r>
      <w:r w:rsidR="0057617D" w:rsidRPr="003C40B0">
        <w:rPr>
          <w:b w:val="0"/>
          <w:rPrChange w:id="665" w:author="Elias De Moraes Fernandes" w:date="2016-11-01T23:02:00Z">
            <w:rPr>
              <w:i w:val="0"/>
              <w:noProof/>
            </w:rPr>
          </w:rPrChange>
        </w:rPr>
        <w:fldChar w:fldCharType="separate"/>
      </w:r>
      <w:ins w:id="666" w:author="Elias De Moraes Fernandes" w:date="2016-11-02T21:28:00Z">
        <w:r w:rsidR="00742232">
          <w:rPr>
            <w:b w:val="0"/>
            <w:noProof/>
          </w:rPr>
          <w:t>29</w:t>
        </w:r>
      </w:ins>
      <w:ins w:id="667" w:author="Elias De Moraes Fernandes" w:date="2016-11-01T21:42:00Z">
        <w:r w:rsidR="0057617D" w:rsidRPr="003C40B0">
          <w:rPr>
            <w:b w:val="0"/>
            <w:rPrChange w:id="668" w:author="Elias De Moraes Fernandes" w:date="2016-11-01T23:02:00Z">
              <w:rPr>
                <w:i w:val="0"/>
                <w:noProof/>
              </w:rPr>
            </w:rPrChange>
          </w:rPr>
          <w:fldChar w:fldCharType="end"/>
        </w:r>
      </w:ins>
    </w:p>
    <w:p w14:paraId="0F811097" w14:textId="57D349C7" w:rsidR="0057617D" w:rsidRPr="003C40B0" w:rsidRDefault="00D655C5">
      <w:pPr>
        <w:pStyle w:val="Palavras-chave"/>
        <w:jc w:val="left"/>
        <w:rPr>
          <w:ins w:id="669" w:author="Elias De Moraes Fernandes" w:date="2016-11-01T21:42:00Z"/>
          <w:i/>
          <w:iCs/>
          <w:rPrChange w:id="670" w:author="Elias De Moraes Fernandes" w:date="2016-11-01T23:02:00Z">
            <w:rPr>
              <w:ins w:id="671" w:author="Elias De Moraes Fernandes" w:date="2016-11-01T21:42:00Z"/>
              <w:rFonts w:asciiTheme="minorHAnsi" w:eastAsiaTheme="minorEastAsia" w:hAnsiTheme="minorHAnsi" w:cstheme="minorBidi"/>
              <w:i w:val="0"/>
              <w:iCs w:val="0"/>
              <w:noProof/>
              <w:sz w:val="24"/>
              <w:szCs w:val="24"/>
              <w:lang w:val="en-US"/>
            </w:rPr>
          </w:rPrChange>
        </w:rPr>
        <w:pPrChange w:id="672" w:author="Elias De Moraes Fernandes" w:date="2016-11-01T23:05:00Z">
          <w:pPr>
            <w:pStyle w:val="TableofFigures"/>
            <w:tabs>
              <w:tab w:val="right" w:pos="9061"/>
            </w:tabs>
          </w:pPr>
        </w:pPrChange>
      </w:pPr>
      <w:ins w:id="673" w:author="Elias De Moraes Fernandes" w:date="2016-11-01T21:42:00Z">
        <w:r w:rsidRPr="003C40B0">
          <w:rPr>
            <w:b w:val="0"/>
            <w:rPrChange w:id="674" w:author="Elias De Moraes Fernandes" w:date="2016-11-01T23:02:00Z">
              <w:rPr>
                <w:bCs/>
                <w:i w:val="0"/>
                <w:noProof/>
              </w:rPr>
            </w:rPrChange>
          </w:rPr>
          <w:t>FIGURA  8 – NO</w:t>
        </w:r>
        <w:r w:rsidR="00AF743D" w:rsidRPr="003C40B0">
          <w:rPr>
            <w:b w:val="0"/>
            <w:rPrChange w:id="675" w:author="Elias De Moraes Fernandes" w:date="2016-11-01T23:02:00Z">
              <w:rPr>
                <w:b/>
              </w:rPr>
            </w:rPrChange>
          </w:rPr>
          <w:t>NDA: HUD – POSICIONAMENTO DO UI</w:t>
        </w:r>
      </w:ins>
      <w:ins w:id="676" w:author="Elias De Moraes Fernandes" w:date="2016-11-01T23:02:00Z">
        <w:r w:rsidR="00C35C09" w:rsidRPr="003C40B0">
          <w:rPr>
            <w:b w:val="0"/>
            <w:rPrChange w:id="677" w:author="Elias De Moraes Fernandes" w:date="2016-11-01T23:02:00Z">
              <w:rPr/>
            </w:rPrChange>
          </w:rPr>
          <w:tab/>
        </w:r>
      </w:ins>
      <w:ins w:id="678" w:author="Elias De Moraes Fernandes" w:date="2016-11-01T21:42:00Z">
        <w:r w:rsidR="0057617D" w:rsidRPr="003C40B0">
          <w:rPr>
            <w:b w:val="0"/>
            <w:rPrChange w:id="679" w:author="Elias De Moraes Fernandes" w:date="2016-11-01T23:02:00Z">
              <w:rPr>
                <w:i w:val="0"/>
                <w:noProof/>
              </w:rPr>
            </w:rPrChange>
          </w:rPr>
          <w:fldChar w:fldCharType="begin"/>
        </w:r>
        <w:r w:rsidR="0057617D" w:rsidRPr="003C40B0">
          <w:rPr>
            <w:b w:val="0"/>
            <w:rPrChange w:id="680" w:author="Elias De Moraes Fernandes" w:date="2016-11-01T23:02:00Z">
              <w:rPr>
                <w:noProof/>
              </w:rPr>
            </w:rPrChange>
          </w:rPr>
          <w:instrText xml:space="preserve"> PAGEREF _Toc465799887 \h </w:instrText>
        </w:r>
      </w:ins>
      <w:r w:rsidR="0057617D" w:rsidRPr="003C40B0">
        <w:rPr>
          <w:b w:val="0"/>
          <w:rPrChange w:id="681" w:author="Elias De Moraes Fernandes" w:date="2016-11-01T23:02:00Z">
            <w:rPr>
              <w:b/>
            </w:rPr>
          </w:rPrChange>
        </w:rPr>
      </w:r>
      <w:r w:rsidR="0057617D" w:rsidRPr="003C40B0">
        <w:rPr>
          <w:b w:val="0"/>
          <w:rPrChange w:id="682" w:author="Elias De Moraes Fernandes" w:date="2016-11-01T23:02:00Z">
            <w:rPr>
              <w:i w:val="0"/>
              <w:noProof/>
            </w:rPr>
          </w:rPrChange>
        </w:rPr>
        <w:fldChar w:fldCharType="separate"/>
      </w:r>
      <w:ins w:id="683" w:author="Elias De Moraes Fernandes" w:date="2016-11-02T21:28:00Z">
        <w:r w:rsidR="00742232">
          <w:rPr>
            <w:b w:val="0"/>
            <w:noProof/>
          </w:rPr>
          <w:t>30</w:t>
        </w:r>
      </w:ins>
      <w:ins w:id="684" w:author="Elias De Moraes Fernandes" w:date="2016-11-01T21:42:00Z">
        <w:r w:rsidR="0057617D" w:rsidRPr="003C40B0">
          <w:rPr>
            <w:b w:val="0"/>
            <w:rPrChange w:id="685" w:author="Elias De Moraes Fernandes" w:date="2016-11-01T23:02:00Z">
              <w:rPr>
                <w:i w:val="0"/>
                <w:noProof/>
              </w:rPr>
            </w:rPrChange>
          </w:rPr>
          <w:fldChar w:fldCharType="end"/>
        </w:r>
      </w:ins>
    </w:p>
    <w:p w14:paraId="656638B6" w14:textId="5FC2322E" w:rsidR="0057617D" w:rsidRPr="003C40B0" w:rsidRDefault="00D655C5">
      <w:pPr>
        <w:pStyle w:val="Palavras-chave"/>
        <w:jc w:val="left"/>
        <w:rPr>
          <w:ins w:id="686" w:author="Elias De Moraes Fernandes" w:date="2016-11-01T21:42:00Z"/>
          <w:i/>
          <w:iCs/>
          <w:rPrChange w:id="687" w:author="Elias De Moraes Fernandes" w:date="2016-11-01T23:02:00Z">
            <w:rPr>
              <w:ins w:id="688" w:author="Elias De Moraes Fernandes" w:date="2016-11-01T21:42:00Z"/>
              <w:rFonts w:asciiTheme="minorHAnsi" w:eastAsiaTheme="minorEastAsia" w:hAnsiTheme="minorHAnsi" w:cstheme="minorBidi"/>
              <w:i w:val="0"/>
              <w:iCs w:val="0"/>
              <w:noProof/>
              <w:sz w:val="24"/>
              <w:szCs w:val="24"/>
              <w:lang w:val="en-US"/>
            </w:rPr>
          </w:rPrChange>
        </w:rPr>
        <w:pPrChange w:id="689" w:author="Elias De Moraes Fernandes" w:date="2016-11-01T23:05:00Z">
          <w:pPr>
            <w:pStyle w:val="TableofFigures"/>
            <w:tabs>
              <w:tab w:val="right" w:pos="9061"/>
            </w:tabs>
          </w:pPr>
        </w:pPrChange>
      </w:pPr>
      <w:ins w:id="690" w:author="Elias De Moraes Fernandes" w:date="2016-11-01T21:42:00Z">
        <w:r w:rsidRPr="003C40B0">
          <w:rPr>
            <w:b w:val="0"/>
            <w:rPrChange w:id="691" w:author="Elias De Moraes Fernandes" w:date="2016-11-01T23:02:00Z">
              <w:rPr>
                <w:i w:val="0"/>
                <w:noProof/>
              </w:rPr>
            </w:rPrChange>
          </w:rPr>
          <w:t>FIGURA  9 – JOG</w:t>
        </w:r>
        <w:r w:rsidR="00AF743D" w:rsidRPr="003C40B0">
          <w:rPr>
            <w:b w:val="0"/>
            <w:rPrChange w:id="692" w:author="Elias De Moraes Fernandes" w:date="2016-11-01T23:02:00Z">
              <w:rPr>
                <w:b/>
              </w:rPr>
            </w:rPrChange>
          </w:rPr>
          <w:t>O NONDA: PREDADOR PÁSSAROS</w:t>
        </w:r>
      </w:ins>
      <w:ins w:id="693" w:author="Elias De Moraes Fernandes" w:date="2016-11-01T23:02:00Z">
        <w:r w:rsidR="00C35C09" w:rsidRPr="003C40B0">
          <w:rPr>
            <w:b w:val="0"/>
            <w:rPrChange w:id="694" w:author="Elias De Moraes Fernandes" w:date="2016-11-01T23:02:00Z">
              <w:rPr/>
            </w:rPrChange>
          </w:rPr>
          <w:tab/>
        </w:r>
      </w:ins>
      <w:ins w:id="695" w:author="Elias De Moraes Fernandes" w:date="2016-11-01T21:42:00Z">
        <w:r w:rsidR="0057617D" w:rsidRPr="003C40B0">
          <w:rPr>
            <w:b w:val="0"/>
            <w:rPrChange w:id="696" w:author="Elias De Moraes Fernandes" w:date="2016-11-01T23:02:00Z">
              <w:rPr>
                <w:i w:val="0"/>
                <w:noProof/>
              </w:rPr>
            </w:rPrChange>
          </w:rPr>
          <w:fldChar w:fldCharType="begin"/>
        </w:r>
        <w:r w:rsidR="0057617D" w:rsidRPr="003C40B0">
          <w:rPr>
            <w:b w:val="0"/>
            <w:rPrChange w:id="697" w:author="Elias De Moraes Fernandes" w:date="2016-11-01T23:02:00Z">
              <w:rPr>
                <w:noProof/>
              </w:rPr>
            </w:rPrChange>
          </w:rPr>
          <w:instrText xml:space="preserve"> PAGEREF _Toc465799888 \h </w:instrText>
        </w:r>
      </w:ins>
      <w:r w:rsidR="0057617D" w:rsidRPr="003C40B0">
        <w:rPr>
          <w:b w:val="0"/>
          <w:rPrChange w:id="698" w:author="Elias De Moraes Fernandes" w:date="2016-11-01T23:02:00Z">
            <w:rPr>
              <w:b/>
            </w:rPr>
          </w:rPrChange>
        </w:rPr>
      </w:r>
      <w:r w:rsidR="0057617D" w:rsidRPr="003C40B0">
        <w:rPr>
          <w:b w:val="0"/>
          <w:rPrChange w:id="699" w:author="Elias De Moraes Fernandes" w:date="2016-11-01T23:02:00Z">
            <w:rPr>
              <w:i w:val="0"/>
              <w:noProof/>
            </w:rPr>
          </w:rPrChange>
        </w:rPr>
        <w:fldChar w:fldCharType="separate"/>
      </w:r>
      <w:ins w:id="700" w:author="Elias De Moraes Fernandes" w:date="2016-11-02T21:28:00Z">
        <w:r w:rsidR="00742232">
          <w:rPr>
            <w:b w:val="0"/>
            <w:noProof/>
          </w:rPr>
          <w:t>31</w:t>
        </w:r>
      </w:ins>
      <w:ins w:id="701" w:author="Elias De Moraes Fernandes" w:date="2016-11-01T21:42:00Z">
        <w:r w:rsidR="0057617D" w:rsidRPr="003C40B0">
          <w:rPr>
            <w:b w:val="0"/>
            <w:rPrChange w:id="702" w:author="Elias De Moraes Fernandes" w:date="2016-11-01T23:02:00Z">
              <w:rPr>
                <w:i w:val="0"/>
                <w:noProof/>
              </w:rPr>
            </w:rPrChange>
          </w:rPr>
          <w:fldChar w:fldCharType="end"/>
        </w:r>
      </w:ins>
    </w:p>
    <w:p w14:paraId="1D9A7F60" w14:textId="380BF537" w:rsidR="0057617D" w:rsidRPr="003C40B0" w:rsidRDefault="00D655C5">
      <w:pPr>
        <w:pStyle w:val="Palavras-chave"/>
        <w:jc w:val="left"/>
        <w:rPr>
          <w:ins w:id="703" w:author="Elias De Moraes Fernandes" w:date="2016-11-01T21:42:00Z"/>
          <w:i/>
          <w:iCs/>
          <w:rPrChange w:id="704" w:author="Elias De Moraes Fernandes" w:date="2016-11-01T23:02:00Z">
            <w:rPr>
              <w:ins w:id="705" w:author="Elias De Moraes Fernandes" w:date="2016-11-01T21:42:00Z"/>
              <w:rFonts w:asciiTheme="minorHAnsi" w:eastAsiaTheme="minorEastAsia" w:hAnsiTheme="minorHAnsi" w:cstheme="minorBidi"/>
              <w:i w:val="0"/>
              <w:iCs w:val="0"/>
              <w:noProof/>
              <w:sz w:val="24"/>
              <w:szCs w:val="24"/>
              <w:lang w:val="en-US"/>
            </w:rPr>
          </w:rPrChange>
        </w:rPr>
        <w:pPrChange w:id="706" w:author="Elias De Moraes Fernandes" w:date="2016-11-01T23:05:00Z">
          <w:pPr>
            <w:pStyle w:val="TableofFigures"/>
            <w:tabs>
              <w:tab w:val="right" w:pos="9061"/>
            </w:tabs>
          </w:pPr>
        </w:pPrChange>
      </w:pPr>
      <w:ins w:id="707" w:author="Elias De Moraes Fernandes" w:date="2016-11-01T21:42:00Z">
        <w:r w:rsidRPr="003C40B0">
          <w:rPr>
            <w:b w:val="0"/>
            <w:rPrChange w:id="708" w:author="Elias De Moraes Fernandes" w:date="2016-11-01T23:02:00Z">
              <w:rPr>
                <w:i w:val="0"/>
                <w:noProof/>
              </w:rPr>
            </w:rPrChange>
          </w:rPr>
          <w:t>FIGURA  10 – J</w:t>
        </w:r>
        <w:r w:rsidR="00AF743D" w:rsidRPr="003C40B0">
          <w:rPr>
            <w:b w:val="0"/>
            <w:rPrChange w:id="709" w:author="Elias De Moraes Fernandes" w:date="2016-11-01T23:02:00Z">
              <w:rPr>
                <w:b/>
              </w:rPr>
            </w:rPrChange>
          </w:rPr>
          <w:t>OGO NONDA: PREDADOR SANGUESSUGA</w:t>
        </w:r>
      </w:ins>
      <w:ins w:id="710" w:author="Elias De Moraes Fernandes" w:date="2016-11-01T23:02:00Z">
        <w:r w:rsidR="00C35C09" w:rsidRPr="003C40B0">
          <w:rPr>
            <w:b w:val="0"/>
            <w:rPrChange w:id="711" w:author="Elias De Moraes Fernandes" w:date="2016-11-01T23:02:00Z">
              <w:rPr/>
            </w:rPrChange>
          </w:rPr>
          <w:tab/>
        </w:r>
      </w:ins>
      <w:ins w:id="712" w:author="Elias De Moraes Fernandes" w:date="2016-11-01T21:42:00Z">
        <w:r w:rsidR="0057617D" w:rsidRPr="003C40B0">
          <w:rPr>
            <w:b w:val="0"/>
            <w:rPrChange w:id="713" w:author="Elias De Moraes Fernandes" w:date="2016-11-01T23:02:00Z">
              <w:rPr>
                <w:i w:val="0"/>
                <w:noProof/>
              </w:rPr>
            </w:rPrChange>
          </w:rPr>
          <w:fldChar w:fldCharType="begin"/>
        </w:r>
        <w:r w:rsidR="0057617D" w:rsidRPr="003C40B0">
          <w:rPr>
            <w:b w:val="0"/>
            <w:rPrChange w:id="714" w:author="Elias De Moraes Fernandes" w:date="2016-11-01T23:02:00Z">
              <w:rPr>
                <w:noProof/>
              </w:rPr>
            </w:rPrChange>
          </w:rPr>
          <w:instrText xml:space="preserve"> PAGEREF _Toc465799889 \h </w:instrText>
        </w:r>
      </w:ins>
      <w:r w:rsidR="0057617D" w:rsidRPr="003C40B0">
        <w:rPr>
          <w:b w:val="0"/>
          <w:rPrChange w:id="715" w:author="Elias De Moraes Fernandes" w:date="2016-11-01T23:02:00Z">
            <w:rPr>
              <w:b/>
            </w:rPr>
          </w:rPrChange>
        </w:rPr>
      </w:r>
      <w:r w:rsidR="0057617D" w:rsidRPr="003C40B0">
        <w:rPr>
          <w:b w:val="0"/>
          <w:rPrChange w:id="716" w:author="Elias De Moraes Fernandes" w:date="2016-11-01T23:02:00Z">
            <w:rPr>
              <w:i w:val="0"/>
              <w:noProof/>
            </w:rPr>
          </w:rPrChange>
        </w:rPr>
        <w:fldChar w:fldCharType="separate"/>
      </w:r>
      <w:ins w:id="717" w:author="Elias De Moraes Fernandes" w:date="2016-11-02T21:28:00Z">
        <w:r w:rsidR="00742232">
          <w:rPr>
            <w:b w:val="0"/>
            <w:noProof/>
          </w:rPr>
          <w:t>31</w:t>
        </w:r>
      </w:ins>
      <w:ins w:id="718" w:author="Elias De Moraes Fernandes" w:date="2016-11-01T21:42:00Z">
        <w:r w:rsidR="0057617D" w:rsidRPr="003C40B0">
          <w:rPr>
            <w:b w:val="0"/>
            <w:rPrChange w:id="719" w:author="Elias De Moraes Fernandes" w:date="2016-11-01T23:02:00Z">
              <w:rPr>
                <w:i w:val="0"/>
                <w:noProof/>
              </w:rPr>
            </w:rPrChange>
          </w:rPr>
          <w:fldChar w:fldCharType="end"/>
        </w:r>
      </w:ins>
    </w:p>
    <w:p w14:paraId="4B1556DF" w14:textId="3DCB050A" w:rsidR="0057617D" w:rsidRPr="003C40B0" w:rsidRDefault="00D655C5">
      <w:pPr>
        <w:pStyle w:val="Palavras-chave"/>
        <w:jc w:val="left"/>
        <w:rPr>
          <w:ins w:id="720" w:author="Elias De Moraes Fernandes" w:date="2016-11-01T21:42:00Z"/>
          <w:i/>
          <w:iCs/>
          <w:rPrChange w:id="721" w:author="Elias De Moraes Fernandes" w:date="2016-11-01T23:02:00Z">
            <w:rPr>
              <w:ins w:id="722" w:author="Elias De Moraes Fernandes" w:date="2016-11-01T21:42:00Z"/>
              <w:rFonts w:asciiTheme="minorHAnsi" w:eastAsiaTheme="minorEastAsia" w:hAnsiTheme="minorHAnsi" w:cstheme="minorBidi"/>
              <w:i w:val="0"/>
              <w:iCs w:val="0"/>
              <w:noProof/>
              <w:sz w:val="24"/>
              <w:szCs w:val="24"/>
              <w:lang w:val="en-US"/>
            </w:rPr>
          </w:rPrChange>
        </w:rPr>
        <w:pPrChange w:id="723" w:author="Elias De Moraes Fernandes" w:date="2016-11-01T23:05:00Z">
          <w:pPr>
            <w:pStyle w:val="TableofFigures"/>
            <w:tabs>
              <w:tab w:val="right" w:pos="9061"/>
            </w:tabs>
          </w:pPr>
        </w:pPrChange>
      </w:pPr>
      <w:ins w:id="724" w:author="Elias De Moraes Fernandes" w:date="2016-11-01T21:42:00Z">
        <w:r w:rsidRPr="003C40B0">
          <w:rPr>
            <w:b w:val="0"/>
            <w:rPrChange w:id="725" w:author="Elias De Moraes Fernandes" w:date="2016-11-01T23:02:00Z">
              <w:rPr>
                <w:i w:val="0"/>
                <w:noProof/>
              </w:rPr>
            </w:rPrChange>
          </w:rPr>
          <w:t>FIGURA  11</w:t>
        </w:r>
        <w:r w:rsidR="00AF743D" w:rsidRPr="003C40B0">
          <w:rPr>
            <w:b w:val="0"/>
            <w:rPrChange w:id="726" w:author="Elias De Moraes Fernandes" w:date="2016-11-01T23:02:00Z">
              <w:rPr>
                <w:b/>
              </w:rPr>
            </w:rPrChange>
          </w:rPr>
          <w:t xml:space="preserve"> – JOGO NONDA: PREDADOR FORMIGA</w:t>
        </w:r>
      </w:ins>
      <w:ins w:id="727" w:author="Elias De Moraes Fernandes" w:date="2016-11-01T23:02:00Z">
        <w:r w:rsidR="00C35C09" w:rsidRPr="003C40B0">
          <w:rPr>
            <w:b w:val="0"/>
            <w:rPrChange w:id="728" w:author="Elias De Moraes Fernandes" w:date="2016-11-01T23:02:00Z">
              <w:rPr/>
            </w:rPrChange>
          </w:rPr>
          <w:tab/>
        </w:r>
      </w:ins>
      <w:ins w:id="729" w:author="Elias De Moraes Fernandes" w:date="2016-11-01T21:42:00Z">
        <w:r w:rsidR="0057617D" w:rsidRPr="003C40B0">
          <w:rPr>
            <w:b w:val="0"/>
            <w:rPrChange w:id="730" w:author="Elias De Moraes Fernandes" w:date="2016-11-01T23:02:00Z">
              <w:rPr>
                <w:i w:val="0"/>
                <w:noProof/>
              </w:rPr>
            </w:rPrChange>
          </w:rPr>
          <w:fldChar w:fldCharType="begin"/>
        </w:r>
        <w:r w:rsidR="0057617D" w:rsidRPr="003C40B0">
          <w:rPr>
            <w:b w:val="0"/>
            <w:rPrChange w:id="731" w:author="Elias De Moraes Fernandes" w:date="2016-11-01T23:02:00Z">
              <w:rPr>
                <w:noProof/>
              </w:rPr>
            </w:rPrChange>
          </w:rPr>
          <w:instrText xml:space="preserve"> PAGEREF _Toc465799890 \h </w:instrText>
        </w:r>
      </w:ins>
      <w:r w:rsidR="0057617D" w:rsidRPr="003C40B0">
        <w:rPr>
          <w:b w:val="0"/>
          <w:rPrChange w:id="732" w:author="Elias De Moraes Fernandes" w:date="2016-11-01T23:02:00Z">
            <w:rPr>
              <w:b/>
            </w:rPr>
          </w:rPrChange>
        </w:rPr>
      </w:r>
      <w:r w:rsidR="0057617D" w:rsidRPr="003C40B0">
        <w:rPr>
          <w:b w:val="0"/>
          <w:rPrChange w:id="733" w:author="Elias De Moraes Fernandes" w:date="2016-11-01T23:02:00Z">
            <w:rPr>
              <w:i w:val="0"/>
              <w:noProof/>
            </w:rPr>
          </w:rPrChange>
        </w:rPr>
        <w:fldChar w:fldCharType="separate"/>
      </w:r>
      <w:ins w:id="734" w:author="Elias De Moraes Fernandes" w:date="2016-11-02T21:28:00Z">
        <w:r w:rsidR="00742232">
          <w:rPr>
            <w:b w:val="0"/>
            <w:noProof/>
          </w:rPr>
          <w:t>31</w:t>
        </w:r>
      </w:ins>
      <w:ins w:id="735" w:author="Elias De Moraes Fernandes" w:date="2016-11-01T21:42:00Z">
        <w:r w:rsidR="0057617D" w:rsidRPr="003C40B0">
          <w:rPr>
            <w:b w:val="0"/>
            <w:rPrChange w:id="736" w:author="Elias De Moraes Fernandes" w:date="2016-11-01T23:02:00Z">
              <w:rPr>
                <w:i w:val="0"/>
                <w:noProof/>
              </w:rPr>
            </w:rPrChange>
          </w:rPr>
          <w:fldChar w:fldCharType="end"/>
        </w:r>
      </w:ins>
    </w:p>
    <w:p w14:paraId="0CB2906B" w14:textId="308D241B" w:rsidR="0057617D" w:rsidRPr="003C40B0" w:rsidRDefault="002E1E59">
      <w:pPr>
        <w:pStyle w:val="Palavras-chave"/>
        <w:jc w:val="left"/>
        <w:rPr>
          <w:ins w:id="737" w:author="Elias De Moraes Fernandes" w:date="2016-11-01T21:42:00Z"/>
          <w:i/>
          <w:iCs/>
          <w:rPrChange w:id="738" w:author="Elias De Moraes Fernandes" w:date="2016-11-01T23:02:00Z">
            <w:rPr>
              <w:ins w:id="739" w:author="Elias De Moraes Fernandes" w:date="2016-11-01T21:42:00Z"/>
              <w:rFonts w:asciiTheme="minorHAnsi" w:eastAsiaTheme="minorEastAsia" w:hAnsiTheme="minorHAnsi" w:cstheme="minorBidi"/>
              <w:i w:val="0"/>
              <w:iCs w:val="0"/>
              <w:noProof/>
              <w:sz w:val="24"/>
              <w:szCs w:val="24"/>
              <w:lang w:val="en-US"/>
            </w:rPr>
          </w:rPrChange>
        </w:rPr>
        <w:pPrChange w:id="740" w:author="Elias De Moraes Fernandes" w:date="2016-11-01T23:05:00Z">
          <w:pPr>
            <w:pStyle w:val="TableofFigures"/>
            <w:tabs>
              <w:tab w:val="right" w:pos="9061"/>
            </w:tabs>
          </w:pPr>
        </w:pPrChange>
      </w:pPr>
      <w:ins w:id="741" w:author="Elias De Moraes Fernandes" w:date="2016-11-01T21:42:00Z">
        <w:r w:rsidRPr="003C40B0">
          <w:rPr>
            <w:b w:val="0"/>
            <w:rPrChange w:id="742" w:author="Elias De Moraes Fernandes" w:date="2016-11-01T23:02:00Z">
              <w:rPr>
                <w:i w:val="0"/>
                <w:noProof/>
              </w:rPr>
            </w:rPrChange>
          </w:rPr>
          <w:t xml:space="preserve">FIGURA  12 </w:t>
        </w:r>
      </w:ins>
      <w:ins w:id="743" w:author="Elias De Moraes Fernandes" w:date="2016-11-01T22:30:00Z">
        <w:r w:rsidRPr="003C40B0">
          <w:rPr>
            <w:b w:val="0"/>
            <w:rPrChange w:id="744" w:author="Elias De Moraes Fernandes" w:date="2016-11-01T23:02:00Z">
              <w:rPr>
                <w:i w:val="0"/>
                <w:noProof/>
              </w:rPr>
            </w:rPrChange>
          </w:rPr>
          <w:t>–</w:t>
        </w:r>
      </w:ins>
      <w:ins w:id="745" w:author="Elias De Moraes Fernandes" w:date="2016-11-01T21:42:00Z">
        <w:r w:rsidR="00AF743D" w:rsidRPr="003C40B0">
          <w:rPr>
            <w:b w:val="0"/>
            <w:rPrChange w:id="746" w:author="Elias De Moraes Fernandes" w:date="2016-11-01T23:02:00Z">
              <w:rPr>
                <w:b/>
              </w:rPr>
            </w:rPrChange>
          </w:rPr>
          <w:t xml:space="preserve"> DESENHO PARA COLORIR</w:t>
        </w:r>
      </w:ins>
      <w:ins w:id="747" w:author="Elias De Moraes Fernandes" w:date="2016-11-01T23:02:00Z">
        <w:r w:rsidR="00C35C09" w:rsidRPr="003C40B0">
          <w:rPr>
            <w:b w:val="0"/>
            <w:rPrChange w:id="748" w:author="Elias De Moraes Fernandes" w:date="2016-11-01T23:02:00Z">
              <w:rPr/>
            </w:rPrChange>
          </w:rPr>
          <w:tab/>
        </w:r>
      </w:ins>
      <w:ins w:id="749" w:author="Elias De Moraes Fernandes" w:date="2016-11-01T21:42:00Z">
        <w:r w:rsidR="0057617D" w:rsidRPr="003C40B0">
          <w:rPr>
            <w:b w:val="0"/>
            <w:rPrChange w:id="750" w:author="Elias De Moraes Fernandes" w:date="2016-11-01T23:02:00Z">
              <w:rPr>
                <w:i w:val="0"/>
                <w:noProof/>
              </w:rPr>
            </w:rPrChange>
          </w:rPr>
          <w:fldChar w:fldCharType="begin"/>
        </w:r>
        <w:r w:rsidR="0057617D" w:rsidRPr="003C40B0">
          <w:rPr>
            <w:b w:val="0"/>
            <w:rPrChange w:id="751" w:author="Elias De Moraes Fernandes" w:date="2016-11-01T23:02:00Z">
              <w:rPr>
                <w:noProof/>
              </w:rPr>
            </w:rPrChange>
          </w:rPr>
          <w:instrText xml:space="preserve"> PAGEREF _Toc465799891 \h </w:instrText>
        </w:r>
      </w:ins>
      <w:r w:rsidR="0057617D" w:rsidRPr="003C40B0">
        <w:rPr>
          <w:b w:val="0"/>
          <w:rPrChange w:id="752" w:author="Elias De Moraes Fernandes" w:date="2016-11-01T23:02:00Z">
            <w:rPr>
              <w:b/>
            </w:rPr>
          </w:rPrChange>
        </w:rPr>
      </w:r>
      <w:r w:rsidR="0057617D" w:rsidRPr="003C40B0">
        <w:rPr>
          <w:b w:val="0"/>
          <w:rPrChange w:id="753" w:author="Elias De Moraes Fernandes" w:date="2016-11-01T23:02:00Z">
            <w:rPr>
              <w:i w:val="0"/>
              <w:noProof/>
            </w:rPr>
          </w:rPrChange>
        </w:rPr>
        <w:fldChar w:fldCharType="separate"/>
      </w:r>
      <w:ins w:id="754" w:author="Elias De Moraes Fernandes" w:date="2016-11-02T21:28:00Z">
        <w:r w:rsidR="00742232">
          <w:rPr>
            <w:b w:val="0"/>
            <w:noProof/>
          </w:rPr>
          <w:t>32</w:t>
        </w:r>
      </w:ins>
      <w:ins w:id="755" w:author="Elias De Moraes Fernandes" w:date="2016-11-01T21:42:00Z">
        <w:r w:rsidR="0057617D" w:rsidRPr="003C40B0">
          <w:rPr>
            <w:b w:val="0"/>
            <w:rPrChange w:id="756" w:author="Elias De Moraes Fernandes" w:date="2016-11-01T23:02:00Z">
              <w:rPr>
                <w:i w:val="0"/>
                <w:noProof/>
              </w:rPr>
            </w:rPrChange>
          </w:rPr>
          <w:fldChar w:fldCharType="end"/>
        </w:r>
      </w:ins>
    </w:p>
    <w:p w14:paraId="395AFF76" w14:textId="31AEE09F" w:rsidR="0057617D" w:rsidRPr="003C40B0" w:rsidRDefault="002E1E59">
      <w:pPr>
        <w:pStyle w:val="Palavras-chave"/>
        <w:jc w:val="left"/>
        <w:rPr>
          <w:ins w:id="757" w:author="Elias De Moraes Fernandes" w:date="2016-11-01T21:42:00Z"/>
          <w:i/>
          <w:iCs/>
          <w:rPrChange w:id="758" w:author="Elias De Moraes Fernandes" w:date="2016-11-01T23:02:00Z">
            <w:rPr>
              <w:ins w:id="759" w:author="Elias De Moraes Fernandes" w:date="2016-11-01T21:42:00Z"/>
              <w:rFonts w:asciiTheme="minorHAnsi" w:eastAsiaTheme="minorEastAsia" w:hAnsiTheme="minorHAnsi" w:cstheme="minorBidi"/>
              <w:i w:val="0"/>
              <w:iCs w:val="0"/>
              <w:noProof/>
              <w:sz w:val="24"/>
              <w:szCs w:val="24"/>
              <w:lang w:val="en-US"/>
            </w:rPr>
          </w:rPrChange>
        </w:rPr>
        <w:pPrChange w:id="760" w:author="Elias De Moraes Fernandes" w:date="2016-11-01T23:05:00Z">
          <w:pPr>
            <w:pStyle w:val="TableofFigures"/>
            <w:tabs>
              <w:tab w:val="right" w:pos="9061"/>
            </w:tabs>
          </w:pPr>
        </w:pPrChange>
      </w:pPr>
      <w:ins w:id="761" w:author="Elias De Moraes Fernandes" w:date="2016-11-01T21:42:00Z">
        <w:r w:rsidRPr="003C40B0">
          <w:rPr>
            <w:b w:val="0"/>
            <w:rPrChange w:id="762" w:author="Elias De Moraes Fernandes" w:date="2016-11-01T23:02:00Z">
              <w:rPr>
                <w:i w:val="0"/>
                <w:noProof/>
              </w:rPr>
            </w:rPrChange>
          </w:rPr>
          <w:t xml:space="preserve">FIGURA  13 </w:t>
        </w:r>
      </w:ins>
      <w:ins w:id="763" w:author="Elias De Moraes Fernandes" w:date="2016-11-01T22:30:00Z">
        <w:r w:rsidRPr="003C40B0">
          <w:rPr>
            <w:b w:val="0"/>
            <w:rPrChange w:id="764" w:author="Elias De Moraes Fernandes" w:date="2016-11-01T23:02:00Z">
              <w:rPr>
                <w:i w:val="0"/>
                <w:noProof/>
              </w:rPr>
            </w:rPrChange>
          </w:rPr>
          <w:t>–</w:t>
        </w:r>
      </w:ins>
      <w:ins w:id="765" w:author="Elias De Moraes Fernandes" w:date="2016-11-01T21:42:00Z">
        <w:r w:rsidR="00AF743D" w:rsidRPr="003C40B0">
          <w:rPr>
            <w:b w:val="0"/>
            <w:rPrChange w:id="766" w:author="Elias De Moraes Fernandes" w:date="2016-11-01T23:02:00Z">
              <w:rPr>
                <w:b/>
              </w:rPr>
            </w:rPrChange>
          </w:rPr>
          <w:t xml:space="preserve"> DIAGRAMA DE SEQUÊNCIA</w:t>
        </w:r>
      </w:ins>
      <w:ins w:id="767" w:author="Elias De Moraes Fernandes" w:date="2016-11-01T23:02:00Z">
        <w:r w:rsidR="00C35C09" w:rsidRPr="003C40B0">
          <w:rPr>
            <w:b w:val="0"/>
            <w:rPrChange w:id="768" w:author="Elias De Moraes Fernandes" w:date="2016-11-01T23:02:00Z">
              <w:rPr/>
            </w:rPrChange>
          </w:rPr>
          <w:tab/>
        </w:r>
      </w:ins>
      <w:ins w:id="769" w:author="Elias De Moraes Fernandes" w:date="2016-11-01T21:42:00Z">
        <w:r w:rsidR="0057617D" w:rsidRPr="003C40B0">
          <w:rPr>
            <w:b w:val="0"/>
            <w:rPrChange w:id="770" w:author="Elias De Moraes Fernandes" w:date="2016-11-01T23:02:00Z">
              <w:rPr>
                <w:i w:val="0"/>
                <w:noProof/>
              </w:rPr>
            </w:rPrChange>
          </w:rPr>
          <w:fldChar w:fldCharType="begin"/>
        </w:r>
        <w:r w:rsidR="0057617D" w:rsidRPr="003C40B0">
          <w:rPr>
            <w:b w:val="0"/>
            <w:rPrChange w:id="771" w:author="Elias De Moraes Fernandes" w:date="2016-11-01T23:02:00Z">
              <w:rPr>
                <w:noProof/>
              </w:rPr>
            </w:rPrChange>
          </w:rPr>
          <w:instrText xml:space="preserve"> PAGEREF _Toc465799892 \h </w:instrText>
        </w:r>
      </w:ins>
      <w:r w:rsidR="0057617D" w:rsidRPr="003C40B0">
        <w:rPr>
          <w:b w:val="0"/>
          <w:rPrChange w:id="772" w:author="Elias De Moraes Fernandes" w:date="2016-11-01T23:02:00Z">
            <w:rPr>
              <w:b/>
            </w:rPr>
          </w:rPrChange>
        </w:rPr>
      </w:r>
      <w:r w:rsidR="0057617D" w:rsidRPr="003C40B0">
        <w:rPr>
          <w:b w:val="0"/>
          <w:rPrChange w:id="773" w:author="Elias De Moraes Fernandes" w:date="2016-11-01T23:02:00Z">
            <w:rPr>
              <w:i w:val="0"/>
              <w:noProof/>
            </w:rPr>
          </w:rPrChange>
        </w:rPr>
        <w:fldChar w:fldCharType="separate"/>
      </w:r>
      <w:ins w:id="774" w:author="Elias De Moraes Fernandes" w:date="2016-11-02T21:28:00Z">
        <w:r w:rsidR="00742232">
          <w:rPr>
            <w:b w:val="0"/>
            <w:noProof/>
          </w:rPr>
          <w:t>34</w:t>
        </w:r>
      </w:ins>
      <w:ins w:id="775" w:author="Elias De Moraes Fernandes" w:date="2016-11-01T21:42:00Z">
        <w:r w:rsidR="0057617D" w:rsidRPr="003C40B0">
          <w:rPr>
            <w:b w:val="0"/>
            <w:rPrChange w:id="776" w:author="Elias De Moraes Fernandes" w:date="2016-11-01T23:02:00Z">
              <w:rPr>
                <w:i w:val="0"/>
                <w:noProof/>
              </w:rPr>
            </w:rPrChange>
          </w:rPr>
          <w:fldChar w:fldCharType="end"/>
        </w:r>
      </w:ins>
    </w:p>
    <w:p w14:paraId="73071A3F" w14:textId="1CEC122D" w:rsidR="0057617D" w:rsidRPr="003C40B0" w:rsidRDefault="00D655C5">
      <w:pPr>
        <w:pStyle w:val="Palavras-chave"/>
        <w:jc w:val="left"/>
        <w:rPr>
          <w:ins w:id="777" w:author="Elias De Moraes Fernandes" w:date="2016-11-01T21:42:00Z"/>
          <w:i/>
          <w:iCs/>
          <w:rPrChange w:id="778" w:author="Elias De Moraes Fernandes" w:date="2016-11-01T23:02:00Z">
            <w:rPr>
              <w:ins w:id="779" w:author="Elias De Moraes Fernandes" w:date="2016-11-01T21:42:00Z"/>
              <w:rFonts w:asciiTheme="minorHAnsi" w:eastAsiaTheme="minorEastAsia" w:hAnsiTheme="minorHAnsi" w:cstheme="minorBidi"/>
              <w:i w:val="0"/>
              <w:iCs w:val="0"/>
              <w:noProof/>
              <w:sz w:val="24"/>
              <w:szCs w:val="24"/>
              <w:lang w:val="en-US"/>
            </w:rPr>
          </w:rPrChange>
        </w:rPr>
        <w:pPrChange w:id="780" w:author="Elias De Moraes Fernandes" w:date="2016-11-01T23:05:00Z">
          <w:pPr>
            <w:pStyle w:val="TableofFigures"/>
            <w:tabs>
              <w:tab w:val="right" w:pos="9061"/>
            </w:tabs>
          </w:pPr>
        </w:pPrChange>
      </w:pPr>
      <w:ins w:id="781" w:author="Elias De Moraes Fernandes" w:date="2016-11-01T21:42:00Z">
        <w:r w:rsidRPr="003C40B0">
          <w:rPr>
            <w:b w:val="0"/>
            <w:rPrChange w:id="782" w:author="Elias De Moraes Fernandes" w:date="2016-11-01T23:02:00Z">
              <w:rPr>
                <w:i w:val="0"/>
                <w:noProof/>
              </w:rPr>
            </w:rPrChange>
          </w:rPr>
          <w:t>FIGURA  14 – DIAGRAMA DE</w:t>
        </w:r>
        <w:r w:rsidR="00AF743D" w:rsidRPr="003C40B0">
          <w:rPr>
            <w:b w:val="0"/>
            <w:rPrChange w:id="783" w:author="Elias De Moraes Fernandes" w:date="2016-11-01T23:02:00Z">
              <w:rPr>
                <w:b/>
              </w:rPr>
            </w:rPrChange>
          </w:rPr>
          <w:t xml:space="preserve"> CLASSE SEGUINDO O CONCEITO MVC</w:t>
        </w:r>
      </w:ins>
      <w:ins w:id="784" w:author="Elias De Moraes Fernandes" w:date="2016-11-01T23:02:00Z">
        <w:r w:rsidR="00C35C09" w:rsidRPr="003C40B0">
          <w:rPr>
            <w:b w:val="0"/>
            <w:rPrChange w:id="785" w:author="Elias De Moraes Fernandes" w:date="2016-11-01T23:02:00Z">
              <w:rPr/>
            </w:rPrChange>
          </w:rPr>
          <w:tab/>
        </w:r>
      </w:ins>
      <w:ins w:id="786" w:author="Elias De Moraes Fernandes" w:date="2016-11-01T21:42:00Z">
        <w:r w:rsidR="0057617D" w:rsidRPr="003C40B0">
          <w:rPr>
            <w:b w:val="0"/>
            <w:rPrChange w:id="787" w:author="Elias De Moraes Fernandes" w:date="2016-11-01T23:02:00Z">
              <w:rPr>
                <w:i w:val="0"/>
                <w:noProof/>
              </w:rPr>
            </w:rPrChange>
          </w:rPr>
          <w:fldChar w:fldCharType="begin"/>
        </w:r>
        <w:r w:rsidR="0057617D" w:rsidRPr="003C40B0">
          <w:rPr>
            <w:b w:val="0"/>
            <w:rPrChange w:id="788" w:author="Elias De Moraes Fernandes" w:date="2016-11-01T23:02:00Z">
              <w:rPr>
                <w:noProof/>
              </w:rPr>
            </w:rPrChange>
          </w:rPr>
          <w:instrText xml:space="preserve"> PAGEREF _Toc465799893 \h </w:instrText>
        </w:r>
      </w:ins>
      <w:r w:rsidR="0057617D" w:rsidRPr="003C40B0">
        <w:rPr>
          <w:b w:val="0"/>
          <w:rPrChange w:id="789" w:author="Elias De Moraes Fernandes" w:date="2016-11-01T23:02:00Z">
            <w:rPr>
              <w:b/>
            </w:rPr>
          </w:rPrChange>
        </w:rPr>
      </w:r>
      <w:r w:rsidR="0057617D" w:rsidRPr="003C40B0">
        <w:rPr>
          <w:b w:val="0"/>
          <w:rPrChange w:id="790" w:author="Elias De Moraes Fernandes" w:date="2016-11-01T23:02:00Z">
            <w:rPr>
              <w:i w:val="0"/>
              <w:noProof/>
            </w:rPr>
          </w:rPrChange>
        </w:rPr>
        <w:fldChar w:fldCharType="separate"/>
      </w:r>
      <w:ins w:id="791" w:author="Elias De Moraes Fernandes" w:date="2016-11-02T21:28:00Z">
        <w:r w:rsidR="00742232">
          <w:rPr>
            <w:b w:val="0"/>
            <w:noProof/>
          </w:rPr>
          <w:t>36</w:t>
        </w:r>
      </w:ins>
      <w:ins w:id="792" w:author="Elias De Moraes Fernandes" w:date="2016-11-01T21:42:00Z">
        <w:r w:rsidR="0057617D" w:rsidRPr="003C40B0">
          <w:rPr>
            <w:b w:val="0"/>
            <w:rPrChange w:id="793" w:author="Elias De Moraes Fernandes" w:date="2016-11-01T23:02:00Z">
              <w:rPr>
                <w:i w:val="0"/>
                <w:noProof/>
              </w:rPr>
            </w:rPrChange>
          </w:rPr>
          <w:fldChar w:fldCharType="end"/>
        </w:r>
      </w:ins>
    </w:p>
    <w:p w14:paraId="7286CE8E" w14:textId="2781F6BB" w:rsidR="0057617D" w:rsidRPr="003C40B0" w:rsidRDefault="00D655C5">
      <w:pPr>
        <w:pStyle w:val="Palavras-chave"/>
        <w:jc w:val="left"/>
        <w:rPr>
          <w:ins w:id="794" w:author="Elias De Moraes Fernandes" w:date="2016-11-01T21:42:00Z"/>
          <w:i/>
          <w:iCs/>
          <w:rPrChange w:id="795" w:author="Elias De Moraes Fernandes" w:date="2016-11-01T23:02:00Z">
            <w:rPr>
              <w:ins w:id="796" w:author="Elias De Moraes Fernandes" w:date="2016-11-01T21:42:00Z"/>
              <w:rFonts w:asciiTheme="minorHAnsi" w:eastAsiaTheme="minorEastAsia" w:hAnsiTheme="minorHAnsi" w:cstheme="minorBidi"/>
              <w:i w:val="0"/>
              <w:iCs w:val="0"/>
              <w:noProof/>
              <w:sz w:val="24"/>
              <w:szCs w:val="24"/>
              <w:lang w:val="en-US"/>
            </w:rPr>
          </w:rPrChange>
        </w:rPr>
        <w:pPrChange w:id="797" w:author="Elias De Moraes Fernandes" w:date="2016-11-01T23:05:00Z">
          <w:pPr>
            <w:pStyle w:val="TableofFigures"/>
            <w:tabs>
              <w:tab w:val="right" w:pos="9061"/>
            </w:tabs>
          </w:pPr>
        </w:pPrChange>
      </w:pPr>
      <w:ins w:id="798" w:author="Elias De Moraes Fernandes" w:date="2016-11-01T21:42:00Z">
        <w:r w:rsidRPr="003C40B0">
          <w:rPr>
            <w:b w:val="0"/>
            <w:rPrChange w:id="799" w:author="Elias De Moraes Fernandes" w:date="2016-11-01T23:02:00Z">
              <w:rPr>
                <w:i w:val="0"/>
                <w:noProof/>
              </w:rPr>
            </w:rPrChange>
          </w:rPr>
          <w:t>FIGU</w:t>
        </w:r>
        <w:r w:rsidR="002E1E59" w:rsidRPr="003C40B0">
          <w:rPr>
            <w:b w:val="0"/>
            <w:rPrChange w:id="800" w:author="Elias De Moraes Fernandes" w:date="2016-11-01T23:02:00Z">
              <w:rPr>
                <w:i w:val="0"/>
                <w:noProof/>
              </w:rPr>
            </w:rPrChange>
          </w:rPr>
          <w:t xml:space="preserve">RA  16 </w:t>
        </w:r>
      </w:ins>
      <w:ins w:id="801" w:author="Elias De Moraes Fernandes" w:date="2016-11-01T22:30:00Z">
        <w:r w:rsidR="002E1E59" w:rsidRPr="003C40B0">
          <w:rPr>
            <w:b w:val="0"/>
            <w:rPrChange w:id="802" w:author="Elias De Moraes Fernandes" w:date="2016-11-01T23:02:00Z">
              <w:rPr>
                <w:i w:val="0"/>
                <w:noProof/>
              </w:rPr>
            </w:rPrChange>
          </w:rPr>
          <w:t>–</w:t>
        </w:r>
      </w:ins>
      <w:ins w:id="803" w:author="Elias De Moraes Fernandes" w:date="2016-11-01T21:42:00Z">
        <w:r w:rsidR="00AF743D" w:rsidRPr="003C40B0">
          <w:rPr>
            <w:b w:val="0"/>
            <w:rPrChange w:id="804" w:author="Elias De Moraes Fernandes" w:date="2016-11-01T23:02:00Z">
              <w:rPr>
                <w:b/>
              </w:rPr>
            </w:rPrChange>
          </w:rPr>
          <w:t xml:space="preserve"> CÓDIGO USANDO COROUTINES</w:t>
        </w:r>
      </w:ins>
      <w:ins w:id="805" w:author="Elias De Moraes Fernandes" w:date="2016-11-01T23:02:00Z">
        <w:r w:rsidR="00C35C09" w:rsidRPr="003C40B0">
          <w:rPr>
            <w:b w:val="0"/>
            <w:rPrChange w:id="806" w:author="Elias De Moraes Fernandes" w:date="2016-11-01T23:02:00Z">
              <w:rPr/>
            </w:rPrChange>
          </w:rPr>
          <w:tab/>
        </w:r>
      </w:ins>
      <w:ins w:id="807" w:author="Elias De Moraes Fernandes" w:date="2016-11-01T21:42:00Z">
        <w:r w:rsidR="0057617D" w:rsidRPr="003C40B0">
          <w:rPr>
            <w:b w:val="0"/>
            <w:rPrChange w:id="808" w:author="Elias De Moraes Fernandes" w:date="2016-11-01T23:02:00Z">
              <w:rPr>
                <w:i w:val="0"/>
                <w:noProof/>
              </w:rPr>
            </w:rPrChange>
          </w:rPr>
          <w:fldChar w:fldCharType="begin"/>
        </w:r>
        <w:r w:rsidR="0057617D" w:rsidRPr="003C40B0">
          <w:rPr>
            <w:b w:val="0"/>
            <w:rPrChange w:id="809" w:author="Elias De Moraes Fernandes" w:date="2016-11-01T23:02:00Z">
              <w:rPr>
                <w:noProof/>
              </w:rPr>
            </w:rPrChange>
          </w:rPr>
          <w:instrText xml:space="preserve"> PAGEREF _Toc465799894 \h </w:instrText>
        </w:r>
      </w:ins>
      <w:r w:rsidR="0057617D" w:rsidRPr="003C40B0">
        <w:rPr>
          <w:b w:val="0"/>
          <w:rPrChange w:id="810" w:author="Elias De Moraes Fernandes" w:date="2016-11-01T23:02:00Z">
            <w:rPr>
              <w:b/>
            </w:rPr>
          </w:rPrChange>
        </w:rPr>
      </w:r>
      <w:r w:rsidR="0057617D" w:rsidRPr="003C40B0">
        <w:rPr>
          <w:b w:val="0"/>
          <w:rPrChange w:id="811" w:author="Elias De Moraes Fernandes" w:date="2016-11-01T23:02:00Z">
            <w:rPr>
              <w:i w:val="0"/>
              <w:noProof/>
            </w:rPr>
          </w:rPrChange>
        </w:rPr>
        <w:fldChar w:fldCharType="separate"/>
      </w:r>
      <w:ins w:id="812" w:author="Elias De Moraes Fernandes" w:date="2016-11-02T21:28:00Z">
        <w:r w:rsidR="00742232">
          <w:rPr>
            <w:b w:val="0"/>
            <w:noProof/>
          </w:rPr>
          <w:t>39</w:t>
        </w:r>
      </w:ins>
      <w:ins w:id="813" w:author="Elias De Moraes Fernandes" w:date="2016-11-01T21:42:00Z">
        <w:r w:rsidR="0057617D" w:rsidRPr="003C40B0">
          <w:rPr>
            <w:b w:val="0"/>
            <w:rPrChange w:id="814" w:author="Elias De Moraes Fernandes" w:date="2016-11-01T23:02:00Z">
              <w:rPr>
                <w:i w:val="0"/>
                <w:noProof/>
              </w:rPr>
            </w:rPrChange>
          </w:rPr>
          <w:fldChar w:fldCharType="end"/>
        </w:r>
      </w:ins>
    </w:p>
    <w:p w14:paraId="38AF1E8A" w14:textId="3FE3281E" w:rsidR="0057617D" w:rsidRPr="003C40B0" w:rsidRDefault="002E1E59">
      <w:pPr>
        <w:pStyle w:val="Palavras-chave"/>
        <w:jc w:val="left"/>
        <w:rPr>
          <w:ins w:id="815" w:author="Elias De Moraes Fernandes" w:date="2016-11-01T21:42:00Z"/>
          <w:i/>
          <w:iCs/>
          <w:rPrChange w:id="816" w:author="Elias De Moraes Fernandes" w:date="2016-11-01T23:02:00Z">
            <w:rPr>
              <w:ins w:id="817" w:author="Elias De Moraes Fernandes" w:date="2016-11-01T21:42:00Z"/>
              <w:rFonts w:asciiTheme="minorHAnsi" w:eastAsiaTheme="minorEastAsia" w:hAnsiTheme="minorHAnsi" w:cstheme="minorBidi"/>
              <w:i w:val="0"/>
              <w:iCs w:val="0"/>
              <w:noProof/>
              <w:sz w:val="24"/>
              <w:szCs w:val="24"/>
              <w:lang w:val="en-US"/>
            </w:rPr>
          </w:rPrChange>
        </w:rPr>
        <w:pPrChange w:id="818" w:author="Elias De Moraes Fernandes" w:date="2016-11-01T23:05:00Z">
          <w:pPr>
            <w:pStyle w:val="TableofFigures"/>
            <w:tabs>
              <w:tab w:val="right" w:pos="9061"/>
            </w:tabs>
          </w:pPr>
        </w:pPrChange>
      </w:pPr>
      <w:ins w:id="819" w:author="Elias De Moraes Fernandes" w:date="2016-11-01T21:42:00Z">
        <w:r w:rsidRPr="003C40B0">
          <w:rPr>
            <w:b w:val="0"/>
            <w:rPrChange w:id="820" w:author="Elias De Moraes Fernandes" w:date="2016-11-01T23:02:00Z">
              <w:rPr>
                <w:i w:val="0"/>
                <w:noProof/>
              </w:rPr>
            </w:rPrChange>
          </w:rPr>
          <w:t xml:space="preserve">FIGURA  17 </w:t>
        </w:r>
      </w:ins>
      <w:ins w:id="821" w:author="Elias De Moraes Fernandes" w:date="2016-11-01T22:30:00Z">
        <w:r w:rsidRPr="003C40B0">
          <w:rPr>
            <w:b w:val="0"/>
            <w:rPrChange w:id="822" w:author="Elias De Moraes Fernandes" w:date="2016-11-01T23:02:00Z">
              <w:rPr>
                <w:i w:val="0"/>
                <w:noProof/>
              </w:rPr>
            </w:rPrChange>
          </w:rPr>
          <w:t>–</w:t>
        </w:r>
      </w:ins>
      <w:ins w:id="823" w:author="Elias De Moraes Fernandes" w:date="2016-11-01T21:42:00Z">
        <w:r w:rsidR="00D655C5" w:rsidRPr="003C40B0">
          <w:rPr>
            <w:b w:val="0"/>
            <w:rPrChange w:id="824" w:author="Elias De Moraes Fernandes" w:date="2016-11-01T23:02:00Z">
              <w:rPr>
                <w:i w:val="0"/>
                <w:noProof/>
              </w:rPr>
            </w:rPrChange>
          </w:rPr>
          <w:t xml:space="preserve"> TRECHO DE CÓDIGO DA CLASSE ITEMSPAWNER</w:t>
        </w:r>
      </w:ins>
      <w:ins w:id="825" w:author="Elias De Moraes Fernandes" w:date="2016-11-01T23:02:00Z">
        <w:r w:rsidR="00C35C09" w:rsidRPr="003C40B0">
          <w:rPr>
            <w:b w:val="0"/>
            <w:rPrChange w:id="826" w:author="Elias De Moraes Fernandes" w:date="2016-11-01T23:02:00Z">
              <w:rPr/>
            </w:rPrChange>
          </w:rPr>
          <w:tab/>
        </w:r>
      </w:ins>
      <w:ins w:id="827" w:author="Elias De Moraes Fernandes" w:date="2016-11-01T21:42:00Z">
        <w:r w:rsidR="0057617D" w:rsidRPr="003C40B0">
          <w:rPr>
            <w:b w:val="0"/>
            <w:rPrChange w:id="828" w:author="Elias De Moraes Fernandes" w:date="2016-11-01T23:02:00Z">
              <w:rPr>
                <w:i w:val="0"/>
                <w:noProof/>
              </w:rPr>
            </w:rPrChange>
          </w:rPr>
          <w:fldChar w:fldCharType="begin"/>
        </w:r>
        <w:r w:rsidR="0057617D" w:rsidRPr="003C40B0">
          <w:rPr>
            <w:b w:val="0"/>
            <w:rPrChange w:id="829" w:author="Elias De Moraes Fernandes" w:date="2016-11-01T23:02:00Z">
              <w:rPr>
                <w:noProof/>
              </w:rPr>
            </w:rPrChange>
          </w:rPr>
          <w:instrText xml:space="preserve"> PAGEREF _Toc465799895 \h </w:instrText>
        </w:r>
      </w:ins>
      <w:r w:rsidR="0057617D" w:rsidRPr="003C40B0">
        <w:rPr>
          <w:b w:val="0"/>
          <w:rPrChange w:id="830" w:author="Elias De Moraes Fernandes" w:date="2016-11-01T23:02:00Z">
            <w:rPr>
              <w:b/>
            </w:rPr>
          </w:rPrChange>
        </w:rPr>
      </w:r>
      <w:r w:rsidR="0057617D" w:rsidRPr="003C40B0">
        <w:rPr>
          <w:b w:val="0"/>
          <w:rPrChange w:id="831" w:author="Elias De Moraes Fernandes" w:date="2016-11-01T23:02:00Z">
            <w:rPr>
              <w:i w:val="0"/>
              <w:noProof/>
            </w:rPr>
          </w:rPrChange>
        </w:rPr>
        <w:fldChar w:fldCharType="separate"/>
      </w:r>
      <w:ins w:id="832" w:author="Elias De Moraes Fernandes" w:date="2016-11-02T21:28:00Z">
        <w:r w:rsidR="00742232">
          <w:rPr>
            <w:b w:val="0"/>
            <w:noProof/>
          </w:rPr>
          <w:t>40</w:t>
        </w:r>
      </w:ins>
      <w:ins w:id="833" w:author="Elias De Moraes Fernandes" w:date="2016-11-01T21:42:00Z">
        <w:r w:rsidR="0057617D" w:rsidRPr="003C40B0">
          <w:rPr>
            <w:b w:val="0"/>
            <w:rPrChange w:id="834" w:author="Elias De Moraes Fernandes" w:date="2016-11-01T23:02:00Z">
              <w:rPr>
                <w:i w:val="0"/>
                <w:noProof/>
              </w:rPr>
            </w:rPrChange>
          </w:rPr>
          <w:fldChar w:fldCharType="end"/>
        </w:r>
      </w:ins>
    </w:p>
    <w:p w14:paraId="31335ED6" w14:textId="0886EBFB" w:rsidR="0057617D" w:rsidRPr="003C40B0" w:rsidRDefault="002E1E59">
      <w:pPr>
        <w:pStyle w:val="Palavras-chave"/>
        <w:jc w:val="left"/>
        <w:rPr>
          <w:ins w:id="835" w:author="Elias De Moraes Fernandes" w:date="2016-11-01T21:42:00Z"/>
          <w:i/>
          <w:iCs/>
          <w:rPrChange w:id="836" w:author="Elias De Moraes Fernandes" w:date="2016-11-01T23:02:00Z">
            <w:rPr>
              <w:ins w:id="837" w:author="Elias De Moraes Fernandes" w:date="2016-11-01T21:42:00Z"/>
              <w:rFonts w:asciiTheme="minorHAnsi" w:eastAsiaTheme="minorEastAsia" w:hAnsiTheme="minorHAnsi" w:cstheme="minorBidi"/>
              <w:i w:val="0"/>
              <w:iCs w:val="0"/>
              <w:noProof/>
              <w:sz w:val="24"/>
              <w:szCs w:val="24"/>
              <w:lang w:val="en-US"/>
            </w:rPr>
          </w:rPrChange>
        </w:rPr>
        <w:pPrChange w:id="838" w:author="Elias De Moraes Fernandes" w:date="2016-11-01T23:05:00Z">
          <w:pPr>
            <w:pStyle w:val="TableofFigures"/>
            <w:tabs>
              <w:tab w:val="right" w:pos="9061"/>
            </w:tabs>
          </w:pPr>
        </w:pPrChange>
      </w:pPr>
      <w:ins w:id="839" w:author="Elias De Moraes Fernandes" w:date="2016-11-01T21:42:00Z">
        <w:r w:rsidRPr="003C40B0">
          <w:rPr>
            <w:b w:val="0"/>
            <w:rPrChange w:id="840" w:author="Elias De Moraes Fernandes" w:date="2016-11-01T23:02:00Z">
              <w:rPr>
                <w:i w:val="0"/>
                <w:noProof/>
              </w:rPr>
            </w:rPrChange>
          </w:rPr>
          <w:t xml:space="preserve">FIGURA  18 </w:t>
        </w:r>
      </w:ins>
      <w:ins w:id="841" w:author="Elias De Moraes Fernandes" w:date="2016-11-01T22:30:00Z">
        <w:r w:rsidRPr="003C40B0">
          <w:rPr>
            <w:b w:val="0"/>
            <w:rPrChange w:id="842" w:author="Elias De Moraes Fernandes" w:date="2016-11-01T23:02:00Z">
              <w:rPr>
                <w:i w:val="0"/>
                <w:noProof/>
              </w:rPr>
            </w:rPrChange>
          </w:rPr>
          <w:t>–</w:t>
        </w:r>
      </w:ins>
      <w:ins w:id="843" w:author="Elias De Moraes Fernandes" w:date="2016-11-01T21:42:00Z">
        <w:r w:rsidR="00D655C5" w:rsidRPr="003C40B0">
          <w:rPr>
            <w:b w:val="0"/>
            <w:rPrChange w:id="844" w:author="Elias De Moraes Fernandes" w:date="2016-11-01T23:02:00Z">
              <w:rPr>
                <w:i w:val="0"/>
                <w:noProof/>
              </w:rPr>
            </w:rPrChange>
          </w:rPr>
          <w:t xml:space="preserve"> CÓDIGO QUE ESTRUTURA CRIAÇÃO DE WAVES</w:t>
        </w:r>
      </w:ins>
      <w:ins w:id="845" w:author="Elias De Moraes Fernandes" w:date="2016-11-01T23:02:00Z">
        <w:r w:rsidR="00C35C09" w:rsidRPr="003C40B0">
          <w:rPr>
            <w:b w:val="0"/>
            <w:rPrChange w:id="846" w:author="Elias De Moraes Fernandes" w:date="2016-11-01T23:02:00Z">
              <w:rPr/>
            </w:rPrChange>
          </w:rPr>
          <w:tab/>
        </w:r>
      </w:ins>
      <w:ins w:id="847" w:author="Elias De Moraes Fernandes" w:date="2016-11-01T21:42:00Z">
        <w:r w:rsidR="0057617D" w:rsidRPr="003C40B0">
          <w:rPr>
            <w:b w:val="0"/>
            <w:rPrChange w:id="848" w:author="Elias De Moraes Fernandes" w:date="2016-11-01T23:02:00Z">
              <w:rPr>
                <w:i w:val="0"/>
                <w:noProof/>
              </w:rPr>
            </w:rPrChange>
          </w:rPr>
          <w:fldChar w:fldCharType="begin"/>
        </w:r>
        <w:r w:rsidR="0057617D" w:rsidRPr="003C40B0">
          <w:rPr>
            <w:b w:val="0"/>
            <w:rPrChange w:id="849" w:author="Elias De Moraes Fernandes" w:date="2016-11-01T23:02:00Z">
              <w:rPr>
                <w:noProof/>
              </w:rPr>
            </w:rPrChange>
          </w:rPr>
          <w:instrText xml:space="preserve"> PAGEREF _Toc465799896 \h </w:instrText>
        </w:r>
      </w:ins>
      <w:r w:rsidR="0057617D" w:rsidRPr="003C40B0">
        <w:rPr>
          <w:b w:val="0"/>
          <w:rPrChange w:id="850" w:author="Elias De Moraes Fernandes" w:date="2016-11-01T23:02:00Z">
            <w:rPr>
              <w:b/>
            </w:rPr>
          </w:rPrChange>
        </w:rPr>
      </w:r>
      <w:r w:rsidR="0057617D" w:rsidRPr="003C40B0">
        <w:rPr>
          <w:b w:val="0"/>
          <w:rPrChange w:id="851" w:author="Elias De Moraes Fernandes" w:date="2016-11-01T23:02:00Z">
            <w:rPr>
              <w:i w:val="0"/>
              <w:noProof/>
            </w:rPr>
          </w:rPrChange>
        </w:rPr>
        <w:fldChar w:fldCharType="separate"/>
      </w:r>
      <w:ins w:id="852" w:author="Elias De Moraes Fernandes" w:date="2016-11-02T21:28:00Z">
        <w:r w:rsidR="00742232">
          <w:rPr>
            <w:b w:val="0"/>
            <w:noProof/>
          </w:rPr>
          <w:t>41</w:t>
        </w:r>
      </w:ins>
      <w:ins w:id="853" w:author="Elias De Moraes Fernandes" w:date="2016-11-01T21:42:00Z">
        <w:r w:rsidR="0057617D" w:rsidRPr="003C40B0">
          <w:rPr>
            <w:b w:val="0"/>
            <w:rPrChange w:id="854" w:author="Elias De Moraes Fernandes" w:date="2016-11-01T23:02:00Z">
              <w:rPr>
                <w:i w:val="0"/>
                <w:noProof/>
              </w:rPr>
            </w:rPrChange>
          </w:rPr>
          <w:fldChar w:fldCharType="end"/>
        </w:r>
      </w:ins>
    </w:p>
    <w:p w14:paraId="1ACA1541" w14:textId="3B17B0EF" w:rsidR="0057617D" w:rsidRPr="003C40B0" w:rsidRDefault="00AF743D">
      <w:pPr>
        <w:pStyle w:val="Palavras-chave"/>
        <w:jc w:val="left"/>
        <w:rPr>
          <w:ins w:id="855" w:author="Elias De Moraes Fernandes" w:date="2016-11-01T21:42:00Z"/>
          <w:i/>
          <w:iCs/>
          <w:rPrChange w:id="856" w:author="Elias De Moraes Fernandes" w:date="2016-11-01T23:02:00Z">
            <w:rPr>
              <w:ins w:id="857" w:author="Elias De Moraes Fernandes" w:date="2016-11-01T21:42:00Z"/>
              <w:rFonts w:asciiTheme="minorHAnsi" w:eastAsiaTheme="minorEastAsia" w:hAnsiTheme="minorHAnsi" w:cstheme="minorBidi"/>
              <w:i w:val="0"/>
              <w:iCs w:val="0"/>
              <w:noProof/>
              <w:sz w:val="24"/>
              <w:szCs w:val="24"/>
              <w:lang w:val="en-US"/>
            </w:rPr>
          </w:rPrChange>
        </w:rPr>
        <w:pPrChange w:id="858" w:author="Elias De Moraes Fernandes" w:date="2016-11-01T23:05:00Z">
          <w:pPr>
            <w:pStyle w:val="TableofFigures"/>
            <w:tabs>
              <w:tab w:val="right" w:pos="9061"/>
            </w:tabs>
          </w:pPr>
        </w:pPrChange>
      </w:pPr>
      <w:ins w:id="859" w:author="Elias De Moraes Fernandes" w:date="2016-11-01T21:42:00Z">
        <w:r w:rsidRPr="003C40B0">
          <w:rPr>
            <w:b w:val="0"/>
            <w:rPrChange w:id="860" w:author="Elias De Moraes Fernandes" w:date="2016-11-01T23:02:00Z">
              <w:rPr>
                <w:b/>
              </w:rPr>
            </w:rPrChange>
          </w:rPr>
          <w:t>FIGURA  19 – TELA SPLASHSCREEN</w:t>
        </w:r>
      </w:ins>
      <w:ins w:id="861" w:author="Elias De Moraes Fernandes" w:date="2016-11-01T23:02:00Z">
        <w:r w:rsidR="00C35C09" w:rsidRPr="003C40B0">
          <w:rPr>
            <w:b w:val="0"/>
            <w:rPrChange w:id="862" w:author="Elias De Moraes Fernandes" w:date="2016-11-01T23:02:00Z">
              <w:rPr/>
            </w:rPrChange>
          </w:rPr>
          <w:tab/>
        </w:r>
      </w:ins>
      <w:ins w:id="863" w:author="Elias De Moraes Fernandes" w:date="2016-11-01T21:42:00Z">
        <w:r w:rsidR="0057617D" w:rsidRPr="003C40B0">
          <w:rPr>
            <w:b w:val="0"/>
            <w:rPrChange w:id="864" w:author="Elias De Moraes Fernandes" w:date="2016-11-01T23:02:00Z">
              <w:rPr>
                <w:i w:val="0"/>
                <w:noProof/>
              </w:rPr>
            </w:rPrChange>
          </w:rPr>
          <w:fldChar w:fldCharType="begin"/>
        </w:r>
        <w:r w:rsidR="0057617D" w:rsidRPr="003C40B0">
          <w:rPr>
            <w:b w:val="0"/>
            <w:rPrChange w:id="865" w:author="Elias De Moraes Fernandes" w:date="2016-11-01T23:02:00Z">
              <w:rPr>
                <w:noProof/>
              </w:rPr>
            </w:rPrChange>
          </w:rPr>
          <w:instrText xml:space="preserve"> PAGEREF _Toc465799897 \h </w:instrText>
        </w:r>
      </w:ins>
      <w:r w:rsidR="0057617D" w:rsidRPr="003C40B0">
        <w:rPr>
          <w:b w:val="0"/>
          <w:rPrChange w:id="866" w:author="Elias De Moraes Fernandes" w:date="2016-11-01T23:02:00Z">
            <w:rPr>
              <w:b/>
            </w:rPr>
          </w:rPrChange>
        </w:rPr>
      </w:r>
      <w:r w:rsidR="0057617D" w:rsidRPr="003C40B0">
        <w:rPr>
          <w:b w:val="0"/>
          <w:rPrChange w:id="867" w:author="Elias De Moraes Fernandes" w:date="2016-11-01T23:02:00Z">
            <w:rPr>
              <w:i w:val="0"/>
              <w:noProof/>
            </w:rPr>
          </w:rPrChange>
        </w:rPr>
        <w:fldChar w:fldCharType="separate"/>
      </w:r>
      <w:ins w:id="868" w:author="Elias De Moraes Fernandes" w:date="2016-11-02T21:28:00Z">
        <w:r w:rsidR="00742232">
          <w:rPr>
            <w:b w:val="0"/>
            <w:noProof/>
          </w:rPr>
          <w:t>42</w:t>
        </w:r>
      </w:ins>
      <w:ins w:id="869" w:author="Elias De Moraes Fernandes" w:date="2016-11-01T21:42:00Z">
        <w:r w:rsidR="0057617D" w:rsidRPr="003C40B0">
          <w:rPr>
            <w:b w:val="0"/>
            <w:rPrChange w:id="870" w:author="Elias De Moraes Fernandes" w:date="2016-11-01T23:02:00Z">
              <w:rPr>
                <w:i w:val="0"/>
                <w:noProof/>
              </w:rPr>
            </w:rPrChange>
          </w:rPr>
          <w:fldChar w:fldCharType="end"/>
        </w:r>
      </w:ins>
    </w:p>
    <w:p w14:paraId="559E2C76" w14:textId="16EB95DF" w:rsidR="0057617D" w:rsidRPr="003C40B0" w:rsidRDefault="002E1E59">
      <w:pPr>
        <w:pStyle w:val="Palavras-chave"/>
        <w:jc w:val="left"/>
        <w:rPr>
          <w:ins w:id="871" w:author="Elias De Moraes Fernandes" w:date="2016-11-01T21:42:00Z"/>
          <w:i/>
          <w:iCs/>
          <w:rPrChange w:id="872" w:author="Elias De Moraes Fernandes" w:date="2016-11-01T23:02:00Z">
            <w:rPr>
              <w:ins w:id="873" w:author="Elias De Moraes Fernandes" w:date="2016-11-01T21:42:00Z"/>
              <w:rFonts w:asciiTheme="minorHAnsi" w:eastAsiaTheme="minorEastAsia" w:hAnsiTheme="minorHAnsi" w:cstheme="minorBidi"/>
              <w:i w:val="0"/>
              <w:iCs w:val="0"/>
              <w:noProof/>
              <w:sz w:val="24"/>
              <w:szCs w:val="24"/>
              <w:lang w:val="en-US"/>
            </w:rPr>
          </w:rPrChange>
        </w:rPr>
        <w:pPrChange w:id="874" w:author="Elias De Moraes Fernandes" w:date="2016-11-01T23:05:00Z">
          <w:pPr>
            <w:pStyle w:val="TableofFigures"/>
            <w:tabs>
              <w:tab w:val="right" w:pos="9061"/>
            </w:tabs>
          </w:pPr>
        </w:pPrChange>
      </w:pPr>
      <w:ins w:id="875" w:author="Elias De Moraes Fernandes" w:date="2016-11-01T21:42:00Z">
        <w:r w:rsidRPr="003C40B0">
          <w:rPr>
            <w:b w:val="0"/>
            <w:rPrChange w:id="876" w:author="Elias De Moraes Fernandes" w:date="2016-11-01T23:02:00Z">
              <w:rPr>
                <w:i w:val="0"/>
                <w:noProof/>
              </w:rPr>
            </w:rPrChange>
          </w:rPr>
          <w:t xml:space="preserve">FIGURA  20 </w:t>
        </w:r>
      </w:ins>
      <w:ins w:id="877" w:author="Elias De Moraes Fernandes" w:date="2016-11-01T22:30:00Z">
        <w:r w:rsidRPr="003C40B0">
          <w:rPr>
            <w:b w:val="0"/>
            <w:rPrChange w:id="878" w:author="Elias De Moraes Fernandes" w:date="2016-11-01T23:02:00Z">
              <w:rPr>
                <w:i w:val="0"/>
                <w:noProof/>
              </w:rPr>
            </w:rPrChange>
          </w:rPr>
          <w:t>–</w:t>
        </w:r>
      </w:ins>
      <w:ins w:id="879" w:author="Elias De Moraes Fernandes" w:date="2016-11-01T21:42:00Z">
        <w:r w:rsidR="00AF743D" w:rsidRPr="003C40B0">
          <w:rPr>
            <w:b w:val="0"/>
            <w:rPrChange w:id="880" w:author="Elias De Moraes Fernandes" w:date="2016-11-01T23:02:00Z">
              <w:rPr>
                <w:b/>
              </w:rPr>
            </w:rPrChange>
          </w:rPr>
          <w:t xml:space="preserve"> TELA PRINCIPAL: MENU DO JOGO</w:t>
        </w:r>
      </w:ins>
      <w:ins w:id="881" w:author="Elias De Moraes Fernandes" w:date="2016-11-01T23:02:00Z">
        <w:r w:rsidR="00C35C09" w:rsidRPr="003C40B0">
          <w:rPr>
            <w:b w:val="0"/>
            <w:rPrChange w:id="882" w:author="Elias De Moraes Fernandes" w:date="2016-11-01T23:02:00Z">
              <w:rPr/>
            </w:rPrChange>
          </w:rPr>
          <w:tab/>
        </w:r>
      </w:ins>
      <w:ins w:id="883" w:author="Elias De Moraes Fernandes" w:date="2016-11-01T21:42:00Z">
        <w:r w:rsidR="0057617D" w:rsidRPr="003C40B0">
          <w:rPr>
            <w:b w:val="0"/>
            <w:rPrChange w:id="884" w:author="Elias De Moraes Fernandes" w:date="2016-11-01T23:02:00Z">
              <w:rPr>
                <w:i w:val="0"/>
                <w:noProof/>
              </w:rPr>
            </w:rPrChange>
          </w:rPr>
          <w:fldChar w:fldCharType="begin"/>
        </w:r>
        <w:r w:rsidR="0057617D" w:rsidRPr="003C40B0">
          <w:rPr>
            <w:b w:val="0"/>
            <w:rPrChange w:id="885" w:author="Elias De Moraes Fernandes" w:date="2016-11-01T23:02:00Z">
              <w:rPr>
                <w:noProof/>
              </w:rPr>
            </w:rPrChange>
          </w:rPr>
          <w:instrText xml:space="preserve"> PAGEREF _Toc465799898 \h </w:instrText>
        </w:r>
      </w:ins>
      <w:r w:rsidR="0057617D" w:rsidRPr="003C40B0">
        <w:rPr>
          <w:b w:val="0"/>
          <w:rPrChange w:id="886" w:author="Elias De Moraes Fernandes" w:date="2016-11-01T23:02:00Z">
            <w:rPr>
              <w:b/>
            </w:rPr>
          </w:rPrChange>
        </w:rPr>
      </w:r>
      <w:r w:rsidR="0057617D" w:rsidRPr="003C40B0">
        <w:rPr>
          <w:b w:val="0"/>
          <w:rPrChange w:id="887" w:author="Elias De Moraes Fernandes" w:date="2016-11-01T23:02:00Z">
            <w:rPr>
              <w:i w:val="0"/>
              <w:noProof/>
            </w:rPr>
          </w:rPrChange>
        </w:rPr>
        <w:fldChar w:fldCharType="separate"/>
      </w:r>
      <w:ins w:id="888" w:author="Elias De Moraes Fernandes" w:date="2016-11-02T21:28:00Z">
        <w:r w:rsidR="00742232">
          <w:rPr>
            <w:b w:val="0"/>
            <w:noProof/>
          </w:rPr>
          <w:t>42</w:t>
        </w:r>
      </w:ins>
      <w:ins w:id="889" w:author="Elias De Moraes Fernandes" w:date="2016-11-01T21:42:00Z">
        <w:r w:rsidR="0057617D" w:rsidRPr="003C40B0">
          <w:rPr>
            <w:b w:val="0"/>
            <w:rPrChange w:id="890" w:author="Elias De Moraes Fernandes" w:date="2016-11-01T23:02:00Z">
              <w:rPr>
                <w:i w:val="0"/>
                <w:noProof/>
              </w:rPr>
            </w:rPrChange>
          </w:rPr>
          <w:fldChar w:fldCharType="end"/>
        </w:r>
      </w:ins>
    </w:p>
    <w:p w14:paraId="301CA082" w14:textId="6CF041C0" w:rsidR="0057617D" w:rsidRPr="003C40B0" w:rsidRDefault="00AF743D">
      <w:pPr>
        <w:pStyle w:val="Palavras-chave"/>
        <w:jc w:val="left"/>
        <w:rPr>
          <w:ins w:id="891" w:author="Elias De Moraes Fernandes" w:date="2016-11-01T21:42:00Z"/>
          <w:i/>
          <w:iCs/>
          <w:rPrChange w:id="892" w:author="Elias De Moraes Fernandes" w:date="2016-11-01T23:02:00Z">
            <w:rPr>
              <w:ins w:id="893" w:author="Elias De Moraes Fernandes" w:date="2016-11-01T21:42:00Z"/>
              <w:rFonts w:asciiTheme="minorHAnsi" w:eastAsiaTheme="minorEastAsia" w:hAnsiTheme="minorHAnsi" w:cstheme="minorBidi"/>
              <w:i w:val="0"/>
              <w:iCs w:val="0"/>
              <w:noProof/>
              <w:sz w:val="24"/>
              <w:szCs w:val="24"/>
              <w:lang w:val="en-US"/>
            </w:rPr>
          </w:rPrChange>
        </w:rPr>
        <w:pPrChange w:id="894" w:author="Elias De Moraes Fernandes" w:date="2016-11-01T23:05:00Z">
          <w:pPr>
            <w:pStyle w:val="TableofFigures"/>
            <w:tabs>
              <w:tab w:val="right" w:pos="9061"/>
            </w:tabs>
          </w:pPr>
        </w:pPrChange>
      </w:pPr>
      <w:ins w:id="895" w:author="Elias De Moraes Fernandes" w:date="2016-11-01T21:42:00Z">
        <w:r w:rsidRPr="003C40B0">
          <w:rPr>
            <w:b w:val="0"/>
            <w:rPrChange w:id="896" w:author="Elias De Moraes Fernandes" w:date="2016-11-01T23:02:00Z">
              <w:rPr>
                <w:b/>
              </w:rPr>
            </w:rPrChange>
          </w:rPr>
          <w:t xml:space="preserve">FIGURA  21 – TELA DO </w:t>
        </w:r>
      </w:ins>
      <w:ins w:id="897" w:author="Elias De Moraes Fernandes" w:date="2016-11-01T23:03:00Z">
        <w:r w:rsidR="00277182">
          <w:rPr>
            <w:b w:val="0"/>
          </w:rPr>
          <w:t>QUIZ</w:t>
        </w:r>
      </w:ins>
      <w:ins w:id="898" w:author="Elias De Moraes Fernandes" w:date="2016-11-01T23:02:00Z">
        <w:r w:rsidR="00C35C09" w:rsidRPr="003C40B0">
          <w:rPr>
            <w:b w:val="0"/>
            <w:rPrChange w:id="899" w:author="Elias De Moraes Fernandes" w:date="2016-11-01T23:02:00Z">
              <w:rPr/>
            </w:rPrChange>
          </w:rPr>
          <w:tab/>
        </w:r>
      </w:ins>
      <w:ins w:id="900" w:author="Elias De Moraes Fernandes" w:date="2016-11-01T21:42:00Z">
        <w:r w:rsidR="0057617D" w:rsidRPr="003C40B0">
          <w:rPr>
            <w:b w:val="0"/>
            <w:rPrChange w:id="901" w:author="Elias De Moraes Fernandes" w:date="2016-11-01T23:02:00Z">
              <w:rPr>
                <w:i w:val="0"/>
                <w:noProof/>
              </w:rPr>
            </w:rPrChange>
          </w:rPr>
          <w:fldChar w:fldCharType="begin"/>
        </w:r>
        <w:r w:rsidR="0057617D" w:rsidRPr="003C40B0">
          <w:rPr>
            <w:b w:val="0"/>
            <w:rPrChange w:id="902" w:author="Elias De Moraes Fernandes" w:date="2016-11-01T23:02:00Z">
              <w:rPr>
                <w:noProof/>
              </w:rPr>
            </w:rPrChange>
          </w:rPr>
          <w:instrText xml:space="preserve"> PAGEREF _Toc465799899 \h </w:instrText>
        </w:r>
      </w:ins>
      <w:r w:rsidR="0057617D" w:rsidRPr="003C40B0">
        <w:rPr>
          <w:b w:val="0"/>
          <w:rPrChange w:id="903" w:author="Elias De Moraes Fernandes" w:date="2016-11-01T23:02:00Z">
            <w:rPr>
              <w:b/>
            </w:rPr>
          </w:rPrChange>
        </w:rPr>
      </w:r>
      <w:r w:rsidR="0057617D" w:rsidRPr="003C40B0">
        <w:rPr>
          <w:b w:val="0"/>
          <w:rPrChange w:id="904" w:author="Elias De Moraes Fernandes" w:date="2016-11-01T23:02:00Z">
            <w:rPr>
              <w:i w:val="0"/>
              <w:noProof/>
            </w:rPr>
          </w:rPrChange>
        </w:rPr>
        <w:fldChar w:fldCharType="separate"/>
      </w:r>
      <w:ins w:id="905" w:author="Elias De Moraes Fernandes" w:date="2016-11-02T21:28:00Z">
        <w:r w:rsidR="00742232">
          <w:rPr>
            <w:b w:val="0"/>
            <w:noProof/>
          </w:rPr>
          <w:t>43</w:t>
        </w:r>
      </w:ins>
      <w:ins w:id="906" w:author="Elias De Moraes Fernandes" w:date="2016-11-01T21:42:00Z">
        <w:r w:rsidR="0057617D" w:rsidRPr="003C40B0">
          <w:rPr>
            <w:b w:val="0"/>
            <w:rPrChange w:id="907" w:author="Elias De Moraes Fernandes" w:date="2016-11-01T23:02:00Z">
              <w:rPr>
                <w:i w:val="0"/>
                <w:noProof/>
              </w:rPr>
            </w:rPrChange>
          </w:rPr>
          <w:fldChar w:fldCharType="end"/>
        </w:r>
      </w:ins>
    </w:p>
    <w:p w14:paraId="55465572" w14:textId="63A418D5" w:rsidR="0057617D" w:rsidRPr="003C40B0" w:rsidRDefault="00D655C5">
      <w:pPr>
        <w:pStyle w:val="Palavras-chave"/>
        <w:jc w:val="left"/>
        <w:rPr>
          <w:ins w:id="908" w:author="Elias De Moraes Fernandes" w:date="2016-11-01T21:42:00Z"/>
          <w:i/>
          <w:iCs/>
          <w:rPrChange w:id="909" w:author="Elias De Moraes Fernandes" w:date="2016-11-01T23:02:00Z">
            <w:rPr>
              <w:ins w:id="910" w:author="Elias De Moraes Fernandes" w:date="2016-11-01T21:42:00Z"/>
              <w:rFonts w:asciiTheme="minorHAnsi" w:eastAsiaTheme="minorEastAsia" w:hAnsiTheme="minorHAnsi" w:cstheme="minorBidi"/>
              <w:i w:val="0"/>
              <w:iCs w:val="0"/>
              <w:noProof/>
              <w:sz w:val="24"/>
              <w:szCs w:val="24"/>
              <w:lang w:val="en-US"/>
            </w:rPr>
          </w:rPrChange>
        </w:rPr>
        <w:pPrChange w:id="911" w:author="Elias De Moraes Fernandes" w:date="2016-11-01T23:05:00Z">
          <w:pPr>
            <w:pStyle w:val="TableofFigures"/>
            <w:tabs>
              <w:tab w:val="right" w:pos="9061"/>
            </w:tabs>
          </w:pPr>
        </w:pPrChange>
      </w:pPr>
      <w:ins w:id="912" w:author="Elias De Moraes Fernandes" w:date="2016-11-01T21:42:00Z">
        <w:r w:rsidRPr="003C40B0">
          <w:rPr>
            <w:b w:val="0"/>
            <w:rPrChange w:id="913" w:author="Elias De Moraes Fernandes" w:date="2016-11-01T23:02:00Z">
              <w:rPr>
                <w:i w:val="0"/>
                <w:noProof/>
              </w:rPr>
            </w:rPrChange>
          </w:rPr>
          <w:t xml:space="preserve">FIGURA  </w:t>
        </w:r>
        <w:r w:rsidR="002E1E59" w:rsidRPr="003C40B0">
          <w:rPr>
            <w:b w:val="0"/>
            <w:rPrChange w:id="914" w:author="Elias De Moraes Fernandes" w:date="2016-11-01T23:02:00Z">
              <w:rPr>
                <w:i w:val="0"/>
                <w:noProof/>
              </w:rPr>
            </w:rPrChange>
          </w:rPr>
          <w:t xml:space="preserve">22 </w:t>
        </w:r>
      </w:ins>
      <w:ins w:id="915" w:author="Elias De Moraes Fernandes" w:date="2016-11-01T22:31:00Z">
        <w:r w:rsidR="002E1E59" w:rsidRPr="003C40B0">
          <w:rPr>
            <w:b w:val="0"/>
            <w:rPrChange w:id="916" w:author="Elias De Moraes Fernandes" w:date="2016-11-01T23:02:00Z">
              <w:rPr>
                <w:i w:val="0"/>
                <w:noProof/>
              </w:rPr>
            </w:rPrChange>
          </w:rPr>
          <w:t>–</w:t>
        </w:r>
      </w:ins>
      <w:ins w:id="917" w:author="Elias De Moraes Fernandes" w:date="2016-11-01T21:42:00Z">
        <w:r w:rsidR="00AF743D" w:rsidRPr="003C40B0">
          <w:rPr>
            <w:b w:val="0"/>
            <w:rPrChange w:id="918" w:author="Elias De Moraes Fernandes" w:date="2016-11-01T23:02:00Z">
              <w:rPr>
                <w:b/>
              </w:rPr>
            </w:rPrChange>
          </w:rPr>
          <w:t xml:space="preserve"> GAMEPLAY DO JOGO</w:t>
        </w:r>
      </w:ins>
      <w:ins w:id="919" w:author="Elias De Moraes Fernandes" w:date="2016-11-01T23:02:00Z">
        <w:r w:rsidR="00C35C09" w:rsidRPr="003C40B0">
          <w:rPr>
            <w:b w:val="0"/>
            <w:rPrChange w:id="920" w:author="Elias De Moraes Fernandes" w:date="2016-11-01T23:02:00Z">
              <w:rPr/>
            </w:rPrChange>
          </w:rPr>
          <w:tab/>
        </w:r>
      </w:ins>
      <w:ins w:id="921" w:author="Elias De Moraes Fernandes" w:date="2016-11-01T21:42:00Z">
        <w:r w:rsidR="0057617D" w:rsidRPr="003C40B0">
          <w:rPr>
            <w:b w:val="0"/>
            <w:rPrChange w:id="922" w:author="Elias De Moraes Fernandes" w:date="2016-11-01T23:02:00Z">
              <w:rPr>
                <w:i w:val="0"/>
                <w:noProof/>
              </w:rPr>
            </w:rPrChange>
          </w:rPr>
          <w:fldChar w:fldCharType="begin"/>
        </w:r>
        <w:r w:rsidR="0057617D" w:rsidRPr="003C40B0">
          <w:rPr>
            <w:b w:val="0"/>
            <w:rPrChange w:id="923" w:author="Elias De Moraes Fernandes" w:date="2016-11-01T23:02:00Z">
              <w:rPr>
                <w:noProof/>
              </w:rPr>
            </w:rPrChange>
          </w:rPr>
          <w:instrText xml:space="preserve"> PAGEREF _Toc465799900 \h </w:instrText>
        </w:r>
      </w:ins>
      <w:r w:rsidR="0057617D" w:rsidRPr="003C40B0">
        <w:rPr>
          <w:b w:val="0"/>
          <w:rPrChange w:id="924" w:author="Elias De Moraes Fernandes" w:date="2016-11-01T23:02:00Z">
            <w:rPr>
              <w:b/>
            </w:rPr>
          </w:rPrChange>
        </w:rPr>
      </w:r>
      <w:r w:rsidR="0057617D" w:rsidRPr="003C40B0">
        <w:rPr>
          <w:b w:val="0"/>
          <w:rPrChange w:id="925" w:author="Elias De Moraes Fernandes" w:date="2016-11-01T23:02:00Z">
            <w:rPr>
              <w:i w:val="0"/>
              <w:noProof/>
            </w:rPr>
          </w:rPrChange>
        </w:rPr>
        <w:fldChar w:fldCharType="separate"/>
      </w:r>
      <w:ins w:id="926" w:author="Elias De Moraes Fernandes" w:date="2016-11-02T21:28:00Z">
        <w:r w:rsidR="00742232">
          <w:rPr>
            <w:b w:val="0"/>
            <w:noProof/>
          </w:rPr>
          <w:t>44</w:t>
        </w:r>
      </w:ins>
      <w:ins w:id="927" w:author="Elias De Moraes Fernandes" w:date="2016-11-01T21:42:00Z">
        <w:r w:rsidR="0057617D" w:rsidRPr="003C40B0">
          <w:rPr>
            <w:b w:val="0"/>
            <w:rPrChange w:id="928" w:author="Elias De Moraes Fernandes" w:date="2016-11-01T23:02:00Z">
              <w:rPr>
                <w:i w:val="0"/>
                <w:noProof/>
              </w:rPr>
            </w:rPrChange>
          </w:rPr>
          <w:fldChar w:fldCharType="end"/>
        </w:r>
      </w:ins>
    </w:p>
    <w:p w14:paraId="0648D56D" w14:textId="76BC7B94" w:rsidR="0057617D" w:rsidRPr="003C40B0" w:rsidRDefault="002E1E59">
      <w:pPr>
        <w:pStyle w:val="Palavras-chave"/>
        <w:jc w:val="left"/>
        <w:rPr>
          <w:ins w:id="929" w:author="Elias De Moraes Fernandes" w:date="2016-11-01T21:42:00Z"/>
          <w:i/>
          <w:iCs/>
          <w:rPrChange w:id="930" w:author="Elias De Moraes Fernandes" w:date="2016-11-01T23:02:00Z">
            <w:rPr>
              <w:ins w:id="931" w:author="Elias De Moraes Fernandes" w:date="2016-11-01T21:42:00Z"/>
              <w:rFonts w:asciiTheme="minorHAnsi" w:eastAsiaTheme="minorEastAsia" w:hAnsiTheme="minorHAnsi" w:cstheme="minorBidi"/>
              <w:i w:val="0"/>
              <w:iCs w:val="0"/>
              <w:noProof/>
              <w:sz w:val="24"/>
              <w:szCs w:val="24"/>
              <w:lang w:val="en-US"/>
            </w:rPr>
          </w:rPrChange>
        </w:rPr>
        <w:pPrChange w:id="932" w:author="Elias De Moraes Fernandes" w:date="2016-11-01T23:05:00Z">
          <w:pPr>
            <w:pStyle w:val="TableofFigures"/>
            <w:tabs>
              <w:tab w:val="right" w:pos="9061"/>
            </w:tabs>
          </w:pPr>
        </w:pPrChange>
      </w:pPr>
      <w:ins w:id="933" w:author="Elias De Moraes Fernandes" w:date="2016-11-01T21:42:00Z">
        <w:r w:rsidRPr="003C40B0">
          <w:rPr>
            <w:b w:val="0"/>
            <w:rPrChange w:id="934" w:author="Elias De Moraes Fernandes" w:date="2016-11-01T23:02:00Z">
              <w:rPr>
                <w:i w:val="0"/>
                <w:noProof/>
              </w:rPr>
            </w:rPrChange>
          </w:rPr>
          <w:t>FIGURA  23</w:t>
        </w:r>
      </w:ins>
      <w:ins w:id="935" w:author="Elias De Moraes Fernandes" w:date="2016-11-01T22:31:00Z">
        <w:r w:rsidRPr="003C40B0">
          <w:rPr>
            <w:b w:val="0"/>
            <w:rPrChange w:id="936" w:author="Elias De Moraes Fernandes" w:date="2016-11-01T23:02:00Z">
              <w:rPr>
                <w:i w:val="0"/>
                <w:noProof/>
              </w:rPr>
            </w:rPrChange>
          </w:rPr>
          <w:t xml:space="preserve"> –</w:t>
        </w:r>
      </w:ins>
      <w:ins w:id="937" w:author="Elias De Moraes Fernandes" w:date="2016-11-01T21:42:00Z">
        <w:r w:rsidRPr="003C40B0">
          <w:rPr>
            <w:b w:val="0"/>
            <w:rPrChange w:id="938" w:author="Elias De Moraes Fernandes" w:date="2016-11-01T23:02:00Z">
              <w:rPr>
                <w:i w:val="0"/>
                <w:noProof/>
              </w:rPr>
            </w:rPrChange>
          </w:rPr>
          <w:t xml:space="preserve"> </w:t>
        </w:r>
        <w:r w:rsidR="00D655C5" w:rsidRPr="003C40B0">
          <w:rPr>
            <w:b w:val="0"/>
            <w:rPrChange w:id="939" w:author="Elias De Moraes Fernandes" w:date="2016-11-01T23:02:00Z">
              <w:rPr>
                <w:i w:val="0"/>
                <w:noProof/>
              </w:rPr>
            </w:rPrChange>
          </w:rPr>
          <w:t xml:space="preserve"> TELA ENDSCREEN DO JOGO NONDA MOSTRANDO PONTUAÇÃ</w:t>
        </w:r>
        <w:r w:rsidR="00277182">
          <w:rPr>
            <w:b w:val="0"/>
            <w:rPrChange w:id="940" w:author="Elias De Moraes Fernandes" w:date="2016-11-01T23:02:00Z">
              <w:rPr>
                <w:b/>
              </w:rPr>
            </w:rPrChange>
          </w:rPr>
          <w:t>O E DESBLOQUEIOS DE COLETÁ</w:t>
        </w:r>
        <w:r w:rsidR="00AF743D" w:rsidRPr="003C40B0">
          <w:rPr>
            <w:b w:val="0"/>
            <w:rPrChange w:id="941" w:author="Elias De Moraes Fernandes" w:date="2016-11-01T23:02:00Z">
              <w:rPr>
                <w:b/>
              </w:rPr>
            </w:rPrChange>
          </w:rPr>
          <w:t>VEIS</w:t>
        </w:r>
      </w:ins>
      <w:ins w:id="942" w:author="Elias De Moraes Fernandes" w:date="2016-11-01T23:02:00Z">
        <w:r w:rsidR="00C35C09" w:rsidRPr="003C40B0">
          <w:rPr>
            <w:b w:val="0"/>
            <w:rPrChange w:id="943" w:author="Elias De Moraes Fernandes" w:date="2016-11-01T23:02:00Z">
              <w:rPr/>
            </w:rPrChange>
          </w:rPr>
          <w:tab/>
        </w:r>
      </w:ins>
      <w:ins w:id="944" w:author="Elias De Moraes Fernandes" w:date="2016-11-01T21:42:00Z">
        <w:r w:rsidR="0057617D" w:rsidRPr="003C40B0">
          <w:rPr>
            <w:b w:val="0"/>
            <w:rPrChange w:id="945" w:author="Elias De Moraes Fernandes" w:date="2016-11-01T23:02:00Z">
              <w:rPr>
                <w:i w:val="0"/>
                <w:noProof/>
              </w:rPr>
            </w:rPrChange>
          </w:rPr>
          <w:fldChar w:fldCharType="begin"/>
        </w:r>
        <w:r w:rsidR="0057617D" w:rsidRPr="003C40B0">
          <w:rPr>
            <w:b w:val="0"/>
            <w:rPrChange w:id="946" w:author="Elias De Moraes Fernandes" w:date="2016-11-01T23:02:00Z">
              <w:rPr>
                <w:noProof/>
              </w:rPr>
            </w:rPrChange>
          </w:rPr>
          <w:instrText xml:space="preserve"> PAGEREF _Toc465799901 \h </w:instrText>
        </w:r>
      </w:ins>
      <w:r w:rsidR="0057617D" w:rsidRPr="003C40B0">
        <w:rPr>
          <w:b w:val="0"/>
          <w:rPrChange w:id="947" w:author="Elias De Moraes Fernandes" w:date="2016-11-01T23:02:00Z">
            <w:rPr>
              <w:b/>
            </w:rPr>
          </w:rPrChange>
        </w:rPr>
      </w:r>
      <w:r w:rsidR="0057617D" w:rsidRPr="003C40B0">
        <w:rPr>
          <w:b w:val="0"/>
          <w:rPrChange w:id="948" w:author="Elias De Moraes Fernandes" w:date="2016-11-01T23:02:00Z">
            <w:rPr>
              <w:i w:val="0"/>
              <w:noProof/>
            </w:rPr>
          </w:rPrChange>
        </w:rPr>
        <w:fldChar w:fldCharType="separate"/>
      </w:r>
      <w:ins w:id="949" w:author="Elias De Moraes Fernandes" w:date="2016-11-02T21:28:00Z">
        <w:r w:rsidR="00742232">
          <w:rPr>
            <w:b w:val="0"/>
            <w:noProof/>
          </w:rPr>
          <w:t>44</w:t>
        </w:r>
      </w:ins>
      <w:ins w:id="950" w:author="Elias De Moraes Fernandes" w:date="2016-11-01T21:42:00Z">
        <w:r w:rsidR="0057617D" w:rsidRPr="003C40B0">
          <w:rPr>
            <w:b w:val="0"/>
            <w:rPrChange w:id="951" w:author="Elias De Moraes Fernandes" w:date="2016-11-01T23:02:00Z">
              <w:rPr>
                <w:i w:val="0"/>
                <w:noProof/>
              </w:rPr>
            </w:rPrChange>
          </w:rPr>
          <w:fldChar w:fldCharType="end"/>
        </w:r>
      </w:ins>
    </w:p>
    <w:p w14:paraId="3330765D" w14:textId="69E3567A" w:rsidR="0057617D" w:rsidRPr="003C40B0" w:rsidRDefault="002E1E59">
      <w:pPr>
        <w:pStyle w:val="Palavras-chave"/>
        <w:jc w:val="left"/>
        <w:rPr>
          <w:ins w:id="952" w:author="Elias De Moraes Fernandes" w:date="2016-11-01T21:42:00Z"/>
          <w:i/>
          <w:iCs/>
          <w:rPrChange w:id="953" w:author="Elias De Moraes Fernandes" w:date="2016-11-01T23:02:00Z">
            <w:rPr>
              <w:ins w:id="954" w:author="Elias De Moraes Fernandes" w:date="2016-11-01T21:42:00Z"/>
              <w:rFonts w:asciiTheme="minorHAnsi" w:eastAsiaTheme="minorEastAsia" w:hAnsiTheme="minorHAnsi" w:cstheme="minorBidi"/>
              <w:i w:val="0"/>
              <w:iCs w:val="0"/>
              <w:noProof/>
              <w:sz w:val="24"/>
              <w:szCs w:val="24"/>
              <w:lang w:val="en-US"/>
            </w:rPr>
          </w:rPrChange>
        </w:rPr>
        <w:pPrChange w:id="955" w:author="Elias De Moraes Fernandes" w:date="2016-11-01T23:05:00Z">
          <w:pPr>
            <w:pStyle w:val="TableofFigures"/>
            <w:tabs>
              <w:tab w:val="right" w:pos="9061"/>
            </w:tabs>
          </w:pPr>
        </w:pPrChange>
      </w:pPr>
      <w:ins w:id="956" w:author="Elias De Moraes Fernandes" w:date="2016-11-01T21:42:00Z">
        <w:r w:rsidRPr="003C40B0">
          <w:rPr>
            <w:b w:val="0"/>
            <w:rPrChange w:id="957" w:author="Elias De Moraes Fernandes" w:date="2016-11-01T23:02:00Z">
              <w:rPr>
                <w:i w:val="0"/>
                <w:noProof/>
              </w:rPr>
            </w:rPrChange>
          </w:rPr>
          <w:t xml:space="preserve">FIGURA  24 </w:t>
        </w:r>
      </w:ins>
      <w:ins w:id="958" w:author="Elias De Moraes Fernandes" w:date="2016-11-01T22:31:00Z">
        <w:r w:rsidRPr="003C40B0">
          <w:rPr>
            <w:b w:val="0"/>
            <w:rPrChange w:id="959" w:author="Elias De Moraes Fernandes" w:date="2016-11-01T23:02:00Z">
              <w:rPr>
                <w:i w:val="0"/>
                <w:noProof/>
              </w:rPr>
            </w:rPrChange>
          </w:rPr>
          <w:t>–</w:t>
        </w:r>
      </w:ins>
      <w:ins w:id="960" w:author="Elias De Moraes Fernandes" w:date="2016-11-01T21:42:00Z">
        <w:r w:rsidR="00D655C5" w:rsidRPr="003C40B0">
          <w:rPr>
            <w:b w:val="0"/>
            <w:rPrChange w:id="961" w:author="Elias De Moraes Fernandes" w:date="2016-11-01T23:02:00Z">
              <w:rPr>
                <w:i w:val="0"/>
                <w:noProof/>
              </w:rPr>
            </w:rPrChange>
          </w:rPr>
          <w:t xml:space="preserve"> TELA COM INF</w:t>
        </w:r>
        <w:r w:rsidR="00AF743D" w:rsidRPr="003C40B0">
          <w:rPr>
            <w:b w:val="0"/>
            <w:rPrChange w:id="962" w:author="Elias De Moraes Fernandes" w:date="2016-11-01T23:02:00Z">
              <w:rPr>
                <w:b/>
              </w:rPr>
            </w:rPrChange>
          </w:rPr>
          <w:t>ORMAÇÃO SOBRE UM ITEM COLETÁVEL</w:t>
        </w:r>
      </w:ins>
      <w:ins w:id="963" w:author="Elias De Moraes Fernandes" w:date="2016-11-01T23:02:00Z">
        <w:r w:rsidR="00C35C09" w:rsidRPr="003C40B0">
          <w:rPr>
            <w:b w:val="0"/>
            <w:rPrChange w:id="964" w:author="Elias De Moraes Fernandes" w:date="2016-11-01T23:02:00Z">
              <w:rPr/>
            </w:rPrChange>
          </w:rPr>
          <w:tab/>
        </w:r>
      </w:ins>
      <w:ins w:id="965" w:author="Elias De Moraes Fernandes" w:date="2016-11-01T21:42:00Z">
        <w:r w:rsidR="0057617D" w:rsidRPr="003C40B0">
          <w:rPr>
            <w:b w:val="0"/>
            <w:rPrChange w:id="966" w:author="Elias De Moraes Fernandes" w:date="2016-11-01T23:02:00Z">
              <w:rPr>
                <w:i w:val="0"/>
                <w:noProof/>
              </w:rPr>
            </w:rPrChange>
          </w:rPr>
          <w:fldChar w:fldCharType="begin"/>
        </w:r>
        <w:r w:rsidR="0057617D" w:rsidRPr="003C40B0">
          <w:rPr>
            <w:b w:val="0"/>
            <w:rPrChange w:id="967" w:author="Elias De Moraes Fernandes" w:date="2016-11-01T23:02:00Z">
              <w:rPr>
                <w:noProof/>
              </w:rPr>
            </w:rPrChange>
          </w:rPr>
          <w:instrText xml:space="preserve"> PAGEREF _Toc465799902 \h </w:instrText>
        </w:r>
      </w:ins>
      <w:r w:rsidR="0057617D" w:rsidRPr="003C40B0">
        <w:rPr>
          <w:b w:val="0"/>
          <w:rPrChange w:id="968" w:author="Elias De Moraes Fernandes" w:date="2016-11-01T23:02:00Z">
            <w:rPr>
              <w:b/>
            </w:rPr>
          </w:rPrChange>
        </w:rPr>
      </w:r>
      <w:r w:rsidR="0057617D" w:rsidRPr="003C40B0">
        <w:rPr>
          <w:b w:val="0"/>
          <w:rPrChange w:id="969" w:author="Elias De Moraes Fernandes" w:date="2016-11-01T23:02:00Z">
            <w:rPr>
              <w:i w:val="0"/>
              <w:noProof/>
            </w:rPr>
          </w:rPrChange>
        </w:rPr>
        <w:fldChar w:fldCharType="separate"/>
      </w:r>
      <w:ins w:id="970" w:author="Elias De Moraes Fernandes" w:date="2016-11-02T21:28:00Z">
        <w:r w:rsidR="00742232">
          <w:rPr>
            <w:b w:val="0"/>
            <w:noProof/>
          </w:rPr>
          <w:t>45</w:t>
        </w:r>
      </w:ins>
      <w:ins w:id="971" w:author="Elias De Moraes Fernandes" w:date="2016-11-01T21:42:00Z">
        <w:r w:rsidR="0057617D" w:rsidRPr="003C40B0">
          <w:rPr>
            <w:b w:val="0"/>
            <w:rPrChange w:id="972" w:author="Elias De Moraes Fernandes" w:date="2016-11-01T23:02:00Z">
              <w:rPr>
                <w:i w:val="0"/>
                <w:noProof/>
              </w:rPr>
            </w:rPrChange>
          </w:rPr>
          <w:fldChar w:fldCharType="end"/>
        </w:r>
      </w:ins>
    </w:p>
    <w:p w14:paraId="6539975D" w14:textId="517982A0" w:rsidR="0057617D" w:rsidRPr="003C40B0" w:rsidRDefault="00D655C5">
      <w:pPr>
        <w:pStyle w:val="Palavras-chave"/>
        <w:jc w:val="left"/>
        <w:rPr>
          <w:ins w:id="973" w:author="Elias De Moraes Fernandes" w:date="2016-11-01T21:42:00Z"/>
          <w:i/>
          <w:iCs/>
          <w:rPrChange w:id="974" w:author="Elias De Moraes Fernandes" w:date="2016-11-01T23:02:00Z">
            <w:rPr>
              <w:ins w:id="975" w:author="Elias De Moraes Fernandes" w:date="2016-11-01T21:42:00Z"/>
              <w:rFonts w:asciiTheme="minorHAnsi" w:eastAsiaTheme="minorEastAsia" w:hAnsiTheme="minorHAnsi" w:cstheme="minorBidi"/>
              <w:i w:val="0"/>
              <w:iCs w:val="0"/>
              <w:noProof/>
              <w:sz w:val="24"/>
              <w:szCs w:val="24"/>
              <w:lang w:val="en-US"/>
            </w:rPr>
          </w:rPrChange>
        </w:rPr>
        <w:pPrChange w:id="976" w:author="Elias De Moraes Fernandes" w:date="2016-11-01T23:05:00Z">
          <w:pPr>
            <w:pStyle w:val="TableofFigures"/>
            <w:tabs>
              <w:tab w:val="right" w:pos="9061"/>
            </w:tabs>
          </w:pPr>
        </w:pPrChange>
      </w:pPr>
      <w:ins w:id="977" w:author="Elias De Moraes Fernandes" w:date="2016-11-01T21:42:00Z">
        <w:r w:rsidRPr="003C40B0">
          <w:rPr>
            <w:b w:val="0"/>
            <w:rPrChange w:id="978" w:author="Elias De Moraes Fernandes" w:date="2016-11-01T23:02:00Z">
              <w:rPr>
                <w:i w:val="0"/>
                <w:noProof/>
              </w:rPr>
            </w:rPrChange>
          </w:rPr>
          <w:t xml:space="preserve">FIGURA  25 </w:t>
        </w:r>
      </w:ins>
      <w:ins w:id="979" w:author="Elias De Moraes Fernandes" w:date="2016-11-01T22:31:00Z">
        <w:r w:rsidR="002E1E59" w:rsidRPr="003C40B0">
          <w:rPr>
            <w:b w:val="0"/>
            <w:rPrChange w:id="980" w:author="Elias De Moraes Fernandes" w:date="2016-11-01T23:02:00Z">
              <w:rPr>
                <w:i w:val="0"/>
                <w:noProof/>
              </w:rPr>
            </w:rPrChange>
          </w:rPr>
          <w:t>–</w:t>
        </w:r>
      </w:ins>
      <w:ins w:id="981" w:author="Elias De Moraes Fernandes" w:date="2016-11-01T21:42:00Z">
        <w:r w:rsidRPr="003C40B0">
          <w:rPr>
            <w:b w:val="0"/>
            <w:rPrChange w:id="982" w:author="Elias De Moraes Fernandes" w:date="2016-11-01T23:02:00Z">
              <w:rPr>
                <w:i w:val="0"/>
                <w:noProof/>
              </w:rPr>
            </w:rPrChange>
          </w:rPr>
          <w:t xml:space="preserve"> CRONOGRAMA </w:t>
        </w:r>
        <w:r w:rsidR="00AF743D" w:rsidRPr="003C40B0">
          <w:rPr>
            <w:b w:val="0"/>
            <w:rPrChange w:id="983" w:author="Elias De Moraes Fernandes" w:date="2016-11-01T23:02:00Z">
              <w:rPr>
                <w:b/>
              </w:rPr>
            </w:rPrChange>
          </w:rPr>
          <w:t>COMPLETO DE ATIVIDADES SEMANAIS</w:t>
        </w:r>
      </w:ins>
      <w:ins w:id="984" w:author="Elias De Moraes Fernandes" w:date="2016-11-01T23:02:00Z">
        <w:r w:rsidR="00C35C09" w:rsidRPr="003C40B0">
          <w:rPr>
            <w:b w:val="0"/>
            <w:rPrChange w:id="985" w:author="Elias De Moraes Fernandes" w:date="2016-11-01T23:02:00Z">
              <w:rPr/>
            </w:rPrChange>
          </w:rPr>
          <w:tab/>
        </w:r>
      </w:ins>
      <w:ins w:id="986" w:author="Elias De Moraes Fernandes" w:date="2016-11-01T21:42:00Z">
        <w:r w:rsidR="0057617D" w:rsidRPr="003C40B0">
          <w:rPr>
            <w:b w:val="0"/>
            <w:rPrChange w:id="987" w:author="Elias De Moraes Fernandes" w:date="2016-11-01T23:02:00Z">
              <w:rPr>
                <w:i w:val="0"/>
                <w:noProof/>
              </w:rPr>
            </w:rPrChange>
          </w:rPr>
          <w:fldChar w:fldCharType="begin"/>
        </w:r>
        <w:r w:rsidR="0057617D" w:rsidRPr="003C40B0">
          <w:rPr>
            <w:b w:val="0"/>
            <w:rPrChange w:id="988" w:author="Elias De Moraes Fernandes" w:date="2016-11-01T23:02:00Z">
              <w:rPr>
                <w:noProof/>
              </w:rPr>
            </w:rPrChange>
          </w:rPr>
          <w:instrText xml:space="preserve"> PAGEREF _Toc465799903 \h </w:instrText>
        </w:r>
      </w:ins>
      <w:r w:rsidR="0057617D" w:rsidRPr="003C40B0">
        <w:rPr>
          <w:b w:val="0"/>
          <w:rPrChange w:id="989" w:author="Elias De Moraes Fernandes" w:date="2016-11-01T23:02:00Z">
            <w:rPr>
              <w:b/>
            </w:rPr>
          </w:rPrChange>
        </w:rPr>
      </w:r>
      <w:r w:rsidR="0057617D" w:rsidRPr="003C40B0">
        <w:rPr>
          <w:b w:val="0"/>
          <w:rPrChange w:id="990" w:author="Elias De Moraes Fernandes" w:date="2016-11-01T23:02:00Z">
            <w:rPr>
              <w:i w:val="0"/>
              <w:noProof/>
            </w:rPr>
          </w:rPrChange>
        </w:rPr>
        <w:fldChar w:fldCharType="separate"/>
      </w:r>
      <w:ins w:id="991" w:author="Elias De Moraes Fernandes" w:date="2016-11-02T21:28:00Z">
        <w:r w:rsidR="00742232">
          <w:rPr>
            <w:b w:val="0"/>
            <w:noProof/>
          </w:rPr>
          <w:t>47</w:t>
        </w:r>
      </w:ins>
      <w:ins w:id="992" w:author="Elias De Moraes Fernandes" w:date="2016-11-01T21:42:00Z">
        <w:r w:rsidR="0057617D" w:rsidRPr="003C40B0">
          <w:rPr>
            <w:b w:val="0"/>
            <w:rPrChange w:id="993" w:author="Elias De Moraes Fernandes" w:date="2016-11-01T23:02:00Z">
              <w:rPr>
                <w:i w:val="0"/>
                <w:noProof/>
              </w:rPr>
            </w:rPrChange>
          </w:rPr>
          <w:fldChar w:fldCharType="end"/>
        </w:r>
      </w:ins>
    </w:p>
    <w:p w14:paraId="122CFA77" w14:textId="77777777" w:rsidR="00BC1E4C" w:rsidRPr="003C40B0" w:rsidDel="0057617D" w:rsidRDefault="00BC1E4C">
      <w:pPr>
        <w:pStyle w:val="Palavras-chave"/>
        <w:jc w:val="left"/>
        <w:rPr>
          <w:del w:id="994" w:author="Elias De Moraes Fernandes" w:date="2016-11-01T21:42:00Z"/>
          <w:i/>
          <w:rPrChange w:id="995" w:author="Elias De Moraes Fernandes" w:date="2016-11-01T23:02:00Z">
            <w:rPr>
              <w:del w:id="996" w:author="Elias De Moraes Fernandes" w:date="2016-11-01T21:42:00Z"/>
              <w:rFonts w:asciiTheme="minorHAnsi" w:eastAsiaTheme="minorEastAsia" w:hAnsiTheme="minorHAnsi" w:cstheme="minorBidi"/>
              <w:i w:val="0"/>
              <w:sz w:val="36"/>
              <w:szCs w:val="24"/>
              <w:lang w:val="en-US"/>
            </w:rPr>
          </w:rPrChange>
        </w:rPr>
        <w:pPrChange w:id="997" w:author="Elias De Moraes Fernandes" w:date="2016-11-01T23:05:00Z">
          <w:pPr>
            <w:pStyle w:val="TableofFigures"/>
            <w:tabs>
              <w:tab w:val="right" w:pos="9061"/>
            </w:tabs>
            <w:spacing w:before="120" w:after="120"/>
            <w:ind w:right="57"/>
          </w:pPr>
        </w:pPrChange>
      </w:pPr>
      <w:del w:id="998" w:author="Elias De Moraes Fernandes" w:date="2016-11-01T21:42:00Z">
        <w:r w:rsidRPr="003C40B0" w:rsidDel="0057617D">
          <w:rPr>
            <w:rPrChange w:id="999" w:author="Elias De Moraes Fernandes" w:date="2016-11-01T23:02:00Z">
              <w:rPr>
                <w:i w:val="0"/>
                <w:iCs w:val="0"/>
                <w:noProof/>
              </w:rPr>
            </w:rPrChange>
          </w:rPr>
          <w:delText>Figura  1 - Tradução de: Variáveis Tecnológicas influenciando telepresença (STEUER, 1993). Fatores que influenciam a interatividade: junção da tecnologia com a experiência humanda</w:delText>
        </w:r>
        <w:r w:rsidRPr="003C40B0" w:rsidDel="0057617D">
          <w:rPr>
            <w:rPrChange w:id="1000" w:author="Elias De Moraes Fernandes" w:date="2016-11-01T23:02:00Z">
              <w:rPr>
                <w:noProof/>
              </w:rPr>
            </w:rPrChange>
          </w:rPr>
          <w:tab/>
        </w:r>
      </w:del>
      <w:ins w:id="1001" w:author="Elias De Moraes Fernandes" w:date="2016-10-30T13:19:00Z">
        <w:del w:id="1002" w:author="Elias De Moraes Fernandes" w:date="2016-11-01T21:42:00Z">
          <w:r w:rsidR="00D061FC" w:rsidRPr="003C40B0" w:rsidDel="0057617D">
            <w:rPr>
              <w:rPrChange w:id="1003" w:author="Elias De Moraes Fernandes" w:date="2016-11-01T23:02:00Z">
                <w:rPr>
                  <w:noProof/>
                </w:rPr>
              </w:rPrChange>
            </w:rPr>
            <w:delText>16</w:delText>
          </w:r>
        </w:del>
      </w:ins>
      <w:ins w:id="1004" w:author="Elias De Moraes Fernandes" w:date="2016-10-30T02:24:00Z">
        <w:del w:id="1005" w:author="Elias De Moraes Fernandes" w:date="2016-11-01T21:42:00Z">
          <w:r w:rsidR="00954AE0" w:rsidRPr="003C40B0" w:rsidDel="0057617D">
            <w:rPr>
              <w:rPrChange w:id="1006" w:author="Elias De Moraes Fernandes" w:date="2016-11-01T23:02:00Z">
                <w:rPr>
                  <w:noProof/>
                </w:rPr>
              </w:rPrChange>
            </w:rPr>
            <w:delText>16</w:delText>
          </w:r>
        </w:del>
      </w:ins>
      <w:del w:id="1007" w:author="Elias De Moraes Fernandes" w:date="2016-11-01T21:42:00Z">
        <w:r w:rsidRPr="003C40B0" w:rsidDel="0057617D">
          <w:rPr>
            <w:rPrChange w:id="1008" w:author="Elias De Moraes Fernandes" w:date="2016-11-01T23:02:00Z">
              <w:rPr>
                <w:noProof/>
              </w:rPr>
            </w:rPrChange>
          </w:rPr>
          <w:delText>18</w:delText>
        </w:r>
      </w:del>
      <w:ins w:id="1009" w:author="Convidado" w:date="2016-11-01T09:08:00Z">
        <w:del w:id="1010" w:author="Elias De Moraes Fernandes" w:date="2016-11-01T21:42:00Z">
          <w:r w:rsidR="78EECD5C" w:rsidRPr="003C40B0" w:rsidDel="0057617D">
            <w:rPr>
              <w:rPrChange w:id="1011" w:author="Elias De Moraes Fernandes" w:date="2016-11-01T23:02:00Z">
                <w:rPr/>
              </w:rPrChange>
            </w:rPr>
            <w:delText>16</w:delText>
          </w:r>
        </w:del>
      </w:ins>
    </w:p>
    <w:p w14:paraId="6291645F" w14:textId="77777777" w:rsidR="00BC1E4C" w:rsidRPr="003C40B0" w:rsidDel="0057617D" w:rsidRDefault="00BC1E4C">
      <w:pPr>
        <w:pStyle w:val="Palavras-chave"/>
        <w:jc w:val="left"/>
        <w:rPr>
          <w:del w:id="1012" w:author="Elias De Moraes Fernandes" w:date="2016-11-01T21:42:00Z"/>
          <w:i/>
          <w:rPrChange w:id="1013" w:author="Elias De Moraes Fernandes" w:date="2016-11-01T23:02:00Z">
            <w:rPr>
              <w:del w:id="1014" w:author="Elias De Moraes Fernandes" w:date="2016-11-01T21:42:00Z"/>
              <w:rFonts w:asciiTheme="minorHAnsi" w:eastAsiaTheme="minorEastAsia" w:hAnsiTheme="minorHAnsi" w:cstheme="minorBidi"/>
              <w:i w:val="0"/>
              <w:sz w:val="36"/>
              <w:szCs w:val="24"/>
              <w:lang w:val="en-US"/>
            </w:rPr>
          </w:rPrChange>
        </w:rPr>
        <w:pPrChange w:id="1015" w:author="Elias De Moraes Fernandes" w:date="2016-11-01T23:05:00Z">
          <w:pPr>
            <w:pStyle w:val="TableofFigures"/>
            <w:tabs>
              <w:tab w:val="right" w:pos="9061"/>
            </w:tabs>
            <w:spacing w:before="120" w:after="120"/>
            <w:ind w:right="57"/>
          </w:pPr>
        </w:pPrChange>
      </w:pPr>
      <w:del w:id="1016" w:author="Elias De Moraes Fernandes" w:date="2016-11-01T21:42:00Z">
        <w:r w:rsidRPr="003C40B0" w:rsidDel="0057617D">
          <w:rPr>
            <w:rPrChange w:id="1017" w:author="Elias De Moraes Fernandes" w:date="2016-11-01T23:02:00Z">
              <w:rPr>
                <w:i w:val="0"/>
                <w:iCs w:val="0"/>
                <w:noProof/>
              </w:rPr>
            </w:rPrChange>
          </w:rPr>
          <w:delText>Figura  2 - Estrutura do Trello usando Scrum Solo</w:delText>
        </w:r>
        <w:r w:rsidRPr="003C40B0" w:rsidDel="0057617D">
          <w:rPr>
            <w:rPrChange w:id="1018" w:author="Elias De Moraes Fernandes" w:date="2016-11-01T23:02:00Z">
              <w:rPr>
                <w:noProof/>
              </w:rPr>
            </w:rPrChange>
          </w:rPr>
          <w:tab/>
        </w:r>
      </w:del>
      <w:ins w:id="1019" w:author="Elias De Moraes Fernandes" w:date="2016-10-30T13:19:00Z">
        <w:del w:id="1020" w:author="Elias De Moraes Fernandes" w:date="2016-11-01T21:42:00Z">
          <w:r w:rsidR="00D061FC" w:rsidRPr="003C40B0" w:rsidDel="0057617D">
            <w:rPr>
              <w:rPrChange w:id="1021" w:author="Elias De Moraes Fernandes" w:date="2016-11-01T23:02:00Z">
                <w:rPr>
                  <w:noProof/>
                </w:rPr>
              </w:rPrChange>
            </w:rPr>
            <w:delText>21</w:delText>
          </w:r>
        </w:del>
      </w:ins>
      <w:ins w:id="1022" w:author="Elias De Moraes Fernandes" w:date="2016-10-30T02:24:00Z">
        <w:del w:id="1023" w:author="Elias De Moraes Fernandes" w:date="2016-11-01T21:42:00Z">
          <w:r w:rsidR="00954AE0" w:rsidRPr="003C40B0" w:rsidDel="0057617D">
            <w:rPr>
              <w:rPrChange w:id="1024" w:author="Elias De Moraes Fernandes" w:date="2016-11-01T23:02:00Z">
                <w:rPr>
                  <w:noProof/>
                </w:rPr>
              </w:rPrChange>
            </w:rPr>
            <w:delText>21</w:delText>
          </w:r>
        </w:del>
      </w:ins>
      <w:del w:id="1025" w:author="Elias De Moraes Fernandes" w:date="2016-11-01T21:42:00Z">
        <w:r w:rsidRPr="003C40B0" w:rsidDel="0057617D">
          <w:rPr>
            <w:rPrChange w:id="1026" w:author="Elias De Moraes Fernandes" w:date="2016-11-01T23:02:00Z">
              <w:rPr>
                <w:noProof/>
              </w:rPr>
            </w:rPrChange>
          </w:rPr>
          <w:delText>23</w:delText>
        </w:r>
      </w:del>
      <w:ins w:id="1027" w:author="Convidado" w:date="2016-11-01T09:08:00Z">
        <w:del w:id="1028" w:author="Elias De Moraes Fernandes" w:date="2016-11-01T21:42:00Z">
          <w:r w:rsidR="78EECD5C" w:rsidRPr="003C40B0" w:rsidDel="0057617D">
            <w:rPr>
              <w:rPrChange w:id="1029" w:author="Elias De Moraes Fernandes" w:date="2016-11-01T23:02:00Z">
                <w:rPr/>
              </w:rPrChange>
            </w:rPr>
            <w:delText>21</w:delText>
          </w:r>
        </w:del>
      </w:ins>
    </w:p>
    <w:p w14:paraId="7EC472BD" w14:textId="77777777" w:rsidR="00BC1E4C" w:rsidRPr="003C40B0" w:rsidDel="0057617D" w:rsidRDefault="00BC1E4C">
      <w:pPr>
        <w:pStyle w:val="Palavras-chave"/>
        <w:jc w:val="left"/>
        <w:rPr>
          <w:del w:id="1030" w:author="Elias De Moraes Fernandes" w:date="2016-11-01T21:42:00Z"/>
          <w:i/>
          <w:rPrChange w:id="1031" w:author="Elias De Moraes Fernandes" w:date="2016-11-01T23:02:00Z">
            <w:rPr>
              <w:del w:id="1032" w:author="Elias De Moraes Fernandes" w:date="2016-11-01T21:42:00Z"/>
              <w:rFonts w:asciiTheme="minorHAnsi" w:eastAsiaTheme="minorEastAsia" w:hAnsiTheme="minorHAnsi" w:cstheme="minorBidi"/>
              <w:i w:val="0"/>
              <w:sz w:val="36"/>
              <w:szCs w:val="24"/>
              <w:lang w:val="en-US"/>
            </w:rPr>
          </w:rPrChange>
        </w:rPr>
        <w:pPrChange w:id="1033" w:author="Elias De Moraes Fernandes" w:date="2016-11-01T23:05:00Z">
          <w:pPr>
            <w:pStyle w:val="TableofFigures"/>
            <w:tabs>
              <w:tab w:val="right" w:pos="9061"/>
            </w:tabs>
            <w:spacing w:before="120" w:after="120"/>
            <w:ind w:right="57"/>
          </w:pPr>
        </w:pPrChange>
      </w:pPr>
      <w:del w:id="1034" w:author="Elias De Moraes Fernandes" w:date="2016-11-01T21:42:00Z">
        <w:r w:rsidRPr="003C40B0" w:rsidDel="0057617D">
          <w:rPr>
            <w:rPrChange w:id="1035" w:author="Elias De Moraes Fernandes" w:date="2016-11-01T23:02:00Z">
              <w:rPr>
                <w:i w:val="0"/>
                <w:iCs w:val="0"/>
                <w:noProof/>
              </w:rPr>
            </w:rPrChange>
          </w:rPr>
          <w:delText>Figura  3 - Fluxo de uma sprint específica de uma entrega parcial do projeto</w:delText>
        </w:r>
        <w:r w:rsidRPr="003C40B0" w:rsidDel="0057617D">
          <w:rPr>
            <w:rPrChange w:id="1036" w:author="Elias De Moraes Fernandes" w:date="2016-11-01T23:02:00Z">
              <w:rPr>
                <w:noProof/>
              </w:rPr>
            </w:rPrChange>
          </w:rPr>
          <w:tab/>
        </w:r>
      </w:del>
      <w:ins w:id="1037" w:author="Elias De Moraes Fernandes" w:date="2016-10-30T13:19:00Z">
        <w:del w:id="1038" w:author="Elias De Moraes Fernandes" w:date="2016-11-01T21:42:00Z">
          <w:r w:rsidR="00D061FC" w:rsidRPr="003C40B0" w:rsidDel="0057617D">
            <w:rPr>
              <w:rPrChange w:id="1039" w:author="Elias De Moraes Fernandes" w:date="2016-11-01T23:02:00Z">
                <w:rPr>
                  <w:noProof/>
                </w:rPr>
              </w:rPrChange>
            </w:rPr>
            <w:delText>23</w:delText>
          </w:r>
        </w:del>
      </w:ins>
      <w:ins w:id="1040" w:author="Elias De Moraes Fernandes" w:date="2016-10-30T02:24:00Z">
        <w:del w:id="1041" w:author="Elias De Moraes Fernandes" w:date="2016-11-01T21:42:00Z">
          <w:r w:rsidR="00954AE0" w:rsidRPr="003C40B0" w:rsidDel="0057617D">
            <w:rPr>
              <w:rPrChange w:id="1042" w:author="Elias De Moraes Fernandes" w:date="2016-11-01T23:02:00Z">
                <w:rPr>
                  <w:noProof/>
                </w:rPr>
              </w:rPrChange>
            </w:rPr>
            <w:delText>23</w:delText>
          </w:r>
        </w:del>
      </w:ins>
      <w:del w:id="1043" w:author="Elias De Moraes Fernandes" w:date="2016-11-01T21:42:00Z">
        <w:r w:rsidRPr="003C40B0" w:rsidDel="0057617D">
          <w:rPr>
            <w:rPrChange w:id="1044" w:author="Elias De Moraes Fernandes" w:date="2016-11-01T23:02:00Z">
              <w:rPr>
                <w:noProof/>
              </w:rPr>
            </w:rPrChange>
          </w:rPr>
          <w:delText>25</w:delText>
        </w:r>
      </w:del>
      <w:ins w:id="1045" w:author="Convidado" w:date="2016-11-01T09:08:00Z">
        <w:del w:id="1046" w:author="Elias De Moraes Fernandes" w:date="2016-11-01T21:42:00Z">
          <w:r w:rsidR="78EECD5C" w:rsidRPr="003C40B0" w:rsidDel="0057617D">
            <w:rPr>
              <w:rPrChange w:id="1047" w:author="Elias De Moraes Fernandes" w:date="2016-11-01T23:02:00Z">
                <w:rPr/>
              </w:rPrChange>
            </w:rPr>
            <w:delText>23</w:delText>
          </w:r>
        </w:del>
      </w:ins>
    </w:p>
    <w:p w14:paraId="5172C1E2" w14:textId="77777777" w:rsidR="00BC1E4C" w:rsidRPr="003C40B0" w:rsidDel="0057617D" w:rsidRDefault="00BC1E4C">
      <w:pPr>
        <w:pStyle w:val="Palavras-chave"/>
        <w:jc w:val="left"/>
        <w:rPr>
          <w:del w:id="1048" w:author="Elias De Moraes Fernandes" w:date="2016-11-01T21:42:00Z"/>
          <w:i/>
          <w:rPrChange w:id="1049" w:author="Elias De Moraes Fernandes" w:date="2016-11-01T23:02:00Z">
            <w:rPr>
              <w:del w:id="1050" w:author="Elias De Moraes Fernandes" w:date="2016-11-01T21:42:00Z"/>
              <w:rFonts w:asciiTheme="minorHAnsi" w:eastAsiaTheme="minorEastAsia" w:hAnsiTheme="minorHAnsi" w:cstheme="minorBidi"/>
              <w:i w:val="0"/>
              <w:sz w:val="36"/>
              <w:szCs w:val="24"/>
              <w:lang w:val="en-US"/>
            </w:rPr>
          </w:rPrChange>
        </w:rPr>
        <w:pPrChange w:id="1051" w:author="Elias De Moraes Fernandes" w:date="2016-11-01T23:05:00Z">
          <w:pPr>
            <w:pStyle w:val="TableofFigures"/>
            <w:tabs>
              <w:tab w:val="right" w:pos="9061"/>
            </w:tabs>
            <w:spacing w:before="120" w:after="120"/>
            <w:ind w:right="57"/>
          </w:pPr>
        </w:pPrChange>
      </w:pPr>
      <w:del w:id="1052" w:author="Elias De Moraes Fernandes" w:date="2016-11-01T21:42:00Z">
        <w:r w:rsidRPr="003C40B0" w:rsidDel="0057617D">
          <w:rPr>
            <w:rPrChange w:id="1053" w:author="Elias De Moraes Fernandes" w:date="2016-11-01T23:02:00Z">
              <w:rPr>
                <w:i w:val="0"/>
                <w:iCs w:val="0"/>
                <w:noProof/>
              </w:rPr>
            </w:rPrChange>
          </w:rPr>
          <w:delText>Figura 4 – Fluxograma de camadas do MVC</w:delText>
        </w:r>
        <w:r w:rsidRPr="003C40B0" w:rsidDel="0057617D">
          <w:rPr>
            <w:rPrChange w:id="1054" w:author="Elias De Moraes Fernandes" w:date="2016-11-01T23:02:00Z">
              <w:rPr>
                <w:noProof/>
              </w:rPr>
            </w:rPrChange>
          </w:rPr>
          <w:tab/>
        </w:r>
      </w:del>
      <w:ins w:id="1055" w:author="Elias De Moraes Fernandes" w:date="2016-10-30T13:19:00Z">
        <w:del w:id="1056" w:author="Elias De Moraes Fernandes" w:date="2016-11-01T21:42:00Z">
          <w:r w:rsidR="00D061FC" w:rsidRPr="003C40B0" w:rsidDel="0057617D">
            <w:rPr>
              <w:rPrChange w:id="1057" w:author="Elias De Moraes Fernandes" w:date="2016-11-01T23:02:00Z">
                <w:rPr>
                  <w:noProof/>
                </w:rPr>
              </w:rPrChange>
            </w:rPr>
            <w:delText>24</w:delText>
          </w:r>
        </w:del>
      </w:ins>
      <w:ins w:id="1058" w:author="Elias De Moraes Fernandes" w:date="2016-10-30T02:24:00Z">
        <w:del w:id="1059" w:author="Elias De Moraes Fernandes" w:date="2016-11-01T21:42:00Z">
          <w:r w:rsidR="00954AE0" w:rsidRPr="003C40B0" w:rsidDel="0057617D">
            <w:rPr>
              <w:rPrChange w:id="1060" w:author="Elias De Moraes Fernandes" w:date="2016-11-01T23:02:00Z">
                <w:rPr>
                  <w:noProof/>
                </w:rPr>
              </w:rPrChange>
            </w:rPr>
            <w:delText>24</w:delText>
          </w:r>
        </w:del>
      </w:ins>
      <w:del w:id="1061" w:author="Elias De Moraes Fernandes" w:date="2016-11-01T21:42:00Z">
        <w:r w:rsidRPr="003C40B0" w:rsidDel="0057617D">
          <w:rPr>
            <w:rPrChange w:id="1062" w:author="Elias De Moraes Fernandes" w:date="2016-11-01T23:02:00Z">
              <w:rPr>
                <w:noProof/>
              </w:rPr>
            </w:rPrChange>
          </w:rPr>
          <w:delText>26</w:delText>
        </w:r>
      </w:del>
      <w:ins w:id="1063" w:author="Convidado" w:date="2016-11-01T09:08:00Z">
        <w:del w:id="1064" w:author="Elias De Moraes Fernandes" w:date="2016-11-01T21:42:00Z">
          <w:r w:rsidR="78EECD5C" w:rsidRPr="003C40B0" w:rsidDel="0057617D">
            <w:rPr>
              <w:rPrChange w:id="1065" w:author="Elias De Moraes Fernandes" w:date="2016-11-01T23:02:00Z">
                <w:rPr/>
              </w:rPrChange>
            </w:rPr>
            <w:delText>24</w:delText>
          </w:r>
        </w:del>
      </w:ins>
    </w:p>
    <w:p w14:paraId="3A84D371" w14:textId="77777777" w:rsidR="00BC1E4C" w:rsidRPr="003C40B0" w:rsidDel="0057617D" w:rsidRDefault="00BC1E4C">
      <w:pPr>
        <w:pStyle w:val="Palavras-chave"/>
        <w:jc w:val="left"/>
        <w:rPr>
          <w:del w:id="1066" w:author="Elias De Moraes Fernandes" w:date="2016-11-01T21:42:00Z"/>
          <w:i/>
          <w:rPrChange w:id="1067" w:author="Elias De Moraes Fernandes" w:date="2016-11-01T23:02:00Z">
            <w:rPr>
              <w:del w:id="1068" w:author="Elias De Moraes Fernandes" w:date="2016-11-01T21:42:00Z"/>
              <w:rFonts w:asciiTheme="minorHAnsi" w:eastAsiaTheme="minorEastAsia" w:hAnsiTheme="minorHAnsi" w:cstheme="minorBidi"/>
              <w:i w:val="0"/>
              <w:sz w:val="36"/>
              <w:szCs w:val="24"/>
              <w:lang w:val="en-US"/>
            </w:rPr>
          </w:rPrChange>
        </w:rPr>
        <w:pPrChange w:id="1069" w:author="Elias De Moraes Fernandes" w:date="2016-11-01T23:05:00Z">
          <w:pPr>
            <w:pStyle w:val="TableofFigures"/>
            <w:tabs>
              <w:tab w:val="right" w:pos="9061"/>
            </w:tabs>
            <w:spacing w:before="120" w:after="120"/>
            <w:ind w:right="57"/>
          </w:pPr>
        </w:pPrChange>
      </w:pPr>
      <w:del w:id="1070" w:author="Elias De Moraes Fernandes" w:date="2016-11-01T21:42:00Z">
        <w:r w:rsidRPr="003C40B0" w:rsidDel="0057617D">
          <w:rPr>
            <w:rPrChange w:id="1071" w:author="Elias De Moraes Fernandes" w:date="2016-11-01T23:02:00Z">
              <w:rPr>
                <w:i w:val="0"/>
                <w:iCs w:val="0"/>
                <w:noProof/>
              </w:rPr>
            </w:rPrChange>
          </w:rPr>
          <w:delText>Figura  5 – Nonda: Sketch do Storyboard representado através de telas</w:delText>
        </w:r>
        <w:r w:rsidRPr="003C40B0" w:rsidDel="0057617D">
          <w:rPr>
            <w:rPrChange w:id="1072" w:author="Elias De Moraes Fernandes" w:date="2016-11-01T23:02:00Z">
              <w:rPr>
                <w:noProof/>
              </w:rPr>
            </w:rPrChange>
          </w:rPr>
          <w:tab/>
        </w:r>
      </w:del>
      <w:ins w:id="1073" w:author="Elias De Moraes Fernandes" w:date="2016-10-30T13:19:00Z">
        <w:del w:id="1074" w:author="Elias De Moraes Fernandes" w:date="2016-11-01T21:42:00Z">
          <w:r w:rsidR="00D061FC" w:rsidRPr="003C40B0" w:rsidDel="0057617D">
            <w:rPr>
              <w:rPrChange w:id="1075" w:author="Elias De Moraes Fernandes" w:date="2016-11-01T23:02:00Z">
                <w:rPr>
                  <w:noProof/>
                </w:rPr>
              </w:rPrChange>
            </w:rPr>
            <w:delText>27</w:delText>
          </w:r>
        </w:del>
      </w:ins>
      <w:ins w:id="1076" w:author="Elias De Moraes Fernandes" w:date="2016-10-30T02:24:00Z">
        <w:del w:id="1077" w:author="Elias De Moraes Fernandes" w:date="2016-11-01T21:42:00Z">
          <w:r w:rsidR="00954AE0" w:rsidRPr="003C40B0" w:rsidDel="0057617D">
            <w:rPr>
              <w:rPrChange w:id="1078" w:author="Elias De Moraes Fernandes" w:date="2016-11-01T23:02:00Z">
                <w:rPr>
                  <w:noProof/>
                </w:rPr>
              </w:rPrChange>
            </w:rPr>
            <w:delText>27</w:delText>
          </w:r>
        </w:del>
      </w:ins>
      <w:del w:id="1079" w:author="Elias De Moraes Fernandes" w:date="2016-11-01T21:42:00Z">
        <w:r w:rsidRPr="003C40B0" w:rsidDel="0057617D">
          <w:rPr>
            <w:rPrChange w:id="1080" w:author="Elias De Moraes Fernandes" w:date="2016-11-01T23:02:00Z">
              <w:rPr>
                <w:noProof/>
              </w:rPr>
            </w:rPrChange>
          </w:rPr>
          <w:delText>29</w:delText>
        </w:r>
      </w:del>
      <w:ins w:id="1081" w:author="Convidado" w:date="2016-11-01T09:08:00Z">
        <w:del w:id="1082" w:author="Elias De Moraes Fernandes" w:date="2016-11-01T21:42:00Z">
          <w:r w:rsidR="78EECD5C" w:rsidRPr="003C40B0" w:rsidDel="0057617D">
            <w:rPr>
              <w:rPrChange w:id="1083" w:author="Elias De Moraes Fernandes" w:date="2016-11-01T23:02:00Z">
                <w:rPr/>
              </w:rPrChange>
            </w:rPr>
            <w:delText>27</w:delText>
          </w:r>
        </w:del>
      </w:ins>
    </w:p>
    <w:p w14:paraId="14B075D0" w14:textId="77777777" w:rsidR="00BC1E4C" w:rsidRPr="003C40B0" w:rsidDel="0057617D" w:rsidRDefault="00BC1E4C">
      <w:pPr>
        <w:pStyle w:val="Palavras-chave"/>
        <w:jc w:val="left"/>
        <w:rPr>
          <w:del w:id="1084" w:author="Elias De Moraes Fernandes" w:date="2016-11-01T21:42:00Z"/>
          <w:i/>
          <w:rPrChange w:id="1085" w:author="Elias De Moraes Fernandes" w:date="2016-11-01T23:02:00Z">
            <w:rPr>
              <w:del w:id="1086" w:author="Elias De Moraes Fernandes" w:date="2016-11-01T21:42:00Z"/>
              <w:rFonts w:asciiTheme="minorHAnsi" w:eastAsiaTheme="minorEastAsia" w:hAnsiTheme="minorHAnsi" w:cstheme="minorBidi"/>
              <w:i w:val="0"/>
              <w:sz w:val="36"/>
              <w:szCs w:val="24"/>
              <w:lang w:val="en-US"/>
            </w:rPr>
          </w:rPrChange>
        </w:rPr>
        <w:pPrChange w:id="1087" w:author="Elias De Moraes Fernandes" w:date="2016-11-01T23:05:00Z">
          <w:pPr>
            <w:pStyle w:val="TableofFigures"/>
            <w:tabs>
              <w:tab w:val="right" w:pos="9061"/>
            </w:tabs>
            <w:spacing w:before="120" w:after="120"/>
            <w:ind w:right="57"/>
          </w:pPr>
        </w:pPrChange>
      </w:pPr>
      <w:del w:id="1088" w:author="Elias De Moraes Fernandes" w:date="2016-11-01T21:42:00Z">
        <w:r w:rsidRPr="003C40B0" w:rsidDel="0057617D">
          <w:rPr>
            <w:rPrChange w:id="1089" w:author="Elias De Moraes Fernandes" w:date="2016-11-01T23:02:00Z">
              <w:rPr>
                <w:i w:val="0"/>
                <w:iCs w:val="0"/>
                <w:noProof/>
              </w:rPr>
            </w:rPrChange>
          </w:rPr>
          <w:delText>Figura  6 - Tela de gameplay</w:delText>
        </w:r>
        <w:r w:rsidRPr="003C40B0" w:rsidDel="0057617D">
          <w:rPr>
            <w:rPrChange w:id="1090" w:author="Elias De Moraes Fernandes" w:date="2016-11-01T23:02:00Z">
              <w:rPr>
                <w:noProof/>
              </w:rPr>
            </w:rPrChange>
          </w:rPr>
          <w:tab/>
        </w:r>
      </w:del>
      <w:ins w:id="1091" w:author="Elias De Moraes Fernandes" w:date="2016-10-30T13:19:00Z">
        <w:del w:id="1092" w:author="Elias De Moraes Fernandes" w:date="2016-11-01T21:42:00Z">
          <w:r w:rsidR="00D061FC" w:rsidRPr="003C40B0" w:rsidDel="0057617D">
            <w:rPr>
              <w:rPrChange w:id="1093" w:author="Elias De Moraes Fernandes" w:date="2016-11-01T23:02:00Z">
                <w:rPr>
                  <w:noProof/>
                </w:rPr>
              </w:rPrChange>
            </w:rPr>
            <w:delText>28</w:delText>
          </w:r>
        </w:del>
      </w:ins>
      <w:ins w:id="1094" w:author="Elias De Moraes Fernandes" w:date="2016-10-30T02:24:00Z">
        <w:del w:id="1095" w:author="Elias De Moraes Fernandes" w:date="2016-11-01T21:42:00Z">
          <w:r w:rsidR="00954AE0" w:rsidRPr="003C40B0" w:rsidDel="0057617D">
            <w:rPr>
              <w:rPrChange w:id="1096" w:author="Elias De Moraes Fernandes" w:date="2016-11-01T23:02:00Z">
                <w:rPr>
                  <w:noProof/>
                </w:rPr>
              </w:rPrChange>
            </w:rPr>
            <w:delText>28</w:delText>
          </w:r>
        </w:del>
      </w:ins>
      <w:del w:id="1097" w:author="Elias De Moraes Fernandes" w:date="2016-11-01T21:42:00Z">
        <w:r w:rsidRPr="003C40B0" w:rsidDel="0057617D">
          <w:rPr>
            <w:rPrChange w:id="1098" w:author="Elias De Moraes Fernandes" w:date="2016-11-01T23:02:00Z">
              <w:rPr>
                <w:noProof/>
              </w:rPr>
            </w:rPrChange>
          </w:rPr>
          <w:delText>30</w:delText>
        </w:r>
      </w:del>
      <w:ins w:id="1099" w:author="Convidado" w:date="2016-11-01T09:08:00Z">
        <w:del w:id="1100" w:author="Elias De Moraes Fernandes" w:date="2016-11-01T21:42:00Z">
          <w:r w:rsidR="78EECD5C" w:rsidRPr="003C40B0" w:rsidDel="0057617D">
            <w:rPr>
              <w:rPrChange w:id="1101" w:author="Elias De Moraes Fernandes" w:date="2016-11-01T23:02:00Z">
                <w:rPr/>
              </w:rPrChange>
            </w:rPr>
            <w:delText>28</w:delText>
          </w:r>
        </w:del>
      </w:ins>
    </w:p>
    <w:p w14:paraId="50A46548" w14:textId="77777777" w:rsidR="00BC1E4C" w:rsidRPr="003C40B0" w:rsidDel="0057617D" w:rsidRDefault="00BC1E4C">
      <w:pPr>
        <w:pStyle w:val="Palavras-chave"/>
        <w:jc w:val="left"/>
        <w:rPr>
          <w:del w:id="1102" w:author="Elias De Moraes Fernandes" w:date="2016-11-01T21:42:00Z"/>
          <w:i/>
          <w:rPrChange w:id="1103" w:author="Elias De Moraes Fernandes" w:date="2016-11-01T23:02:00Z">
            <w:rPr>
              <w:del w:id="1104" w:author="Elias De Moraes Fernandes" w:date="2016-11-01T21:42:00Z"/>
              <w:rFonts w:asciiTheme="minorHAnsi" w:eastAsiaTheme="minorEastAsia" w:hAnsiTheme="minorHAnsi" w:cstheme="minorBidi"/>
              <w:i w:val="0"/>
              <w:sz w:val="36"/>
              <w:szCs w:val="24"/>
              <w:lang w:val="en-US"/>
            </w:rPr>
          </w:rPrChange>
        </w:rPr>
        <w:pPrChange w:id="1105" w:author="Elias De Moraes Fernandes" w:date="2016-11-01T23:05:00Z">
          <w:pPr>
            <w:pStyle w:val="TableofFigures"/>
            <w:tabs>
              <w:tab w:val="right" w:pos="9061"/>
            </w:tabs>
            <w:spacing w:before="120" w:after="120"/>
            <w:ind w:right="57"/>
          </w:pPr>
        </w:pPrChange>
      </w:pPr>
      <w:del w:id="1106" w:author="Elias De Moraes Fernandes" w:date="2016-11-01T21:42:00Z">
        <w:r w:rsidRPr="003C40B0" w:rsidDel="0057617D">
          <w:rPr>
            <w:rPrChange w:id="1107" w:author="Elias De Moraes Fernandes" w:date="2016-11-01T23:02:00Z">
              <w:rPr>
                <w:i w:val="0"/>
                <w:iCs w:val="0"/>
                <w:noProof/>
              </w:rPr>
            </w:rPrChange>
          </w:rPr>
          <w:delText>Figura  7 – Personagem Nonda: Spritesheet da animação "Pular"</w:delText>
        </w:r>
        <w:r w:rsidRPr="003C40B0" w:rsidDel="0057617D">
          <w:rPr>
            <w:rPrChange w:id="1108" w:author="Elias De Moraes Fernandes" w:date="2016-11-01T23:02:00Z">
              <w:rPr>
                <w:noProof/>
              </w:rPr>
            </w:rPrChange>
          </w:rPr>
          <w:tab/>
        </w:r>
      </w:del>
      <w:ins w:id="1109" w:author="Elias De Moraes Fernandes" w:date="2016-10-30T13:19:00Z">
        <w:del w:id="1110" w:author="Elias De Moraes Fernandes" w:date="2016-11-01T21:42:00Z">
          <w:r w:rsidR="00D061FC" w:rsidRPr="003C40B0" w:rsidDel="0057617D">
            <w:rPr>
              <w:rPrChange w:id="1111" w:author="Elias De Moraes Fernandes" w:date="2016-11-01T23:02:00Z">
                <w:rPr>
                  <w:noProof/>
                </w:rPr>
              </w:rPrChange>
            </w:rPr>
            <w:delText>29</w:delText>
          </w:r>
        </w:del>
      </w:ins>
      <w:ins w:id="1112" w:author="Elias De Moraes Fernandes" w:date="2016-10-30T02:24:00Z">
        <w:del w:id="1113" w:author="Elias De Moraes Fernandes" w:date="2016-11-01T21:42:00Z">
          <w:r w:rsidR="00954AE0" w:rsidRPr="003C40B0" w:rsidDel="0057617D">
            <w:rPr>
              <w:rPrChange w:id="1114" w:author="Elias De Moraes Fernandes" w:date="2016-11-01T23:02:00Z">
                <w:rPr>
                  <w:noProof/>
                </w:rPr>
              </w:rPrChange>
            </w:rPr>
            <w:delText>29</w:delText>
          </w:r>
        </w:del>
      </w:ins>
      <w:del w:id="1115" w:author="Elias De Moraes Fernandes" w:date="2016-11-01T21:42:00Z">
        <w:r w:rsidRPr="003C40B0" w:rsidDel="0057617D">
          <w:rPr>
            <w:rPrChange w:id="1116" w:author="Elias De Moraes Fernandes" w:date="2016-11-01T23:02:00Z">
              <w:rPr>
                <w:noProof/>
              </w:rPr>
            </w:rPrChange>
          </w:rPr>
          <w:delText>31</w:delText>
        </w:r>
      </w:del>
      <w:ins w:id="1117" w:author="Convidado" w:date="2016-11-01T09:08:00Z">
        <w:del w:id="1118" w:author="Elias De Moraes Fernandes" w:date="2016-11-01T21:42:00Z">
          <w:r w:rsidR="78EECD5C" w:rsidRPr="003C40B0" w:rsidDel="0057617D">
            <w:rPr>
              <w:rPrChange w:id="1119" w:author="Elias De Moraes Fernandes" w:date="2016-11-01T23:02:00Z">
                <w:rPr/>
              </w:rPrChange>
            </w:rPr>
            <w:delText>29</w:delText>
          </w:r>
        </w:del>
      </w:ins>
    </w:p>
    <w:p w14:paraId="4DCE6840" w14:textId="77777777" w:rsidR="00BC1E4C" w:rsidRPr="003C40B0" w:rsidDel="0057617D" w:rsidRDefault="00BC1E4C">
      <w:pPr>
        <w:pStyle w:val="Palavras-chave"/>
        <w:jc w:val="left"/>
        <w:rPr>
          <w:del w:id="1120" w:author="Elias De Moraes Fernandes" w:date="2016-11-01T21:42:00Z"/>
          <w:i/>
          <w:rPrChange w:id="1121" w:author="Elias De Moraes Fernandes" w:date="2016-11-01T23:02:00Z">
            <w:rPr>
              <w:del w:id="1122" w:author="Elias De Moraes Fernandes" w:date="2016-11-01T21:42:00Z"/>
              <w:rFonts w:asciiTheme="minorHAnsi" w:eastAsiaTheme="minorEastAsia" w:hAnsiTheme="minorHAnsi" w:cstheme="minorBidi"/>
              <w:i w:val="0"/>
              <w:sz w:val="36"/>
              <w:szCs w:val="24"/>
              <w:lang w:val="en-US"/>
            </w:rPr>
          </w:rPrChange>
        </w:rPr>
        <w:pPrChange w:id="1123" w:author="Elias De Moraes Fernandes" w:date="2016-11-01T23:05:00Z">
          <w:pPr>
            <w:pStyle w:val="TableofFigures"/>
            <w:tabs>
              <w:tab w:val="right" w:pos="9061"/>
            </w:tabs>
            <w:spacing w:before="120" w:after="120"/>
            <w:ind w:right="57"/>
          </w:pPr>
        </w:pPrChange>
      </w:pPr>
      <w:del w:id="1124" w:author="Elias De Moraes Fernandes" w:date="2016-11-01T21:42:00Z">
        <w:r w:rsidRPr="003C40B0" w:rsidDel="0057617D">
          <w:rPr>
            <w:rPrChange w:id="1125" w:author="Elias De Moraes Fernandes" w:date="2016-11-01T23:02:00Z">
              <w:rPr>
                <w:i w:val="0"/>
                <w:iCs w:val="0"/>
                <w:noProof/>
              </w:rPr>
            </w:rPrChange>
          </w:rPr>
          <w:delText>Figura  8 – Nonda: HUD – Posicionamento do UI</w:delText>
        </w:r>
        <w:r w:rsidRPr="003C40B0" w:rsidDel="0057617D">
          <w:rPr>
            <w:rPrChange w:id="1126" w:author="Elias De Moraes Fernandes" w:date="2016-11-01T23:02:00Z">
              <w:rPr>
                <w:noProof/>
              </w:rPr>
            </w:rPrChange>
          </w:rPr>
          <w:tab/>
        </w:r>
      </w:del>
      <w:ins w:id="1127" w:author="Elias De Moraes Fernandes" w:date="2016-10-30T13:19:00Z">
        <w:del w:id="1128" w:author="Elias De Moraes Fernandes" w:date="2016-11-01T21:42:00Z">
          <w:r w:rsidR="00D061FC" w:rsidRPr="003C40B0" w:rsidDel="0057617D">
            <w:rPr>
              <w:rPrChange w:id="1129" w:author="Elias De Moraes Fernandes" w:date="2016-11-01T23:02:00Z">
                <w:rPr>
                  <w:noProof/>
                </w:rPr>
              </w:rPrChange>
            </w:rPr>
            <w:delText>30</w:delText>
          </w:r>
        </w:del>
      </w:ins>
      <w:ins w:id="1130" w:author="Elias De Moraes Fernandes" w:date="2016-10-30T02:24:00Z">
        <w:del w:id="1131" w:author="Elias De Moraes Fernandes" w:date="2016-11-01T21:42:00Z">
          <w:r w:rsidR="00954AE0" w:rsidRPr="003C40B0" w:rsidDel="0057617D">
            <w:rPr>
              <w:rPrChange w:id="1132" w:author="Elias De Moraes Fernandes" w:date="2016-11-01T23:02:00Z">
                <w:rPr>
                  <w:noProof/>
                </w:rPr>
              </w:rPrChange>
            </w:rPr>
            <w:delText>30</w:delText>
          </w:r>
        </w:del>
      </w:ins>
      <w:del w:id="1133" w:author="Elias De Moraes Fernandes" w:date="2016-11-01T21:42:00Z">
        <w:r w:rsidRPr="003C40B0" w:rsidDel="0057617D">
          <w:rPr>
            <w:rPrChange w:id="1134" w:author="Elias De Moraes Fernandes" w:date="2016-11-01T23:02:00Z">
              <w:rPr>
                <w:noProof/>
              </w:rPr>
            </w:rPrChange>
          </w:rPr>
          <w:delText>32</w:delText>
        </w:r>
      </w:del>
      <w:ins w:id="1135" w:author="Convidado" w:date="2016-11-01T09:08:00Z">
        <w:del w:id="1136" w:author="Elias De Moraes Fernandes" w:date="2016-11-01T21:42:00Z">
          <w:r w:rsidR="78EECD5C" w:rsidRPr="003C40B0" w:rsidDel="0057617D">
            <w:rPr>
              <w:rPrChange w:id="1137" w:author="Elias De Moraes Fernandes" w:date="2016-11-01T23:02:00Z">
                <w:rPr/>
              </w:rPrChange>
            </w:rPr>
            <w:delText>30</w:delText>
          </w:r>
        </w:del>
      </w:ins>
    </w:p>
    <w:p w14:paraId="02824B13" w14:textId="77777777" w:rsidR="00BC1E4C" w:rsidRPr="003C40B0" w:rsidDel="0057617D" w:rsidRDefault="00BC1E4C">
      <w:pPr>
        <w:pStyle w:val="Palavras-chave"/>
        <w:jc w:val="left"/>
        <w:rPr>
          <w:del w:id="1138" w:author="Elias De Moraes Fernandes" w:date="2016-11-01T21:42:00Z"/>
          <w:i/>
          <w:rPrChange w:id="1139" w:author="Elias De Moraes Fernandes" w:date="2016-11-01T23:02:00Z">
            <w:rPr>
              <w:del w:id="1140" w:author="Elias De Moraes Fernandes" w:date="2016-11-01T21:42:00Z"/>
              <w:rFonts w:asciiTheme="minorHAnsi" w:eastAsiaTheme="minorEastAsia" w:hAnsiTheme="minorHAnsi" w:cstheme="minorBidi"/>
              <w:i w:val="0"/>
              <w:sz w:val="36"/>
              <w:szCs w:val="24"/>
              <w:lang w:val="en-US"/>
            </w:rPr>
          </w:rPrChange>
        </w:rPr>
        <w:pPrChange w:id="1141" w:author="Elias De Moraes Fernandes" w:date="2016-11-01T23:05:00Z">
          <w:pPr>
            <w:pStyle w:val="TableofFigures"/>
            <w:tabs>
              <w:tab w:val="right" w:pos="9061"/>
            </w:tabs>
            <w:spacing w:before="120" w:after="120"/>
            <w:ind w:right="57"/>
          </w:pPr>
        </w:pPrChange>
      </w:pPr>
      <w:del w:id="1142" w:author="Elias De Moraes Fernandes" w:date="2016-11-01T21:42:00Z">
        <w:r w:rsidRPr="003C40B0" w:rsidDel="0057617D">
          <w:rPr>
            <w:rPrChange w:id="1143" w:author="Elias De Moraes Fernandes" w:date="2016-11-01T23:02:00Z">
              <w:rPr>
                <w:i w:val="0"/>
                <w:iCs w:val="0"/>
                <w:noProof/>
              </w:rPr>
            </w:rPrChange>
          </w:rPr>
          <w:delText>Figura  9 – Jogo Nonda: Predador Pássaros</w:delText>
        </w:r>
        <w:r w:rsidRPr="003C40B0" w:rsidDel="0057617D">
          <w:rPr>
            <w:rPrChange w:id="1144" w:author="Elias De Moraes Fernandes" w:date="2016-11-01T23:02:00Z">
              <w:rPr>
                <w:noProof/>
              </w:rPr>
            </w:rPrChange>
          </w:rPr>
          <w:tab/>
        </w:r>
      </w:del>
      <w:ins w:id="1145" w:author="Elias De Moraes Fernandes" w:date="2016-10-30T13:19:00Z">
        <w:del w:id="1146" w:author="Elias De Moraes Fernandes" w:date="2016-11-01T21:42:00Z">
          <w:r w:rsidR="00D061FC" w:rsidRPr="003C40B0" w:rsidDel="0057617D">
            <w:rPr>
              <w:rPrChange w:id="1147" w:author="Elias De Moraes Fernandes" w:date="2016-11-01T23:02:00Z">
                <w:rPr>
                  <w:noProof/>
                </w:rPr>
              </w:rPrChange>
            </w:rPr>
            <w:delText>31</w:delText>
          </w:r>
        </w:del>
      </w:ins>
      <w:ins w:id="1148" w:author="Elias De Moraes Fernandes" w:date="2016-10-30T02:24:00Z">
        <w:del w:id="1149" w:author="Elias De Moraes Fernandes" w:date="2016-11-01T21:42:00Z">
          <w:r w:rsidR="00954AE0" w:rsidRPr="003C40B0" w:rsidDel="0057617D">
            <w:rPr>
              <w:rPrChange w:id="1150" w:author="Elias De Moraes Fernandes" w:date="2016-11-01T23:02:00Z">
                <w:rPr>
                  <w:noProof/>
                </w:rPr>
              </w:rPrChange>
            </w:rPr>
            <w:delText>31</w:delText>
          </w:r>
        </w:del>
      </w:ins>
      <w:del w:id="1151" w:author="Elias De Moraes Fernandes" w:date="2016-11-01T21:42:00Z">
        <w:r w:rsidRPr="003C40B0" w:rsidDel="0057617D">
          <w:rPr>
            <w:rPrChange w:id="1152" w:author="Elias De Moraes Fernandes" w:date="2016-11-01T23:02:00Z">
              <w:rPr>
                <w:noProof/>
              </w:rPr>
            </w:rPrChange>
          </w:rPr>
          <w:delText>33</w:delText>
        </w:r>
      </w:del>
      <w:ins w:id="1153" w:author="Convidado" w:date="2016-11-01T09:08:00Z">
        <w:del w:id="1154" w:author="Elias De Moraes Fernandes" w:date="2016-11-01T21:42:00Z">
          <w:r w:rsidR="78EECD5C" w:rsidRPr="003C40B0" w:rsidDel="0057617D">
            <w:rPr>
              <w:rPrChange w:id="1155" w:author="Elias De Moraes Fernandes" w:date="2016-11-01T23:02:00Z">
                <w:rPr/>
              </w:rPrChange>
            </w:rPr>
            <w:delText>31</w:delText>
          </w:r>
        </w:del>
      </w:ins>
    </w:p>
    <w:p w14:paraId="5B86D9FD" w14:textId="77777777" w:rsidR="00BC1E4C" w:rsidRPr="003C40B0" w:rsidDel="0057617D" w:rsidRDefault="00BC1E4C">
      <w:pPr>
        <w:pStyle w:val="Palavras-chave"/>
        <w:jc w:val="left"/>
        <w:rPr>
          <w:del w:id="1156" w:author="Elias De Moraes Fernandes" w:date="2016-11-01T21:42:00Z"/>
          <w:i/>
          <w:rPrChange w:id="1157" w:author="Elias De Moraes Fernandes" w:date="2016-11-01T23:02:00Z">
            <w:rPr>
              <w:del w:id="1158" w:author="Elias De Moraes Fernandes" w:date="2016-11-01T21:42:00Z"/>
              <w:rFonts w:asciiTheme="minorHAnsi" w:eastAsiaTheme="minorEastAsia" w:hAnsiTheme="minorHAnsi" w:cstheme="minorBidi"/>
              <w:i w:val="0"/>
              <w:sz w:val="36"/>
              <w:szCs w:val="24"/>
              <w:lang w:val="en-US"/>
            </w:rPr>
          </w:rPrChange>
        </w:rPr>
        <w:pPrChange w:id="1159" w:author="Elias De Moraes Fernandes" w:date="2016-11-01T23:05:00Z">
          <w:pPr>
            <w:pStyle w:val="TableofFigures"/>
            <w:tabs>
              <w:tab w:val="right" w:pos="9061"/>
            </w:tabs>
            <w:spacing w:before="120" w:after="120"/>
            <w:ind w:right="57"/>
          </w:pPr>
        </w:pPrChange>
      </w:pPr>
      <w:del w:id="1160" w:author="Elias De Moraes Fernandes" w:date="2016-11-01T21:42:00Z">
        <w:r w:rsidRPr="003C40B0" w:rsidDel="0057617D">
          <w:rPr>
            <w:rPrChange w:id="1161" w:author="Elias De Moraes Fernandes" w:date="2016-11-01T23:02:00Z">
              <w:rPr>
                <w:i w:val="0"/>
                <w:iCs w:val="0"/>
                <w:noProof/>
              </w:rPr>
            </w:rPrChange>
          </w:rPr>
          <w:delText>Figura  10 – Jogo Nonda: Predador Sanguessuga</w:delText>
        </w:r>
        <w:r w:rsidRPr="003C40B0" w:rsidDel="0057617D">
          <w:rPr>
            <w:rPrChange w:id="1162" w:author="Elias De Moraes Fernandes" w:date="2016-11-01T23:02:00Z">
              <w:rPr>
                <w:noProof/>
              </w:rPr>
            </w:rPrChange>
          </w:rPr>
          <w:tab/>
        </w:r>
      </w:del>
      <w:ins w:id="1163" w:author="Elias De Moraes Fernandes" w:date="2016-10-30T13:19:00Z">
        <w:del w:id="1164" w:author="Elias De Moraes Fernandes" w:date="2016-11-01T21:42:00Z">
          <w:r w:rsidR="00D061FC" w:rsidRPr="003C40B0" w:rsidDel="0057617D">
            <w:rPr>
              <w:rPrChange w:id="1165" w:author="Elias De Moraes Fernandes" w:date="2016-11-01T23:02:00Z">
                <w:rPr>
                  <w:noProof/>
                </w:rPr>
              </w:rPrChange>
            </w:rPr>
            <w:delText>31</w:delText>
          </w:r>
        </w:del>
      </w:ins>
      <w:ins w:id="1166" w:author="Elias De Moraes Fernandes" w:date="2016-10-30T02:24:00Z">
        <w:del w:id="1167" w:author="Elias De Moraes Fernandes" w:date="2016-11-01T21:42:00Z">
          <w:r w:rsidR="00954AE0" w:rsidRPr="003C40B0" w:rsidDel="0057617D">
            <w:rPr>
              <w:rPrChange w:id="1168" w:author="Elias De Moraes Fernandes" w:date="2016-11-01T23:02:00Z">
                <w:rPr>
                  <w:noProof/>
                </w:rPr>
              </w:rPrChange>
            </w:rPr>
            <w:delText>31</w:delText>
          </w:r>
        </w:del>
      </w:ins>
      <w:del w:id="1169" w:author="Elias De Moraes Fernandes" w:date="2016-11-01T21:42:00Z">
        <w:r w:rsidRPr="003C40B0" w:rsidDel="0057617D">
          <w:rPr>
            <w:rPrChange w:id="1170" w:author="Elias De Moraes Fernandes" w:date="2016-11-01T23:02:00Z">
              <w:rPr>
                <w:noProof/>
              </w:rPr>
            </w:rPrChange>
          </w:rPr>
          <w:delText>33</w:delText>
        </w:r>
      </w:del>
      <w:ins w:id="1171" w:author="Convidado" w:date="2016-11-01T09:08:00Z">
        <w:del w:id="1172" w:author="Elias De Moraes Fernandes" w:date="2016-11-01T21:42:00Z">
          <w:r w:rsidR="78EECD5C" w:rsidRPr="003C40B0" w:rsidDel="0057617D">
            <w:rPr>
              <w:rPrChange w:id="1173" w:author="Elias De Moraes Fernandes" w:date="2016-11-01T23:02:00Z">
                <w:rPr/>
              </w:rPrChange>
            </w:rPr>
            <w:delText>31</w:delText>
          </w:r>
        </w:del>
      </w:ins>
    </w:p>
    <w:p w14:paraId="5F65A0B1" w14:textId="77777777" w:rsidR="00BC1E4C" w:rsidRPr="003C40B0" w:rsidDel="0057617D" w:rsidRDefault="00BC1E4C">
      <w:pPr>
        <w:pStyle w:val="Palavras-chave"/>
        <w:jc w:val="left"/>
        <w:rPr>
          <w:del w:id="1174" w:author="Elias De Moraes Fernandes" w:date="2016-11-01T21:42:00Z"/>
          <w:i/>
          <w:rPrChange w:id="1175" w:author="Elias De Moraes Fernandes" w:date="2016-11-01T23:02:00Z">
            <w:rPr>
              <w:del w:id="1176" w:author="Elias De Moraes Fernandes" w:date="2016-11-01T21:42:00Z"/>
              <w:rFonts w:asciiTheme="minorHAnsi" w:eastAsiaTheme="minorEastAsia" w:hAnsiTheme="minorHAnsi" w:cstheme="minorBidi"/>
              <w:i w:val="0"/>
              <w:sz w:val="36"/>
              <w:szCs w:val="24"/>
              <w:lang w:val="en-US"/>
            </w:rPr>
          </w:rPrChange>
        </w:rPr>
        <w:pPrChange w:id="1177" w:author="Elias De Moraes Fernandes" w:date="2016-11-01T23:05:00Z">
          <w:pPr>
            <w:pStyle w:val="TableofFigures"/>
            <w:tabs>
              <w:tab w:val="right" w:pos="9061"/>
            </w:tabs>
            <w:spacing w:before="120" w:after="120"/>
            <w:ind w:right="57"/>
          </w:pPr>
        </w:pPrChange>
      </w:pPr>
      <w:del w:id="1178" w:author="Elias De Moraes Fernandes" w:date="2016-11-01T21:42:00Z">
        <w:r w:rsidRPr="003C40B0" w:rsidDel="0057617D">
          <w:rPr>
            <w:rPrChange w:id="1179" w:author="Elias De Moraes Fernandes" w:date="2016-11-01T23:02:00Z">
              <w:rPr>
                <w:i w:val="0"/>
                <w:iCs w:val="0"/>
                <w:noProof/>
              </w:rPr>
            </w:rPrChange>
          </w:rPr>
          <w:delText>Figura  11 – Jogo Nonda: Predador Formiga</w:delText>
        </w:r>
        <w:r w:rsidRPr="003C40B0" w:rsidDel="0057617D">
          <w:rPr>
            <w:rPrChange w:id="1180" w:author="Elias De Moraes Fernandes" w:date="2016-11-01T23:02:00Z">
              <w:rPr>
                <w:noProof/>
              </w:rPr>
            </w:rPrChange>
          </w:rPr>
          <w:tab/>
        </w:r>
      </w:del>
      <w:ins w:id="1181" w:author="Elias De Moraes Fernandes" w:date="2016-10-30T13:19:00Z">
        <w:del w:id="1182" w:author="Elias De Moraes Fernandes" w:date="2016-11-01T21:42:00Z">
          <w:r w:rsidR="00D061FC" w:rsidRPr="003C40B0" w:rsidDel="0057617D">
            <w:rPr>
              <w:rPrChange w:id="1183" w:author="Elias De Moraes Fernandes" w:date="2016-11-01T23:02:00Z">
                <w:rPr>
                  <w:noProof/>
                </w:rPr>
              </w:rPrChange>
            </w:rPr>
            <w:delText>31</w:delText>
          </w:r>
        </w:del>
      </w:ins>
      <w:ins w:id="1184" w:author="Elias De Moraes Fernandes" w:date="2016-10-30T02:24:00Z">
        <w:del w:id="1185" w:author="Elias De Moraes Fernandes" w:date="2016-11-01T21:42:00Z">
          <w:r w:rsidR="00954AE0" w:rsidRPr="003C40B0" w:rsidDel="0057617D">
            <w:rPr>
              <w:rPrChange w:id="1186" w:author="Elias De Moraes Fernandes" w:date="2016-11-01T23:02:00Z">
                <w:rPr>
                  <w:noProof/>
                </w:rPr>
              </w:rPrChange>
            </w:rPr>
            <w:delText>31</w:delText>
          </w:r>
        </w:del>
      </w:ins>
      <w:del w:id="1187" w:author="Elias De Moraes Fernandes" w:date="2016-11-01T21:42:00Z">
        <w:r w:rsidRPr="003C40B0" w:rsidDel="0057617D">
          <w:rPr>
            <w:rPrChange w:id="1188" w:author="Elias De Moraes Fernandes" w:date="2016-11-01T23:02:00Z">
              <w:rPr>
                <w:noProof/>
              </w:rPr>
            </w:rPrChange>
          </w:rPr>
          <w:delText>33</w:delText>
        </w:r>
      </w:del>
      <w:ins w:id="1189" w:author="Convidado" w:date="2016-11-01T09:08:00Z">
        <w:del w:id="1190" w:author="Elias De Moraes Fernandes" w:date="2016-11-01T21:42:00Z">
          <w:r w:rsidR="78EECD5C" w:rsidRPr="003C40B0" w:rsidDel="0057617D">
            <w:rPr>
              <w:rPrChange w:id="1191" w:author="Elias De Moraes Fernandes" w:date="2016-11-01T23:02:00Z">
                <w:rPr/>
              </w:rPrChange>
            </w:rPr>
            <w:delText>31</w:delText>
          </w:r>
        </w:del>
      </w:ins>
    </w:p>
    <w:p w14:paraId="58D298B7" w14:textId="77777777" w:rsidR="00BC1E4C" w:rsidRPr="003C40B0" w:rsidDel="0057617D" w:rsidRDefault="00BC1E4C">
      <w:pPr>
        <w:pStyle w:val="Palavras-chave"/>
        <w:jc w:val="left"/>
        <w:rPr>
          <w:del w:id="1192" w:author="Elias De Moraes Fernandes" w:date="2016-11-01T21:42:00Z"/>
          <w:i/>
          <w:rPrChange w:id="1193" w:author="Elias De Moraes Fernandes" w:date="2016-11-01T23:02:00Z">
            <w:rPr>
              <w:del w:id="1194" w:author="Elias De Moraes Fernandes" w:date="2016-11-01T21:42:00Z"/>
              <w:rFonts w:asciiTheme="minorHAnsi" w:eastAsiaTheme="minorEastAsia" w:hAnsiTheme="minorHAnsi" w:cstheme="minorBidi"/>
              <w:i w:val="0"/>
              <w:sz w:val="36"/>
              <w:szCs w:val="24"/>
              <w:lang w:val="en-US"/>
            </w:rPr>
          </w:rPrChange>
        </w:rPr>
        <w:pPrChange w:id="1195" w:author="Elias De Moraes Fernandes" w:date="2016-11-01T23:05:00Z">
          <w:pPr>
            <w:pStyle w:val="TableofFigures"/>
            <w:tabs>
              <w:tab w:val="right" w:pos="9061"/>
            </w:tabs>
            <w:spacing w:before="120" w:after="120"/>
            <w:ind w:right="57"/>
          </w:pPr>
        </w:pPrChange>
      </w:pPr>
      <w:del w:id="1196" w:author="Elias De Moraes Fernandes" w:date="2016-11-01T21:42:00Z">
        <w:r w:rsidRPr="003C40B0" w:rsidDel="0057617D">
          <w:rPr>
            <w:rPrChange w:id="1197" w:author="Elias De Moraes Fernandes" w:date="2016-11-01T23:02:00Z">
              <w:rPr>
                <w:i w:val="0"/>
                <w:iCs w:val="0"/>
                <w:noProof/>
              </w:rPr>
            </w:rPrChange>
          </w:rPr>
          <w:delText>Figura  12 - Desenho para Colorir</w:delText>
        </w:r>
        <w:r w:rsidRPr="003C40B0" w:rsidDel="0057617D">
          <w:rPr>
            <w:rPrChange w:id="1198" w:author="Elias De Moraes Fernandes" w:date="2016-11-01T23:02:00Z">
              <w:rPr>
                <w:noProof/>
              </w:rPr>
            </w:rPrChange>
          </w:rPr>
          <w:tab/>
        </w:r>
      </w:del>
      <w:ins w:id="1199" w:author="Elias De Moraes Fernandes" w:date="2016-10-30T13:19:00Z">
        <w:del w:id="1200" w:author="Elias De Moraes Fernandes" w:date="2016-11-01T21:42:00Z">
          <w:r w:rsidR="00D061FC" w:rsidRPr="003C40B0" w:rsidDel="0057617D">
            <w:rPr>
              <w:rPrChange w:id="1201" w:author="Elias De Moraes Fernandes" w:date="2016-11-01T23:02:00Z">
                <w:rPr>
                  <w:noProof/>
                </w:rPr>
              </w:rPrChange>
            </w:rPr>
            <w:delText>32</w:delText>
          </w:r>
        </w:del>
      </w:ins>
      <w:ins w:id="1202" w:author="Elias De Moraes Fernandes" w:date="2016-10-30T02:24:00Z">
        <w:del w:id="1203" w:author="Elias De Moraes Fernandes" w:date="2016-11-01T21:42:00Z">
          <w:r w:rsidR="00954AE0" w:rsidRPr="003C40B0" w:rsidDel="0057617D">
            <w:rPr>
              <w:rPrChange w:id="1204" w:author="Elias De Moraes Fernandes" w:date="2016-11-01T23:02:00Z">
                <w:rPr>
                  <w:noProof/>
                </w:rPr>
              </w:rPrChange>
            </w:rPr>
            <w:delText>32</w:delText>
          </w:r>
        </w:del>
      </w:ins>
      <w:del w:id="1205" w:author="Elias De Moraes Fernandes" w:date="2016-11-01T21:42:00Z">
        <w:r w:rsidRPr="003C40B0" w:rsidDel="0057617D">
          <w:rPr>
            <w:rPrChange w:id="1206" w:author="Elias De Moraes Fernandes" w:date="2016-11-01T23:02:00Z">
              <w:rPr>
                <w:noProof/>
              </w:rPr>
            </w:rPrChange>
          </w:rPr>
          <w:delText>34</w:delText>
        </w:r>
      </w:del>
      <w:ins w:id="1207" w:author="Convidado" w:date="2016-11-01T09:08:00Z">
        <w:del w:id="1208" w:author="Elias De Moraes Fernandes" w:date="2016-11-01T21:42:00Z">
          <w:r w:rsidR="78EECD5C" w:rsidRPr="003C40B0" w:rsidDel="0057617D">
            <w:rPr>
              <w:rPrChange w:id="1209" w:author="Elias De Moraes Fernandes" w:date="2016-11-01T23:02:00Z">
                <w:rPr/>
              </w:rPrChange>
            </w:rPr>
            <w:delText>32</w:delText>
          </w:r>
        </w:del>
      </w:ins>
    </w:p>
    <w:p w14:paraId="22398C55" w14:textId="77777777" w:rsidR="00BC1E4C" w:rsidRPr="003C40B0" w:rsidDel="0057617D" w:rsidRDefault="00BC1E4C">
      <w:pPr>
        <w:pStyle w:val="Palavras-chave"/>
        <w:jc w:val="left"/>
        <w:rPr>
          <w:del w:id="1210" w:author="Elias De Moraes Fernandes" w:date="2016-11-01T21:42:00Z"/>
          <w:i/>
          <w:rPrChange w:id="1211" w:author="Elias De Moraes Fernandes" w:date="2016-11-01T23:02:00Z">
            <w:rPr>
              <w:del w:id="1212" w:author="Elias De Moraes Fernandes" w:date="2016-11-01T21:42:00Z"/>
              <w:rFonts w:asciiTheme="minorHAnsi" w:eastAsiaTheme="minorEastAsia" w:hAnsiTheme="minorHAnsi" w:cstheme="minorBidi"/>
              <w:i w:val="0"/>
              <w:sz w:val="36"/>
              <w:szCs w:val="24"/>
              <w:lang w:val="en-US"/>
            </w:rPr>
          </w:rPrChange>
        </w:rPr>
        <w:pPrChange w:id="1213" w:author="Elias De Moraes Fernandes" w:date="2016-11-01T23:05:00Z">
          <w:pPr>
            <w:pStyle w:val="TableofFigures"/>
            <w:tabs>
              <w:tab w:val="right" w:pos="9061"/>
            </w:tabs>
            <w:spacing w:before="120" w:after="120"/>
            <w:ind w:right="57"/>
          </w:pPr>
        </w:pPrChange>
      </w:pPr>
      <w:del w:id="1214" w:author="Elias De Moraes Fernandes" w:date="2016-11-01T21:42:00Z">
        <w:r w:rsidRPr="003C40B0" w:rsidDel="0057617D">
          <w:rPr>
            <w:rPrChange w:id="1215" w:author="Elias De Moraes Fernandes" w:date="2016-11-01T23:02:00Z">
              <w:rPr>
                <w:i w:val="0"/>
                <w:iCs w:val="0"/>
                <w:noProof/>
              </w:rPr>
            </w:rPrChange>
          </w:rPr>
          <w:delText>Figura  13 - Diagrama de Sequência</w:delText>
        </w:r>
        <w:r w:rsidRPr="003C40B0" w:rsidDel="0057617D">
          <w:rPr>
            <w:rPrChange w:id="1216" w:author="Elias De Moraes Fernandes" w:date="2016-11-01T23:02:00Z">
              <w:rPr>
                <w:noProof/>
              </w:rPr>
            </w:rPrChange>
          </w:rPr>
          <w:tab/>
        </w:r>
      </w:del>
      <w:ins w:id="1217" w:author="Elias De Moraes Fernandes" w:date="2016-10-30T13:19:00Z">
        <w:del w:id="1218" w:author="Elias De Moraes Fernandes" w:date="2016-11-01T21:42:00Z">
          <w:r w:rsidR="00D061FC" w:rsidRPr="003C40B0" w:rsidDel="0057617D">
            <w:rPr>
              <w:rPrChange w:id="1219" w:author="Elias De Moraes Fernandes" w:date="2016-11-01T23:02:00Z">
                <w:rPr>
                  <w:noProof/>
                </w:rPr>
              </w:rPrChange>
            </w:rPr>
            <w:delText>34</w:delText>
          </w:r>
        </w:del>
      </w:ins>
      <w:ins w:id="1220" w:author="Elias De Moraes Fernandes" w:date="2016-10-30T02:24:00Z">
        <w:del w:id="1221" w:author="Elias De Moraes Fernandes" w:date="2016-11-01T21:42:00Z">
          <w:r w:rsidR="00954AE0" w:rsidRPr="003C40B0" w:rsidDel="0057617D">
            <w:rPr>
              <w:rPrChange w:id="1222" w:author="Elias De Moraes Fernandes" w:date="2016-11-01T23:02:00Z">
                <w:rPr>
                  <w:noProof/>
                </w:rPr>
              </w:rPrChange>
            </w:rPr>
            <w:delText>34</w:delText>
          </w:r>
        </w:del>
      </w:ins>
      <w:del w:id="1223" w:author="Elias De Moraes Fernandes" w:date="2016-11-01T21:42:00Z">
        <w:r w:rsidRPr="003C40B0" w:rsidDel="0057617D">
          <w:rPr>
            <w:rPrChange w:id="1224" w:author="Elias De Moraes Fernandes" w:date="2016-11-01T23:02:00Z">
              <w:rPr>
                <w:noProof/>
              </w:rPr>
            </w:rPrChange>
          </w:rPr>
          <w:delText>35</w:delText>
        </w:r>
      </w:del>
      <w:ins w:id="1225" w:author="Convidado" w:date="2016-11-01T09:08:00Z">
        <w:del w:id="1226" w:author="Elias De Moraes Fernandes" w:date="2016-11-01T21:42:00Z">
          <w:r w:rsidR="78EECD5C" w:rsidRPr="003C40B0" w:rsidDel="0057617D">
            <w:rPr>
              <w:rPrChange w:id="1227" w:author="Elias De Moraes Fernandes" w:date="2016-11-01T23:02:00Z">
                <w:rPr/>
              </w:rPrChange>
            </w:rPr>
            <w:delText>34</w:delText>
          </w:r>
        </w:del>
      </w:ins>
    </w:p>
    <w:p w14:paraId="14C96948" w14:textId="77777777" w:rsidR="00BC1E4C" w:rsidRPr="003C40B0" w:rsidDel="0057617D" w:rsidRDefault="00BC1E4C">
      <w:pPr>
        <w:pStyle w:val="Palavras-chave"/>
        <w:jc w:val="left"/>
        <w:rPr>
          <w:del w:id="1228" w:author="Elias De Moraes Fernandes" w:date="2016-11-01T21:42:00Z"/>
          <w:i/>
          <w:rPrChange w:id="1229" w:author="Elias De Moraes Fernandes" w:date="2016-11-01T23:02:00Z">
            <w:rPr>
              <w:del w:id="1230" w:author="Elias De Moraes Fernandes" w:date="2016-11-01T21:42:00Z"/>
              <w:rFonts w:asciiTheme="minorHAnsi" w:eastAsiaTheme="minorEastAsia" w:hAnsiTheme="minorHAnsi" w:cstheme="minorBidi"/>
              <w:i w:val="0"/>
              <w:sz w:val="36"/>
              <w:szCs w:val="24"/>
              <w:lang w:val="en-US"/>
            </w:rPr>
          </w:rPrChange>
        </w:rPr>
        <w:pPrChange w:id="1231" w:author="Elias De Moraes Fernandes" w:date="2016-11-01T23:05:00Z">
          <w:pPr>
            <w:pStyle w:val="TableofFigures"/>
            <w:tabs>
              <w:tab w:val="right" w:pos="9061"/>
            </w:tabs>
            <w:spacing w:before="120" w:after="120"/>
            <w:ind w:right="57"/>
          </w:pPr>
        </w:pPrChange>
      </w:pPr>
      <w:del w:id="1232" w:author="Elias De Moraes Fernandes" w:date="2016-11-01T21:42:00Z">
        <w:r w:rsidRPr="003C40B0" w:rsidDel="0057617D">
          <w:rPr>
            <w:rPrChange w:id="1233" w:author="Elias De Moraes Fernandes" w:date="2016-11-01T23:02:00Z">
              <w:rPr>
                <w:i w:val="0"/>
                <w:iCs w:val="0"/>
                <w:noProof/>
              </w:rPr>
            </w:rPrChange>
          </w:rPr>
          <w:delText>Figura  14 – Diagrama de Classe seguindo o conceito MVC</w:delText>
        </w:r>
        <w:r w:rsidRPr="003C40B0" w:rsidDel="0057617D">
          <w:rPr>
            <w:rPrChange w:id="1234" w:author="Elias De Moraes Fernandes" w:date="2016-11-01T23:02:00Z">
              <w:rPr>
                <w:noProof/>
              </w:rPr>
            </w:rPrChange>
          </w:rPr>
          <w:tab/>
        </w:r>
      </w:del>
      <w:ins w:id="1235" w:author="Elias De Moraes Fernandes" w:date="2016-10-30T13:19:00Z">
        <w:del w:id="1236" w:author="Elias De Moraes Fernandes" w:date="2016-11-01T21:42:00Z">
          <w:r w:rsidR="00D061FC" w:rsidRPr="003C40B0" w:rsidDel="0057617D">
            <w:rPr>
              <w:rPrChange w:id="1237" w:author="Elias De Moraes Fernandes" w:date="2016-11-01T23:02:00Z">
                <w:rPr>
                  <w:noProof/>
                </w:rPr>
              </w:rPrChange>
            </w:rPr>
            <w:delText>35</w:delText>
          </w:r>
        </w:del>
      </w:ins>
      <w:ins w:id="1238" w:author="Elias De Moraes Fernandes" w:date="2016-10-30T02:24:00Z">
        <w:del w:id="1239" w:author="Elias De Moraes Fernandes" w:date="2016-11-01T21:42:00Z">
          <w:r w:rsidR="00954AE0" w:rsidRPr="003C40B0" w:rsidDel="0057617D">
            <w:rPr>
              <w:rPrChange w:id="1240" w:author="Elias De Moraes Fernandes" w:date="2016-11-01T23:02:00Z">
                <w:rPr>
                  <w:noProof/>
                </w:rPr>
              </w:rPrChange>
            </w:rPr>
            <w:delText>35</w:delText>
          </w:r>
        </w:del>
      </w:ins>
      <w:del w:id="1241" w:author="Elias De Moraes Fernandes" w:date="2016-11-01T21:42:00Z">
        <w:r w:rsidRPr="003C40B0" w:rsidDel="0057617D">
          <w:rPr>
            <w:rPrChange w:id="1242" w:author="Elias De Moraes Fernandes" w:date="2016-11-01T23:02:00Z">
              <w:rPr>
                <w:noProof/>
              </w:rPr>
            </w:rPrChange>
          </w:rPr>
          <w:delText>37</w:delText>
        </w:r>
      </w:del>
      <w:ins w:id="1243" w:author="Convidado" w:date="2016-11-01T09:08:00Z">
        <w:del w:id="1244" w:author="Elias De Moraes Fernandes" w:date="2016-11-01T21:42:00Z">
          <w:r w:rsidR="78EECD5C" w:rsidRPr="003C40B0" w:rsidDel="0057617D">
            <w:rPr>
              <w:rPrChange w:id="1245" w:author="Elias De Moraes Fernandes" w:date="2016-11-01T23:02:00Z">
                <w:rPr/>
              </w:rPrChange>
            </w:rPr>
            <w:delText>35</w:delText>
          </w:r>
        </w:del>
      </w:ins>
    </w:p>
    <w:p w14:paraId="0DD89ED0" w14:textId="77777777" w:rsidR="00BC1E4C" w:rsidRPr="003C40B0" w:rsidDel="0057617D" w:rsidRDefault="00BC1E4C">
      <w:pPr>
        <w:pStyle w:val="Palavras-chave"/>
        <w:jc w:val="left"/>
        <w:rPr>
          <w:del w:id="1246" w:author="Elias De Moraes Fernandes" w:date="2016-11-01T21:42:00Z"/>
          <w:i/>
          <w:rPrChange w:id="1247" w:author="Elias De Moraes Fernandes" w:date="2016-11-01T23:02:00Z">
            <w:rPr>
              <w:del w:id="1248" w:author="Elias De Moraes Fernandes" w:date="2016-11-01T21:42:00Z"/>
              <w:rFonts w:asciiTheme="minorHAnsi" w:eastAsiaTheme="minorEastAsia" w:hAnsiTheme="minorHAnsi" w:cstheme="minorBidi"/>
              <w:i w:val="0"/>
              <w:sz w:val="36"/>
              <w:szCs w:val="24"/>
              <w:lang w:val="en-US"/>
            </w:rPr>
          </w:rPrChange>
        </w:rPr>
        <w:pPrChange w:id="1249" w:author="Elias De Moraes Fernandes" w:date="2016-11-01T23:05:00Z">
          <w:pPr>
            <w:pStyle w:val="TableofFigures"/>
            <w:tabs>
              <w:tab w:val="right" w:pos="9061"/>
            </w:tabs>
            <w:spacing w:before="120" w:after="120"/>
            <w:ind w:right="57"/>
          </w:pPr>
        </w:pPrChange>
      </w:pPr>
      <w:del w:id="1250" w:author="Elias De Moraes Fernandes" w:date="2016-11-01T21:42:00Z">
        <w:r w:rsidRPr="003C40B0" w:rsidDel="0057617D">
          <w:rPr>
            <w:rPrChange w:id="1251" w:author="Elias De Moraes Fernandes" w:date="2016-11-01T23:02:00Z">
              <w:rPr>
                <w:i w:val="0"/>
                <w:iCs w:val="0"/>
                <w:noProof/>
              </w:rPr>
            </w:rPrChange>
          </w:rPr>
          <w:delText>Figura  15 – Fluxograma Animação do personagem Nonda (Player)</w:delText>
        </w:r>
        <w:r w:rsidRPr="003C40B0" w:rsidDel="0057617D">
          <w:rPr>
            <w:rPrChange w:id="1252" w:author="Elias De Moraes Fernandes" w:date="2016-11-01T23:02:00Z">
              <w:rPr>
                <w:noProof/>
              </w:rPr>
            </w:rPrChange>
          </w:rPr>
          <w:tab/>
        </w:r>
      </w:del>
      <w:ins w:id="1253" w:author="Elias De Moraes Fernandes" w:date="2016-10-30T13:19:00Z">
        <w:del w:id="1254" w:author="Elias De Moraes Fernandes" w:date="2016-11-01T21:42:00Z">
          <w:r w:rsidR="00D061FC" w:rsidRPr="003C40B0" w:rsidDel="0057617D">
            <w:rPr>
              <w:rPrChange w:id="1255" w:author="Elias De Moraes Fernandes" w:date="2016-11-01T23:02:00Z">
                <w:rPr>
                  <w:noProof/>
                </w:rPr>
              </w:rPrChange>
            </w:rPr>
            <w:delText>36</w:delText>
          </w:r>
        </w:del>
      </w:ins>
      <w:ins w:id="1256" w:author="Elias De Moraes Fernandes" w:date="2016-10-30T02:24:00Z">
        <w:del w:id="1257" w:author="Elias De Moraes Fernandes" w:date="2016-11-01T21:42:00Z">
          <w:r w:rsidR="00954AE0" w:rsidRPr="003C40B0" w:rsidDel="0057617D">
            <w:rPr>
              <w:rPrChange w:id="1258" w:author="Elias De Moraes Fernandes" w:date="2016-11-01T23:02:00Z">
                <w:rPr>
                  <w:noProof/>
                </w:rPr>
              </w:rPrChange>
            </w:rPr>
            <w:delText>36</w:delText>
          </w:r>
        </w:del>
      </w:ins>
      <w:del w:id="1259" w:author="Elias De Moraes Fernandes" w:date="2016-11-01T21:42:00Z">
        <w:r w:rsidRPr="003C40B0" w:rsidDel="0057617D">
          <w:rPr>
            <w:rPrChange w:id="1260" w:author="Elias De Moraes Fernandes" w:date="2016-11-01T23:02:00Z">
              <w:rPr>
                <w:noProof/>
              </w:rPr>
            </w:rPrChange>
          </w:rPr>
          <w:delText>38</w:delText>
        </w:r>
      </w:del>
      <w:ins w:id="1261" w:author="Convidado" w:date="2016-11-01T09:08:00Z">
        <w:del w:id="1262" w:author="Elias De Moraes Fernandes" w:date="2016-11-01T21:42:00Z">
          <w:r w:rsidR="78EECD5C" w:rsidRPr="003C40B0" w:rsidDel="0057617D">
            <w:rPr>
              <w:rPrChange w:id="1263" w:author="Elias De Moraes Fernandes" w:date="2016-11-01T23:02:00Z">
                <w:rPr/>
              </w:rPrChange>
            </w:rPr>
            <w:delText>36</w:delText>
          </w:r>
        </w:del>
      </w:ins>
    </w:p>
    <w:p w14:paraId="4A51591E" w14:textId="77777777" w:rsidR="00BC1E4C" w:rsidRPr="003C40B0" w:rsidDel="0057617D" w:rsidRDefault="00BC1E4C">
      <w:pPr>
        <w:pStyle w:val="Palavras-chave"/>
        <w:jc w:val="left"/>
        <w:rPr>
          <w:del w:id="1264" w:author="Elias De Moraes Fernandes" w:date="2016-11-01T21:42:00Z"/>
          <w:i/>
          <w:rPrChange w:id="1265" w:author="Elias De Moraes Fernandes" w:date="2016-11-01T23:02:00Z">
            <w:rPr>
              <w:del w:id="1266" w:author="Elias De Moraes Fernandes" w:date="2016-11-01T21:42:00Z"/>
              <w:rFonts w:asciiTheme="minorHAnsi" w:eastAsiaTheme="minorEastAsia" w:hAnsiTheme="minorHAnsi" w:cstheme="minorBidi"/>
              <w:i w:val="0"/>
              <w:sz w:val="36"/>
              <w:szCs w:val="24"/>
              <w:lang w:val="en-US"/>
            </w:rPr>
          </w:rPrChange>
        </w:rPr>
        <w:pPrChange w:id="1267" w:author="Elias De Moraes Fernandes" w:date="2016-11-01T23:05:00Z">
          <w:pPr>
            <w:pStyle w:val="TableofFigures"/>
            <w:tabs>
              <w:tab w:val="right" w:pos="9061"/>
            </w:tabs>
            <w:spacing w:before="120" w:after="120"/>
            <w:ind w:right="57"/>
          </w:pPr>
        </w:pPrChange>
      </w:pPr>
      <w:del w:id="1268" w:author="Elias De Moraes Fernandes" w:date="2016-11-01T21:42:00Z">
        <w:r w:rsidRPr="003C40B0" w:rsidDel="0057617D">
          <w:rPr>
            <w:rPrChange w:id="1269" w:author="Elias De Moraes Fernandes" w:date="2016-11-01T23:02:00Z">
              <w:rPr>
                <w:i w:val="0"/>
                <w:iCs w:val="0"/>
                <w:noProof/>
              </w:rPr>
            </w:rPrChange>
          </w:rPr>
          <w:delText>Figura  16 - Código usando Coroutines</w:delText>
        </w:r>
        <w:r w:rsidRPr="003C40B0" w:rsidDel="0057617D">
          <w:rPr>
            <w:rPrChange w:id="1270" w:author="Elias De Moraes Fernandes" w:date="2016-11-01T23:02:00Z">
              <w:rPr>
                <w:noProof/>
              </w:rPr>
            </w:rPrChange>
          </w:rPr>
          <w:tab/>
        </w:r>
      </w:del>
      <w:ins w:id="1271" w:author="Elias De Moraes Fernandes" w:date="2016-10-30T13:19:00Z">
        <w:del w:id="1272" w:author="Elias De Moraes Fernandes" w:date="2016-11-01T21:42:00Z">
          <w:r w:rsidR="00D061FC" w:rsidRPr="003C40B0" w:rsidDel="0057617D">
            <w:rPr>
              <w:rPrChange w:id="1273" w:author="Elias De Moraes Fernandes" w:date="2016-11-01T23:02:00Z">
                <w:rPr>
                  <w:noProof/>
                </w:rPr>
              </w:rPrChange>
            </w:rPr>
            <w:delText>38</w:delText>
          </w:r>
        </w:del>
      </w:ins>
      <w:ins w:id="1274" w:author="Elias De Moraes Fernandes" w:date="2016-10-30T02:24:00Z">
        <w:del w:id="1275" w:author="Elias De Moraes Fernandes" w:date="2016-11-01T21:42:00Z">
          <w:r w:rsidR="00954AE0" w:rsidRPr="003C40B0" w:rsidDel="0057617D">
            <w:rPr>
              <w:rPrChange w:id="1276" w:author="Elias De Moraes Fernandes" w:date="2016-11-01T23:02:00Z">
                <w:rPr>
                  <w:noProof/>
                </w:rPr>
              </w:rPrChange>
            </w:rPr>
            <w:delText>38</w:delText>
          </w:r>
        </w:del>
      </w:ins>
      <w:del w:id="1277" w:author="Elias De Moraes Fernandes" w:date="2016-11-01T21:42:00Z">
        <w:r w:rsidRPr="003C40B0" w:rsidDel="0057617D">
          <w:rPr>
            <w:rPrChange w:id="1278" w:author="Elias De Moraes Fernandes" w:date="2016-11-01T23:02:00Z">
              <w:rPr>
                <w:noProof/>
              </w:rPr>
            </w:rPrChange>
          </w:rPr>
          <w:delText>40</w:delText>
        </w:r>
      </w:del>
      <w:ins w:id="1279" w:author="Convidado" w:date="2016-11-01T09:08:00Z">
        <w:del w:id="1280" w:author="Elias De Moraes Fernandes" w:date="2016-11-01T21:42:00Z">
          <w:r w:rsidR="78EECD5C" w:rsidRPr="003C40B0" w:rsidDel="0057617D">
            <w:rPr>
              <w:rPrChange w:id="1281" w:author="Elias De Moraes Fernandes" w:date="2016-11-01T23:02:00Z">
                <w:rPr/>
              </w:rPrChange>
            </w:rPr>
            <w:delText>38</w:delText>
          </w:r>
        </w:del>
      </w:ins>
    </w:p>
    <w:p w14:paraId="2DD4BFA6" w14:textId="77777777" w:rsidR="00BC1E4C" w:rsidRPr="003C40B0" w:rsidDel="0057617D" w:rsidRDefault="00BC1E4C">
      <w:pPr>
        <w:pStyle w:val="Palavras-chave"/>
        <w:jc w:val="left"/>
        <w:rPr>
          <w:del w:id="1282" w:author="Elias De Moraes Fernandes" w:date="2016-11-01T21:42:00Z"/>
          <w:i/>
          <w:rPrChange w:id="1283" w:author="Elias De Moraes Fernandes" w:date="2016-11-01T23:02:00Z">
            <w:rPr>
              <w:del w:id="1284" w:author="Elias De Moraes Fernandes" w:date="2016-11-01T21:42:00Z"/>
              <w:rFonts w:asciiTheme="minorHAnsi" w:eastAsiaTheme="minorEastAsia" w:hAnsiTheme="minorHAnsi" w:cstheme="minorBidi"/>
              <w:i w:val="0"/>
              <w:sz w:val="36"/>
              <w:szCs w:val="24"/>
              <w:lang w:val="en-US"/>
            </w:rPr>
          </w:rPrChange>
        </w:rPr>
        <w:pPrChange w:id="1285" w:author="Elias De Moraes Fernandes" w:date="2016-11-01T23:05:00Z">
          <w:pPr>
            <w:pStyle w:val="TableofFigures"/>
            <w:tabs>
              <w:tab w:val="right" w:pos="9061"/>
            </w:tabs>
            <w:spacing w:before="120" w:after="120"/>
            <w:ind w:right="57"/>
          </w:pPr>
        </w:pPrChange>
      </w:pPr>
      <w:del w:id="1286" w:author="Elias De Moraes Fernandes" w:date="2016-11-01T21:42:00Z">
        <w:r w:rsidRPr="003C40B0" w:rsidDel="0057617D">
          <w:rPr>
            <w:rPrChange w:id="1287" w:author="Elias De Moraes Fernandes" w:date="2016-11-01T23:02:00Z">
              <w:rPr>
                <w:i w:val="0"/>
                <w:iCs w:val="0"/>
                <w:noProof/>
              </w:rPr>
            </w:rPrChange>
          </w:rPr>
          <w:delText>Figura  17 - Trecho de código da classe ItemSpawner</w:delText>
        </w:r>
        <w:r w:rsidRPr="003C40B0" w:rsidDel="0057617D">
          <w:rPr>
            <w:rPrChange w:id="1288" w:author="Elias De Moraes Fernandes" w:date="2016-11-01T23:02:00Z">
              <w:rPr>
                <w:noProof/>
              </w:rPr>
            </w:rPrChange>
          </w:rPr>
          <w:tab/>
        </w:r>
      </w:del>
      <w:ins w:id="1289" w:author="Elias De Moraes Fernandes" w:date="2016-10-30T13:19:00Z">
        <w:del w:id="1290" w:author="Elias De Moraes Fernandes" w:date="2016-11-01T21:42:00Z">
          <w:r w:rsidR="00D061FC" w:rsidRPr="003C40B0" w:rsidDel="0057617D">
            <w:rPr>
              <w:rPrChange w:id="1291" w:author="Elias De Moraes Fernandes" w:date="2016-11-01T23:02:00Z">
                <w:rPr>
                  <w:noProof/>
                </w:rPr>
              </w:rPrChange>
            </w:rPr>
            <w:delText>39</w:delText>
          </w:r>
        </w:del>
      </w:ins>
      <w:ins w:id="1292" w:author="Elias De Moraes Fernandes" w:date="2016-10-30T02:24:00Z">
        <w:del w:id="1293" w:author="Elias De Moraes Fernandes" w:date="2016-11-01T21:42:00Z">
          <w:r w:rsidR="00954AE0" w:rsidRPr="003C40B0" w:rsidDel="0057617D">
            <w:rPr>
              <w:rPrChange w:id="1294" w:author="Elias De Moraes Fernandes" w:date="2016-11-01T23:02:00Z">
                <w:rPr>
                  <w:noProof/>
                </w:rPr>
              </w:rPrChange>
            </w:rPr>
            <w:delText>39</w:delText>
          </w:r>
        </w:del>
      </w:ins>
      <w:del w:id="1295" w:author="Elias De Moraes Fernandes" w:date="2016-11-01T21:42:00Z">
        <w:r w:rsidRPr="003C40B0" w:rsidDel="0057617D">
          <w:rPr>
            <w:rPrChange w:id="1296" w:author="Elias De Moraes Fernandes" w:date="2016-11-01T23:02:00Z">
              <w:rPr>
                <w:noProof/>
              </w:rPr>
            </w:rPrChange>
          </w:rPr>
          <w:delText>41</w:delText>
        </w:r>
      </w:del>
      <w:ins w:id="1297" w:author="Convidado" w:date="2016-11-01T09:08:00Z">
        <w:del w:id="1298" w:author="Elias De Moraes Fernandes" w:date="2016-11-01T21:42:00Z">
          <w:r w:rsidR="78EECD5C" w:rsidRPr="003C40B0" w:rsidDel="0057617D">
            <w:rPr>
              <w:rPrChange w:id="1299" w:author="Elias De Moraes Fernandes" w:date="2016-11-01T23:02:00Z">
                <w:rPr/>
              </w:rPrChange>
            </w:rPr>
            <w:delText>39</w:delText>
          </w:r>
        </w:del>
      </w:ins>
    </w:p>
    <w:p w14:paraId="55C8FE6C" w14:textId="77777777" w:rsidR="00BC1E4C" w:rsidRPr="003C40B0" w:rsidDel="0057617D" w:rsidRDefault="00BC1E4C">
      <w:pPr>
        <w:pStyle w:val="Palavras-chave"/>
        <w:jc w:val="left"/>
        <w:rPr>
          <w:del w:id="1300" w:author="Elias De Moraes Fernandes" w:date="2016-11-01T21:42:00Z"/>
          <w:i/>
          <w:rPrChange w:id="1301" w:author="Elias De Moraes Fernandes" w:date="2016-11-01T23:02:00Z">
            <w:rPr>
              <w:del w:id="1302" w:author="Elias De Moraes Fernandes" w:date="2016-11-01T21:42:00Z"/>
              <w:rFonts w:asciiTheme="minorHAnsi" w:eastAsiaTheme="minorEastAsia" w:hAnsiTheme="minorHAnsi" w:cstheme="minorBidi"/>
              <w:i w:val="0"/>
              <w:sz w:val="36"/>
              <w:szCs w:val="24"/>
              <w:lang w:val="en-US"/>
            </w:rPr>
          </w:rPrChange>
        </w:rPr>
        <w:pPrChange w:id="1303" w:author="Elias De Moraes Fernandes" w:date="2016-11-01T23:05:00Z">
          <w:pPr>
            <w:pStyle w:val="TableofFigures"/>
            <w:tabs>
              <w:tab w:val="right" w:pos="9061"/>
            </w:tabs>
            <w:spacing w:before="120" w:after="120"/>
            <w:ind w:right="57"/>
          </w:pPr>
        </w:pPrChange>
      </w:pPr>
      <w:del w:id="1304" w:author="Elias De Moraes Fernandes" w:date="2016-11-01T21:42:00Z">
        <w:r w:rsidRPr="003C40B0" w:rsidDel="0057617D">
          <w:rPr>
            <w:rPrChange w:id="1305" w:author="Elias De Moraes Fernandes" w:date="2016-11-01T23:02:00Z">
              <w:rPr>
                <w:i w:val="0"/>
                <w:iCs w:val="0"/>
                <w:noProof/>
              </w:rPr>
            </w:rPrChange>
          </w:rPr>
          <w:delText>Figura  18 - Código que estrutura criação de Waves</w:delText>
        </w:r>
        <w:r w:rsidRPr="003C40B0" w:rsidDel="0057617D">
          <w:rPr>
            <w:rPrChange w:id="1306" w:author="Elias De Moraes Fernandes" w:date="2016-11-01T23:02:00Z">
              <w:rPr>
                <w:noProof/>
              </w:rPr>
            </w:rPrChange>
          </w:rPr>
          <w:tab/>
        </w:r>
      </w:del>
      <w:ins w:id="1307" w:author="Elias De Moraes Fernandes" w:date="2016-10-30T13:19:00Z">
        <w:del w:id="1308" w:author="Elias De Moraes Fernandes" w:date="2016-11-01T21:42:00Z">
          <w:r w:rsidR="00D061FC" w:rsidRPr="003C40B0" w:rsidDel="0057617D">
            <w:rPr>
              <w:rPrChange w:id="1309" w:author="Elias De Moraes Fernandes" w:date="2016-11-01T23:02:00Z">
                <w:rPr>
                  <w:noProof/>
                </w:rPr>
              </w:rPrChange>
            </w:rPr>
            <w:delText>40</w:delText>
          </w:r>
        </w:del>
      </w:ins>
      <w:ins w:id="1310" w:author="Elias De Moraes Fernandes" w:date="2016-10-30T02:24:00Z">
        <w:del w:id="1311" w:author="Elias De Moraes Fernandes" w:date="2016-11-01T21:42:00Z">
          <w:r w:rsidR="00954AE0" w:rsidRPr="003C40B0" w:rsidDel="0057617D">
            <w:rPr>
              <w:rPrChange w:id="1312" w:author="Elias De Moraes Fernandes" w:date="2016-11-01T23:02:00Z">
                <w:rPr>
                  <w:noProof/>
                </w:rPr>
              </w:rPrChange>
            </w:rPr>
            <w:delText>40</w:delText>
          </w:r>
        </w:del>
      </w:ins>
      <w:del w:id="1313" w:author="Elias De Moraes Fernandes" w:date="2016-11-01T21:42:00Z">
        <w:r w:rsidRPr="003C40B0" w:rsidDel="0057617D">
          <w:rPr>
            <w:rPrChange w:id="1314" w:author="Elias De Moraes Fernandes" w:date="2016-11-01T23:02:00Z">
              <w:rPr>
                <w:noProof/>
              </w:rPr>
            </w:rPrChange>
          </w:rPr>
          <w:delText>42</w:delText>
        </w:r>
      </w:del>
      <w:ins w:id="1315" w:author="Convidado" w:date="2016-11-01T09:08:00Z">
        <w:del w:id="1316" w:author="Elias De Moraes Fernandes" w:date="2016-11-01T21:42:00Z">
          <w:r w:rsidR="78EECD5C" w:rsidRPr="003C40B0" w:rsidDel="0057617D">
            <w:rPr>
              <w:rPrChange w:id="1317" w:author="Elias De Moraes Fernandes" w:date="2016-11-01T23:02:00Z">
                <w:rPr/>
              </w:rPrChange>
            </w:rPr>
            <w:delText>40</w:delText>
          </w:r>
        </w:del>
      </w:ins>
    </w:p>
    <w:p w14:paraId="1AD55B24" w14:textId="77777777" w:rsidR="00BC1E4C" w:rsidRPr="003C40B0" w:rsidDel="0057617D" w:rsidRDefault="00BC1E4C">
      <w:pPr>
        <w:pStyle w:val="Palavras-chave"/>
        <w:jc w:val="left"/>
        <w:rPr>
          <w:del w:id="1318" w:author="Elias De Moraes Fernandes" w:date="2016-11-01T21:42:00Z"/>
          <w:i/>
          <w:rPrChange w:id="1319" w:author="Elias De Moraes Fernandes" w:date="2016-11-01T23:02:00Z">
            <w:rPr>
              <w:del w:id="1320" w:author="Elias De Moraes Fernandes" w:date="2016-11-01T21:42:00Z"/>
              <w:rFonts w:asciiTheme="minorHAnsi" w:eastAsiaTheme="minorEastAsia" w:hAnsiTheme="minorHAnsi" w:cstheme="minorBidi"/>
              <w:i w:val="0"/>
              <w:sz w:val="36"/>
              <w:szCs w:val="24"/>
              <w:lang w:val="en-US"/>
            </w:rPr>
          </w:rPrChange>
        </w:rPr>
        <w:pPrChange w:id="1321" w:author="Elias De Moraes Fernandes" w:date="2016-11-01T23:05:00Z">
          <w:pPr>
            <w:pStyle w:val="TableofFigures"/>
            <w:tabs>
              <w:tab w:val="right" w:pos="9061"/>
            </w:tabs>
            <w:spacing w:before="120" w:after="120"/>
            <w:ind w:right="57"/>
          </w:pPr>
        </w:pPrChange>
      </w:pPr>
      <w:del w:id="1322" w:author="Elias De Moraes Fernandes" w:date="2016-11-01T21:42:00Z">
        <w:r w:rsidRPr="003C40B0" w:rsidDel="0057617D">
          <w:rPr>
            <w:rPrChange w:id="1323" w:author="Elias De Moraes Fernandes" w:date="2016-11-01T23:02:00Z">
              <w:rPr>
                <w:i w:val="0"/>
                <w:iCs w:val="0"/>
                <w:noProof/>
              </w:rPr>
            </w:rPrChange>
          </w:rPr>
          <w:delText>Figura  19 – Tela Splashscreen</w:delText>
        </w:r>
        <w:r w:rsidRPr="003C40B0" w:rsidDel="0057617D">
          <w:rPr>
            <w:rPrChange w:id="1324" w:author="Elias De Moraes Fernandes" w:date="2016-11-01T23:02:00Z">
              <w:rPr>
                <w:noProof/>
              </w:rPr>
            </w:rPrChange>
          </w:rPr>
          <w:tab/>
        </w:r>
      </w:del>
      <w:ins w:id="1325" w:author="Elias De Moraes Fernandes" w:date="2016-10-30T13:19:00Z">
        <w:del w:id="1326" w:author="Elias De Moraes Fernandes" w:date="2016-11-01T21:42:00Z">
          <w:r w:rsidR="00D061FC" w:rsidRPr="003C40B0" w:rsidDel="0057617D">
            <w:rPr>
              <w:rPrChange w:id="1327" w:author="Elias De Moraes Fernandes" w:date="2016-11-01T23:02:00Z">
                <w:rPr>
                  <w:noProof/>
                </w:rPr>
              </w:rPrChange>
            </w:rPr>
            <w:delText>41</w:delText>
          </w:r>
        </w:del>
      </w:ins>
      <w:ins w:id="1328" w:author="Elias De Moraes Fernandes" w:date="2016-10-30T02:24:00Z">
        <w:del w:id="1329" w:author="Elias De Moraes Fernandes" w:date="2016-11-01T21:42:00Z">
          <w:r w:rsidR="00954AE0" w:rsidRPr="003C40B0" w:rsidDel="0057617D">
            <w:rPr>
              <w:rPrChange w:id="1330" w:author="Elias De Moraes Fernandes" w:date="2016-11-01T23:02:00Z">
                <w:rPr>
                  <w:noProof/>
                </w:rPr>
              </w:rPrChange>
            </w:rPr>
            <w:delText>41</w:delText>
          </w:r>
        </w:del>
      </w:ins>
      <w:del w:id="1331" w:author="Elias De Moraes Fernandes" w:date="2016-11-01T21:42:00Z">
        <w:r w:rsidRPr="003C40B0" w:rsidDel="0057617D">
          <w:rPr>
            <w:rPrChange w:id="1332" w:author="Elias De Moraes Fernandes" w:date="2016-11-01T23:02:00Z">
              <w:rPr>
                <w:noProof/>
              </w:rPr>
            </w:rPrChange>
          </w:rPr>
          <w:delText>43</w:delText>
        </w:r>
      </w:del>
      <w:ins w:id="1333" w:author="Convidado" w:date="2016-11-01T09:08:00Z">
        <w:del w:id="1334" w:author="Elias De Moraes Fernandes" w:date="2016-11-01T21:42:00Z">
          <w:r w:rsidR="78EECD5C" w:rsidRPr="003C40B0" w:rsidDel="0057617D">
            <w:rPr>
              <w:rPrChange w:id="1335" w:author="Elias De Moraes Fernandes" w:date="2016-11-01T23:02:00Z">
                <w:rPr/>
              </w:rPrChange>
            </w:rPr>
            <w:delText>41</w:delText>
          </w:r>
        </w:del>
      </w:ins>
    </w:p>
    <w:p w14:paraId="061628C2" w14:textId="77777777" w:rsidR="00BC1E4C" w:rsidRPr="003C40B0" w:rsidDel="0057617D" w:rsidRDefault="00BC1E4C">
      <w:pPr>
        <w:pStyle w:val="Palavras-chave"/>
        <w:jc w:val="left"/>
        <w:rPr>
          <w:del w:id="1336" w:author="Elias De Moraes Fernandes" w:date="2016-11-01T21:42:00Z"/>
          <w:i/>
          <w:rPrChange w:id="1337" w:author="Elias De Moraes Fernandes" w:date="2016-11-01T23:02:00Z">
            <w:rPr>
              <w:del w:id="1338" w:author="Elias De Moraes Fernandes" w:date="2016-11-01T21:42:00Z"/>
              <w:rFonts w:asciiTheme="minorHAnsi" w:eastAsiaTheme="minorEastAsia" w:hAnsiTheme="minorHAnsi" w:cstheme="minorBidi"/>
              <w:i w:val="0"/>
              <w:sz w:val="36"/>
              <w:szCs w:val="24"/>
              <w:lang w:val="en-US"/>
            </w:rPr>
          </w:rPrChange>
        </w:rPr>
        <w:pPrChange w:id="1339" w:author="Elias De Moraes Fernandes" w:date="2016-11-01T23:05:00Z">
          <w:pPr>
            <w:pStyle w:val="TableofFigures"/>
            <w:tabs>
              <w:tab w:val="right" w:pos="9061"/>
            </w:tabs>
            <w:spacing w:before="120" w:after="120"/>
            <w:ind w:right="57"/>
          </w:pPr>
        </w:pPrChange>
      </w:pPr>
      <w:del w:id="1340" w:author="Elias De Moraes Fernandes" w:date="2016-11-01T21:42:00Z">
        <w:r w:rsidRPr="003C40B0" w:rsidDel="0057617D">
          <w:rPr>
            <w:rPrChange w:id="1341" w:author="Elias De Moraes Fernandes" w:date="2016-11-01T23:02:00Z">
              <w:rPr>
                <w:i w:val="0"/>
                <w:iCs w:val="0"/>
                <w:noProof/>
              </w:rPr>
            </w:rPrChange>
          </w:rPr>
          <w:delText>Figura  20 - Tela Principal: Menu do Jogo</w:delText>
        </w:r>
        <w:r w:rsidRPr="003C40B0" w:rsidDel="0057617D">
          <w:rPr>
            <w:rPrChange w:id="1342" w:author="Elias De Moraes Fernandes" w:date="2016-11-01T23:02:00Z">
              <w:rPr>
                <w:noProof/>
              </w:rPr>
            </w:rPrChange>
          </w:rPr>
          <w:tab/>
        </w:r>
      </w:del>
      <w:ins w:id="1343" w:author="Elias De Moraes Fernandes" w:date="2016-10-30T13:19:00Z">
        <w:del w:id="1344" w:author="Elias De Moraes Fernandes" w:date="2016-11-01T21:42:00Z">
          <w:r w:rsidR="00D061FC" w:rsidRPr="003C40B0" w:rsidDel="0057617D">
            <w:rPr>
              <w:rPrChange w:id="1345" w:author="Elias De Moraes Fernandes" w:date="2016-11-01T23:02:00Z">
                <w:rPr>
                  <w:noProof/>
                </w:rPr>
              </w:rPrChange>
            </w:rPr>
            <w:delText>42</w:delText>
          </w:r>
        </w:del>
      </w:ins>
      <w:ins w:id="1346" w:author="Elias De Moraes Fernandes" w:date="2016-10-30T02:24:00Z">
        <w:del w:id="1347" w:author="Elias De Moraes Fernandes" w:date="2016-11-01T21:42:00Z">
          <w:r w:rsidR="00954AE0" w:rsidRPr="003C40B0" w:rsidDel="0057617D">
            <w:rPr>
              <w:rPrChange w:id="1348" w:author="Elias De Moraes Fernandes" w:date="2016-11-01T23:02:00Z">
                <w:rPr>
                  <w:noProof/>
                </w:rPr>
              </w:rPrChange>
            </w:rPr>
            <w:delText>42</w:delText>
          </w:r>
        </w:del>
      </w:ins>
      <w:del w:id="1349" w:author="Elias De Moraes Fernandes" w:date="2016-11-01T21:42:00Z">
        <w:r w:rsidRPr="003C40B0" w:rsidDel="0057617D">
          <w:rPr>
            <w:rPrChange w:id="1350" w:author="Elias De Moraes Fernandes" w:date="2016-11-01T23:02:00Z">
              <w:rPr>
                <w:noProof/>
              </w:rPr>
            </w:rPrChange>
          </w:rPr>
          <w:delText>43</w:delText>
        </w:r>
      </w:del>
      <w:ins w:id="1351" w:author="Convidado" w:date="2016-11-01T09:08:00Z">
        <w:del w:id="1352" w:author="Elias De Moraes Fernandes" w:date="2016-11-01T21:42:00Z">
          <w:r w:rsidR="78EECD5C" w:rsidRPr="003C40B0" w:rsidDel="0057617D">
            <w:rPr>
              <w:rPrChange w:id="1353" w:author="Elias De Moraes Fernandes" w:date="2016-11-01T23:02:00Z">
                <w:rPr/>
              </w:rPrChange>
            </w:rPr>
            <w:delText>42</w:delText>
          </w:r>
        </w:del>
      </w:ins>
    </w:p>
    <w:p w14:paraId="1B264231" w14:textId="77777777" w:rsidR="00BC1E4C" w:rsidRPr="003C40B0" w:rsidDel="0057617D" w:rsidRDefault="00BC1E4C">
      <w:pPr>
        <w:pStyle w:val="Palavras-chave"/>
        <w:jc w:val="left"/>
        <w:rPr>
          <w:del w:id="1354" w:author="Elias De Moraes Fernandes" w:date="2016-11-01T21:42:00Z"/>
          <w:i/>
          <w:rPrChange w:id="1355" w:author="Elias De Moraes Fernandes" w:date="2016-11-01T23:02:00Z">
            <w:rPr>
              <w:del w:id="1356" w:author="Elias De Moraes Fernandes" w:date="2016-11-01T21:42:00Z"/>
              <w:rFonts w:asciiTheme="minorHAnsi" w:eastAsiaTheme="minorEastAsia" w:hAnsiTheme="minorHAnsi" w:cstheme="minorBidi"/>
              <w:i w:val="0"/>
              <w:sz w:val="36"/>
              <w:szCs w:val="24"/>
              <w:lang w:val="en-US"/>
            </w:rPr>
          </w:rPrChange>
        </w:rPr>
        <w:pPrChange w:id="1357" w:author="Elias De Moraes Fernandes" w:date="2016-11-01T23:05:00Z">
          <w:pPr>
            <w:pStyle w:val="TableofFigures"/>
            <w:tabs>
              <w:tab w:val="right" w:pos="9061"/>
            </w:tabs>
            <w:spacing w:before="120" w:after="120"/>
            <w:ind w:right="57"/>
          </w:pPr>
        </w:pPrChange>
      </w:pPr>
      <w:del w:id="1358" w:author="Elias De Moraes Fernandes" w:date="2016-11-01T21:42:00Z">
        <w:r w:rsidRPr="003C40B0" w:rsidDel="0057617D">
          <w:rPr>
            <w:rPrChange w:id="1359" w:author="Elias De Moraes Fernandes" w:date="2016-11-01T23:02:00Z">
              <w:rPr>
                <w:i w:val="0"/>
                <w:iCs w:val="0"/>
                <w:noProof/>
              </w:rPr>
            </w:rPrChange>
          </w:rPr>
          <w:delText>Figura  21 – Tela do Quiz</w:delText>
        </w:r>
        <w:r w:rsidRPr="003C40B0" w:rsidDel="0057617D">
          <w:rPr>
            <w:rPrChange w:id="1360" w:author="Elias De Moraes Fernandes" w:date="2016-11-01T23:02:00Z">
              <w:rPr>
                <w:noProof/>
              </w:rPr>
            </w:rPrChange>
          </w:rPr>
          <w:tab/>
        </w:r>
      </w:del>
      <w:ins w:id="1361" w:author="Elias De Moraes Fernandes" w:date="2016-10-30T13:19:00Z">
        <w:del w:id="1362" w:author="Elias De Moraes Fernandes" w:date="2016-11-01T21:42:00Z">
          <w:r w:rsidR="00D061FC" w:rsidRPr="003C40B0" w:rsidDel="0057617D">
            <w:rPr>
              <w:rPrChange w:id="1363" w:author="Elias De Moraes Fernandes" w:date="2016-11-01T23:02:00Z">
                <w:rPr>
                  <w:noProof/>
                </w:rPr>
              </w:rPrChange>
            </w:rPr>
            <w:delText>42</w:delText>
          </w:r>
        </w:del>
      </w:ins>
      <w:ins w:id="1364" w:author="Elias De Moraes Fernandes" w:date="2016-10-30T02:24:00Z">
        <w:del w:id="1365" w:author="Elias De Moraes Fernandes" w:date="2016-11-01T21:42:00Z">
          <w:r w:rsidR="00954AE0" w:rsidRPr="003C40B0" w:rsidDel="0057617D">
            <w:rPr>
              <w:rPrChange w:id="1366" w:author="Elias De Moraes Fernandes" w:date="2016-11-01T23:02:00Z">
                <w:rPr>
                  <w:noProof/>
                </w:rPr>
              </w:rPrChange>
            </w:rPr>
            <w:delText>42</w:delText>
          </w:r>
        </w:del>
      </w:ins>
      <w:del w:id="1367" w:author="Elias De Moraes Fernandes" w:date="2016-11-01T21:42:00Z">
        <w:r w:rsidRPr="003C40B0" w:rsidDel="0057617D">
          <w:rPr>
            <w:rPrChange w:id="1368" w:author="Elias De Moraes Fernandes" w:date="2016-11-01T23:02:00Z">
              <w:rPr>
                <w:noProof/>
              </w:rPr>
            </w:rPrChange>
          </w:rPr>
          <w:delText>44</w:delText>
        </w:r>
      </w:del>
      <w:ins w:id="1369" w:author="Convidado" w:date="2016-11-01T09:08:00Z">
        <w:del w:id="1370" w:author="Elias De Moraes Fernandes" w:date="2016-11-01T21:42:00Z">
          <w:r w:rsidR="78EECD5C" w:rsidRPr="003C40B0" w:rsidDel="0057617D">
            <w:rPr>
              <w:rPrChange w:id="1371" w:author="Elias De Moraes Fernandes" w:date="2016-11-01T23:02:00Z">
                <w:rPr/>
              </w:rPrChange>
            </w:rPr>
            <w:delText>42</w:delText>
          </w:r>
        </w:del>
      </w:ins>
    </w:p>
    <w:p w14:paraId="25C60F9E" w14:textId="77777777" w:rsidR="00BC1E4C" w:rsidRPr="003C40B0" w:rsidDel="0057617D" w:rsidRDefault="00BC1E4C">
      <w:pPr>
        <w:pStyle w:val="Palavras-chave"/>
        <w:jc w:val="left"/>
        <w:rPr>
          <w:del w:id="1372" w:author="Elias De Moraes Fernandes" w:date="2016-11-01T21:42:00Z"/>
          <w:i/>
          <w:rPrChange w:id="1373" w:author="Elias De Moraes Fernandes" w:date="2016-11-01T23:02:00Z">
            <w:rPr>
              <w:del w:id="1374" w:author="Elias De Moraes Fernandes" w:date="2016-11-01T21:42:00Z"/>
              <w:rFonts w:asciiTheme="minorHAnsi" w:eastAsiaTheme="minorEastAsia" w:hAnsiTheme="minorHAnsi" w:cstheme="minorBidi"/>
              <w:i w:val="0"/>
              <w:sz w:val="36"/>
              <w:szCs w:val="24"/>
              <w:lang w:val="en-US"/>
            </w:rPr>
          </w:rPrChange>
        </w:rPr>
        <w:pPrChange w:id="1375" w:author="Elias De Moraes Fernandes" w:date="2016-11-01T23:05:00Z">
          <w:pPr>
            <w:pStyle w:val="TableofFigures"/>
            <w:tabs>
              <w:tab w:val="right" w:pos="9061"/>
            </w:tabs>
            <w:spacing w:before="120" w:after="120"/>
            <w:ind w:right="57"/>
          </w:pPr>
        </w:pPrChange>
      </w:pPr>
      <w:del w:id="1376" w:author="Elias De Moraes Fernandes" w:date="2016-11-01T21:42:00Z">
        <w:r w:rsidRPr="003C40B0" w:rsidDel="0057617D">
          <w:rPr>
            <w:rPrChange w:id="1377" w:author="Elias De Moraes Fernandes" w:date="2016-11-01T23:02:00Z">
              <w:rPr>
                <w:i w:val="0"/>
                <w:iCs w:val="0"/>
                <w:noProof/>
              </w:rPr>
            </w:rPrChange>
          </w:rPr>
          <w:delText>Figura  22 - Gameplay do Jogo</w:delText>
        </w:r>
        <w:r w:rsidRPr="003C40B0" w:rsidDel="0057617D">
          <w:rPr>
            <w:rPrChange w:id="1378" w:author="Elias De Moraes Fernandes" w:date="2016-11-01T23:02:00Z">
              <w:rPr>
                <w:noProof/>
              </w:rPr>
            </w:rPrChange>
          </w:rPr>
          <w:tab/>
        </w:r>
      </w:del>
      <w:ins w:id="1379" w:author="Elias De Moraes Fernandes" w:date="2016-10-30T13:19:00Z">
        <w:del w:id="1380" w:author="Elias De Moraes Fernandes" w:date="2016-11-01T21:42:00Z">
          <w:r w:rsidR="00D061FC" w:rsidRPr="003C40B0" w:rsidDel="0057617D">
            <w:rPr>
              <w:rPrChange w:id="1381" w:author="Elias De Moraes Fernandes" w:date="2016-11-01T23:02:00Z">
                <w:rPr>
                  <w:noProof/>
                </w:rPr>
              </w:rPrChange>
            </w:rPr>
            <w:delText>44</w:delText>
          </w:r>
        </w:del>
      </w:ins>
      <w:ins w:id="1382" w:author="Elias De Moraes Fernandes" w:date="2016-10-30T02:24:00Z">
        <w:del w:id="1383" w:author="Elias De Moraes Fernandes" w:date="2016-11-01T21:42:00Z">
          <w:r w:rsidR="00954AE0" w:rsidRPr="003C40B0" w:rsidDel="0057617D">
            <w:rPr>
              <w:rPrChange w:id="1384" w:author="Elias De Moraes Fernandes" w:date="2016-11-01T23:02:00Z">
                <w:rPr>
                  <w:noProof/>
                </w:rPr>
              </w:rPrChange>
            </w:rPr>
            <w:delText>44</w:delText>
          </w:r>
        </w:del>
      </w:ins>
      <w:del w:id="1385" w:author="Elias De Moraes Fernandes" w:date="2016-11-01T21:42:00Z">
        <w:r w:rsidRPr="003C40B0" w:rsidDel="0057617D">
          <w:rPr>
            <w:rPrChange w:id="1386" w:author="Elias De Moraes Fernandes" w:date="2016-11-01T23:02:00Z">
              <w:rPr>
                <w:noProof/>
              </w:rPr>
            </w:rPrChange>
          </w:rPr>
          <w:delText>45</w:delText>
        </w:r>
      </w:del>
      <w:ins w:id="1387" w:author="Convidado" w:date="2016-11-01T09:08:00Z">
        <w:del w:id="1388" w:author="Elias De Moraes Fernandes" w:date="2016-11-01T21:42:00Z">
          <w:r w:rsidR="78EECD5C" w:rsidRPr="003C40B0" w:rsidDel="0057617D">
            <w:rPr>
              <w:rPrChange w:id="1389" w:author="Elias De Moraes Fernandes" w:date="2016-11-01T23:02:00Z">
                <w:rPr/>
              </w:rPrChange>
            </w:rPr>
            <w:delText>44</w:delText>
          </w:r>
        </w:del>
      </w:ins>
    </w:p>
    <w:p w14:paraId="3A51F49E" w14:textId="77777777" w:rsidR="00BC1E4C" w:rsidRPr="003C40B0" w:rsidDel="0057617D" w:rsidRDefault="00BC1E4C">
      <w:pPr>
        <w:pStyle w:val="Palavras-chave"/>
        <w:jc w:val="left"/>
        <w:rPr>
          <w:del w:id="1390" w:author="Elias De Moraes Fernandes" w:date="2016-11-01T21:42:00Z"/>
          <w:i/>
          <w:rPrChange w:id="1391" w:author="Elias De Moraes Fernandes" w:date="2016-11-01T23:02:00Z">
            <w:rPr>
              <w:del w:id="1392" w:author="Elias De Moraes Fernandes" w:date="2016-11-01T21:42:00Z"/>
              <w:rFonts w:asciiTheme="minorHAnsi" w:eastAsiaTheme="minorEastAsia" w:hAnsiTheme="minorHAnsi" w:cstheme="minorBidi"/>
              <w:i w:val="0"/>
              <w:sz w:val="36"/>
              <w:szCs w:val="24"/>
              <w:lang w:val="en-US"/>
            </w:rPr>
          </w:rPrChange>
        </w:rPr>
        <w:pPrChange w:id="1393" w:author="Elias De Moraes Fernandes" w:date="2016-11-01T23:05:00Z">
          <w:pPr>
            <w:pStyle w:val="TableofFigures"/>
            <w:tabs>
              <w:tab w:val="right" w:pos="9061"/>
            </w:tabs>
            <w:spacing w:before="120" w:after="120"/>
            <w:ind w:right="57"/>
          </w:pPr>
        </w:pPrChange>
      </w:pPr>
      <w:del w:id="1394" w:author="Elias De Moraes Fernandes" w:date="2016-11-01T21:42:00Z">
        <w:r w:rsidRPr="003C40B0" w:rsidDel="0057617D">
          <w:rPr>
            <w:rPrChange w:id="1395" w:author="Elias De Moraes Fernandes" w:date="2016-11-01T23:02:00Z">
              <w:rPr>
                <w:i w:val="0"/>
                <w:iCs w:val="0"/>
                <w:noProof/>
              </w:rPr>
            </w:rPrChange>
          </w:rPr>
          <w:delText>Figura  23 - Tela EndScreen do jogo Nonda mostrando pontuação e desbloqueios de coletátveis</w:delText>
        </w:r>
        <w:r w:rsidRPr="003C40B0" w:rsidDel="0057617D">
          <w:rPr>
            <w:rPrChange w:id="1396" w:author="Elias De Moraes Fernandes" w:date="2016-11-01T23:02:00Z">
              <w:rPr>
                <w:noProof/>
              </w:rPr>
            </w:rPrChange>
          </w:rPr>
          <w:tab/>
        </w:r>
      </w:del>
      <w:ins w:id="1397" w:author="Elias De Moraes Fernandes" w:date="2016-10-30T13:19:00Z">
        <w:del w:id="1398" w:author="Elias De Moraes Fernandes" w:date="2016-11-01T21:42:00Z">
          <w:r w:rsidR="00D061FC" w:rsidRPr="003C40B0" w:rsidDel="0057617D">
            <w:rPr>
              <w:rPrChange w:id="1399" w:author="Elias De Moraes Fernandes" w:date="2016-11-01T23:02:00Z">
                <w:rPr>
                  <w:noProof/>
                </w:rPr>
              </w:rPrChange>
            </w:rPr>
            <w:delText>44</w:delText>
          </w:r>
        </w:del>
      </w:ins>
      <w:ins w:id="1400" w:author="Elias De Moraes Fernandes" w:date="2016-10-30T02:24:00Z">
        <w:del w:id="1401" w:author="Elias De Moraes Fernandes" w:date="2016-11-01T21:42:00Z">
          <w:r w:rsidR="00954AE0" w:rsidRPr="003C40B0" w:rsidDel="0057617D">
            <w:rPr>
              <w:rPrChange w:id="1402" w:author="Elias De Moraes Fernandes" w:date="2016-11-01T23:02:00Z">
                <w:rPr>
                  <w:noProof/>
                </w:rPr>
              </w:rPrChange>
            </w:rPr>
            <w:delText>44</w:delText>
          </w:r>
        </w:del>
      </w:ins>
      <w:del w:id="1403" w:author="Elias De Moraes Fernandes" w:date="2016-11-01T21:42:00Z">
        <w:r w:rsidRPr="003C40B0" w:rsidDel="0057617D">
          <w:rPr>
            <w:rPrChange w:id="1404" w:author="Elias De Moraes Fernandes" w:date="2016-11-01T23:02:00Z">
              <w:rPr>
                <w:noProof/>
              </w:rPr>
            </w:rPrChange>
          </w:rPr>
          <w:delText>45</w:delText>
        </w:r>
      </w:del>
      <w:ins w:id="1405" w:author="Convidado" w:date="2016-11-01T09:08:00Z">
        <w:del w:id="1406" w:author="Elias De Moraes Fernandes" w:date="2016-11-01T21:42:00Z">
          <w:r w:rsidR="78EECD5C" w:rsidRPr="003C40B0" w:rsidDel="0057617D">
            <w:rPr>
              <w:rPrChange w:id="1407" w:author="Elias De Moraes Fernandes" w:date="2016-11-01T23:02:00Z">
                <w:rPr/>
              </w:rPrChange>
            </w:rPr>
            <w:delText>44</w:delText>
          </w:r>
        </w:del>
      </w:ins>
    </w:p>
    <w:p w14:paraId="75223187" w14:textId="77777777" w:rsidR="00BC1E4C" w:rsidRPr="003C40B0" w:rsidDel="0057617D" w:rsidRDefault="00BC1E4C">
      <w:pPr>
        <w:pStyle w:val="Palavras-chave"/>
        <w:jc w:val="left"/>
        <w:rPr>
          <w:del w:id="1408" w:author="Elias De Moraes Fernandes" w:date="2016-11-01T21:42:00Z"/>
          <w:i/>
          <w:rPrChange w:id="1409" w:author="Elias De Moraes Fernandes" w:date="2016-11-01T23:02:00Z">
            <w:rPr>
              <w:del w:id="1410" w:author="Elias De Moraes Fernandes" w:date="2016-11-01T21:42:00Z"/>
              <w:rFonts w:asciiTheme="minorHAnsi" w:eastAsiaTheme="minorEastAsia" w:hAnsiTheme="minorHAnsi" w:cstheme="minorBidi"/>
              <w:i w:val="0"/>
              <w:sz w:val="36"/>
              <w:szCs w:val="24"/>
              <w:lang w:val="en-US"/>
            </w:rPr>
          </w:rPrChange>
        </w:rPr>
        <w:pPrChange w:id="1411" w:author="Elias De Moraes Fernandes" w:date="2016-11-01T23:05:00Z">
          <w:pPr>
            <w:pStyle w:val="TableofFigures"/>
            <w:tabs>
              <w:tab w:val="right" w:pos="9061"/>
            </w:tabs>
            <w:spacing w:before="120" w:after="120"/>
            <w:ind w:right="57"/>
          </w:pPr>
        </w:pPrChange>
      </w:pPr>
      <w:del w:id="1412" w:author="Elias De Moraes Fernandes" w:date="2016-11-01T21:42:00Z">
        <w:r w:rsidRPr="003C40B0" w:rsidDel="0057617D">
          <w:rPr>
            <w:rPrChange w:id="1413" w:author="Elias De Moraes Fernandes" w:date="2016-11-01T23:02:00Z">
              <w:rPr>
                <w:i w:val="0"/>
                <w:iCs w:val="0"/>
                <w:noProof/>
              </w:rPr>
            </w:rPrChange>
          </w:rPr>
          <w:delText>Figura  24 - Tela com informação sobre um item coletável</w:delText>
        </w:r>
        <w:r w:rsidRPr="003C40B0" w:rsidDel="0057617D">
          <w:rPr>
            <w:rPrChange w:id="1414" w:author="Elias De Moraes Fernandes" w:date="2016-11-01T23:02:00Z">
              <w:rPr>
                <w:noProof/>
              </w:rPr>
            </w:rPrChange>
          </w:rPr>
          <w:tab/>
        </w:r>
      </w:del>
      <w:ins w:id="1415" w:author="Elias De Moraes Fernandes" w:date="2016-10-30T13:19:00Z">
        <w:del w:id="1416" w:author="Elias De Moraes Fernandes" w:date="2016-11-01T21:42:00Z">
          <w:r w:rsidR="00D061FC" w:rsidRPr="003C40B0" w:rsidDel="0057617D">
            <w:rPr>
              <w:rPrChange w:id="1417" w:author="Elias De Moraes Fernandes" w:date="2016-11-01T23:02:00Z">
                <w:rPr>
                  <w:noProof/>
                </w:rPr>
              </w:rPrChange>
            </w:rPr>
            <w:delText>45</w:delText>
          </w:r>
        </w:del>
      </w:ins>
      <w:ins w:id="1418" w:author="Elias De Moraes Fernandes" w:date="2016-10-30T02:24:00Z">
        <w:del w:id="1419" w:author="Elias De Moraes Fernandes" w:date="2016-11-01T21:42:00Z">
          <w:r w:rsidR="00954AE0" w:rsidRPr="003C40B0" w:rsidDel="0057617D">
            <w:rPr>
              <w:rPrChange w:id="1420" w:author="Elias De Moraes Fernandes" w:date="2016-11-01T23:02:00Z">
                <w:rPr>
                  <w:noProof/>
                </w:rPr>
              </w:rPrChange>
            </w:rPr>
            <w:delText>45</w:delText>
          </w:r>
        </w:del>
      </w:ins>
      <w:del w:id="1421" w:author="Elias De Moraes Fernandes" w:date="2016-11-01T21:42:00Z">
        <w:r w:rsidRPr="003C40B0" w:rsidDel="0057617D">
          <w:rPr>
            <w:rPrChange w:id="1422" w:author="Elias De Moraes Fernandes" w:date="2016-11-01T23:02:00Z">
              <w:rPr>
                <w:noProof/>
              </w:rPr>
            </w:rPrChange>
          </w:rPr>
          <w:delText>46</w:delText>
        </w:r>
      </w:del>
      <w:ins w:id="1423" w:author="Convidado" w:date="2016-11-01T09:08:00Z">
        <w:del w:id="1424" w:author="Elias De Moraes Fernandes" w:date="2016-11-01T21:42:00Z">
          <w:r w:rsidR="78EECD5C" w:rsidRPr="003C40B0" w:rsidDel="0057617D">
            <w:rPr>
              <w:rPrChange w:id="1425" w:author="Elias De Moraes Fernandes" w:date="2016-11-01T23:02:00Z">
                <w:rPr/>
              </w:rPrChange>
            </w:rPr>
            <w:delText>45</w:delText>
          </w:r>
        </w:del>
      </w:ins>
    </w:p>
    <w:p w14:paraId="3BD309F8" w14:textId="77777777" w:rsidR="00BC1E4C" w:rsidRPr="003C40B0" w:rsidDel="0057617D" w:rsidRDefault="00BC1E4C">
      <w:pPr>
        <w:pStyle w:val="Palavras-chave"/>
        <w:jc w:val="left"/>
        <w:rPr>
          <w:del w:id="1426" w:author="Elias De Moraes Fernandes" w:date="2016-11-01T21:42:00Z"/>
          <w:i/>
          <w:rPrChange w:id="1427" w:author="Elias De Moraes Fernandes" w:date="2016-11-01T23:02:00Z">
            <w:rPr>
              <w:del w:id="1428" w:author="Elias De Moraes Fernandes" w:date="2016-11-01T21:42:00Z"/>
              <w:rFonts w:asciiTheme="minorHAnsi" w:eastAsiaTheme="minorEastAsia" w:hAnsiTheme="minorHAnsi" w:cstheme="minorBidi"/>
              <w:i w:val="0"/>
              <w:sz w:val="36"/>
              <w:szCs w:val="24"/>
              <w:lang w:val="en-US"/>
            </w:rPr>
          </w:rPrChange>
        </w:rPr>
        <w:pPrChange w:id="1429" w:author="Elias De Moraes Fernandes" w:date="2016-11-01T23:05:00Z">
          <w:pPr>
            <w:pStyle w:val="TableofFigures"/>
            <w:tabs>
              <w:tab w:val="right" w:pos="9061"/>
            </w:tabs>
            <w:spacing w:before="120" w:after="120"/>
            <w:ind w:right="57"/>
          </w:pPr>
        </w:pPrChange>
      </w:pPr>
      <w:del w:id="1430" w:author="Elias De Moraes Fernandes" w:date="2016-11-01T21:42:00Z">
        <w:r w:rsidRPr="003C40B0" w:rsidDel="0057617D">
          <w:rPr>
            <w:rPrChange w:id="1431" w:author="Elias De Moraes Fernandes" w:date="2016-11-01T23:02:00Z">
              <w:rPr>
                <w:i w:val="0"/>
                <w:iCs w:val="0"/>
                <w:noProof/>
              </w:rPr>
            </w:rPrChange>
          </w:rPr>
          <w:delText>Figura  25 - Cronograma completo de atividades semanais</w:delText>
        </w:r>
        <w:r w:rsidRPr="003C40B0" w:rsidDel="0057617D">
          <w:rPr>
            <w:rPrChange w:id="1432" w:author="Elias De Moraes Fernandes" w:date="2016-11-01T23:02:00Z">
              <w:rPr>
                <w:noProof/>
              </w:rPr>
            </w:rPrChange>
          </w:rPr>
          <w:tab/>
        </w:r>
      </w:del>
      <w:ins w:id="1433" w:author="Elias De Moraes Fernandes" w:date="2016-10-30T13:19:00Z">
        <w:del w:id="1434" w:author="Elias De Moraes Fernandes" w:date="2016-11-01T21:42:00Z">
          <w:r w:rsidR="00D061FC" w:rsidRPr="003C40B0" w:rsidDel="0057617D">
            <w:rPr>
              <w:rPrChange w:id="1435" w:author="Elias De Moraes Fernandes" w:date="2016-11-01T23:02:00Z">
                <w:rPr>
                  <w:noProof/>
                </w:rPr>
              </w:rPrChange>
            </w:rPr>
            <w:delText>47</w:delText>
          </w:r>
        </w:del>
      </w:ins>
      <w:ins w:id="1436" w:author="Elias De Moraes Fernandes" w:date="2016-10-30T02:24:00Z">
        <w:del w:id="1437" w:author="Elias De Moraes Fernandes" w:date="2016-11-01T21:42:00Z">
          <w:r w:rsidR="00954AE0" w:rsidRPr="003C40B0" w:rsidDel="0057617D">
            <w:rPr>
              <w:rPrChange w:id="1438" w:author="Elias De Moraes Fernandes" w:date="2016-11-01T23:02:00Z">
                <w:rPr>
                  <w:noProof/>
                </w:rPr>
              </w:rPrChange>
            </w:rPr>
            <w:delText>47</w:delText>
          </w:r>
        </w:del>
      </w:ins>
      <w:del w:id="1439" w:author="Elias De Moraes Fernandes" w:date="2016-11-01T21:42:00Z">
        <w:r w:rsidRPr="003C40B0" w:rsidDel="0057617D">
          <w:rPr>
            <w:rPrChange w:id="1440" w:author="Elias De Moraes Fernandes" w:date="2016-11-01T23:02:00Z">
              <w:rPr>
                <w:noProof/>
              </w:rPr>
            </w:rPrChange>
          </w:rPr>
          <w:delText>48</w:delText>
        </w:r>
      </w:del>
      <w:ins w:id="1441" w:author="Convidado" w:date="2016-11-01T09:08:00Z">
        <w:del w:id="1442" w:author="Elias De Moraes Fernandes" w:date="2016-11-01T21:42:00Z">
          <w:r w:rsidR="78EECD5C" w:rsidRPr="003C40B0" w:rsidDel="0057617D">
            <w:rPr>
              <w:rPrChange w:id="1443" w:author="Elias De Moraes Fernandes" w:date="2016-11-01T23:02:00Z">
                <w:rPr/>
              </w:rPrChange>
            </w:rPr>
            <w:delText>47</w:delText>
          </w:r>
        </w:del>
      </w:ins>
    </w:p>
    <w:p w14:paraId="58B33E8C" w14:textId="24E92197" w:rsidR="00545667" w:rsidRPr="00F97842" w:rsidDel="003B7ED4" w:rsidRDefault="00DD492F">
      <w:pPr>
        <w:pStyle w:val="Palavras-chave"/>
        <w:jc w:val="left"/>
        <w:rPr>
          <w:del w:id="1444" w:author="Elias De Moraes Fernandes" w:date="2016-11-01T23:03:00Z"/>
          <w:rFonts w:eastAsia="Times New Roman"/>
        </w:rPr>
        <w:pPrChange w:id="1445" w:author="Elias De Moraes Fernandes" w:date="2016-11-01T23:05:00Z">
          <w:pPr/>
        </w:pPrChange>
      </w:pPr>
      <w:r w:rsidRPr="003C40B0">
        <w:rPr>
          <w:rPrChange w:id="1446" w:author="Elias De Moraes Fernandes" w:date="2016-11-01T23:02:00Z">
            <w:rPr/>
          </w:rPrChange>
        </w:rPr>
        <w:fldChar w:fldCharType="end"/>
      </w:r>
    </w:p>
    <w:p w14:paraId="6DAC27DB" w14:textId="42ED2878" w:rsidR="00120E5B" w:rsidRDefault="00120E5B">
      <w:pPr>
        <w:pStyle w:val="Palavras-chave"/>
        <w:jc w:val="left"/>
        <w:rPr>
          <w:bCs/>
        </w:rPr>
        <w:pPrChange w:id="1447" w:author="Elias De Moraes Fernandes" w:date="2016-11-01T23:05:00Z">
          <w:pPr>
            <w:spacing w:after="200" w:line="276" w:lineRule="auto"/>
          </w:pPr>
        </w:pPrChange>
      </w:pPr>
      <w:r>
        <w:br w:type="page"/>
      </w:r>
    </w:p>
    <w:p w14:paraId="6F736629" w14:textId="0C16E0C5" w:rsidR="00545667" w:rsidRPr="00DB0DE8" w:rsidRDefault="00545667" w:rsidP="00634A79">
      <w:pPr>
        <w:pStyle w:val="Heading6"/>
      </w:pPr>
      <w:r w:rsidRPr="00DB0DE8">
        <w:lastRenderedPageBreak/>
        <w:t>LISTA DE SIGLAS</w:t>
      </w:r>
    </w:p>
    <w:p w14:paraId="13FF33C4" w14:textId="77777777" w:rsidR="00545667" w:rsidRPr="00F97842" w:rsidRDefault="00545667">
      <w:pPr>
        <w:pStyle w:val="Palavras-chave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11"/>
        <w:gridCol w:w="6076"/>
      </w:tblGrid>
      <w:tr w:rsidR="005B530B" w:rsidRPr="006605FF" w14:paraId="4F42F2DD" w14:textId="77777777" w:rsidTr="5816E76D">
        <w:trPr>
          <w:trHeight w:val="633"/>
        </w:trPr>
        <w:tc>
          <w:tcPr>
            <w:tcW w:w="3211" w:type="dxa"/>
          </w:tcPr>
          <w:p w14:paraId="588F5283" w14:textId="77777777" w:rsidR="005B530B" w:rsidRPr="006605FF" w:rsidRDefault="005B530B">
            <w:pPr>
              <w:rPr>
                <w:bCs/>
                <w:rPrChange w:id="1448" w:author="Elias De Moraes Fernandes" w:date="2016-11-01T23:16:00Z">
                  <w:rPr>
                    <w:b/>
                  </w:rPr>
                </w:rPrChange>
              </w:rPr>
            </w:pPr>
            <w:r w:rsidRPr="006605FF">
              <w:rPr>
                <w:bCs/>
                <w:rPrChange w:id="1449" w:author="Elias De Moraes Fernandes" w:date="2016-11-01T23:16:00Z">
                  <w:rPr>
                    <w:b/>
                  </w:rPr>
                </w:rPrChange>
              </w:rPr>
              <w:t>ABRALPE</w:t>
            </w:r>
          </w:p>
        </w:tc>
        <w:tc>
          <w:tcPr>
            <w:tcW w:w="6077" w:type="dxa"/>
          </w:tcPr>
          <w:p w14:paraId="0D5D4C40" w14:textId="222DD6F7" w:rsidR="005B530B" w:rsidRPr="006605FF" w:rsidRDefault="005B530B">
            <w:pPr>
              <w:rPr>
                <w:bCs/>
                <w:rPrChange w:id="1450" w:author="Elias De Moraes Fernandes" w:date="2016-11-01T23:16:00Z">
                  <w:rPr>
                    <w:b/>
                  </w:rPr>
                </w:rPrChange>
              </w:rPr>
            </w:pPr>
            <w:r w:rsidRPr="006605FF">
              <w:rPr>
                <w:bCs/>
                <w:rPrChange w:id="1451" w:author="Elias De Moraes Fernandes" w:date="2016-11-01T23:16:00Z">
                  <w:rPr>
                    <w:b/>
                  </w:rPr>
                </w:rPrChange>
              </w:rPr>
              <w:t>Associação Brasileira das Empresas de Limpeza Pública e Resíduos Especiais</w:t>
            </w:r>
          </w:p>
        </w:tc>
      </w:tr>
      <w:tr w:rsidR="005B530B" w:rsidRPr="006605FF" w14:paraId="2055CE15" w14:textId="77777777" w:rsidTr="5816E76D">
        <w:trPr>
          <w:trHeight w:val="606"/>
        </w:trPr>
        <w:tc>
          <w:tcPr>
            <w:tcW w:w="3211" w:type="dxa"/>
          </w:tcPr>
          <w:p w14:paraId="566BEA4A" w14:textId="77777777" w:rsidR="005B530B" w:rsidRPr="006605FF" w:rsidRDefault="005B530B">
            <w:pPr>
              <w:rPr>
                <w:bCs/>
                <w:rPrChange w:id="1452" w:author="Elias De Moraes Fernandes" w:date="2016-11-01T23:16:00Z">
                  <w:rPr>
                    <w:b/>
                  </w:rPr>
                </w:rPrChange>
              </w:rPr>
            </w:pPr>
            <w:r w:rsidRPr="006605FF">
              <w:rPr>
                <w:bCs/>
                <w:rPrChange w:id="1453" w:author="Elias De Moraes Fernandes" w:date="2016-11-01T23:16:00Z">
                  <w:rPr>
                    <w:b/>
                  </w:rPr>
                </w:rPrChange>
              </w:rPr>
              <w:t>CNUMAD</w:t>
            </w:r>
          </w:p>
        </w:tc>
        <w:tc>
          <w:tcPr>
            <w:tcW w:w="6077" w:type="dxa"/>
          </w:tcPr>
          <w:p w14:paraId="63CEC657" w14:textId="77777777" w:rsidR="00972B96" w:rsidRPr="006605FF" w:rsidRDefault="005B530B">
            <w:pPr>
              <w:rPr>
                <w:bCs/>
                <w:rPrChange w:id="1454" w:author="Elias De Moraes Fernandes" w:date="2016-11-01T23:16:00Z">
                  <w:rPr>
                    <w:b/>
                  </w:rPr>
                </w:rPrChange>
              </w:rPr>
            </w:pPr>
            <w:r w:rsidRPr="006605FF">
              <w:rPr>
                <w:bCs/>
                <w:rPrChange w:id="1455" w:author="Elias De Moraes Fernandes" w:date="2016-11-01T23:16:00Z">
                  <w:rPr>
                    <w:b/>
                  </w:rPr>
                </w:rPrChange>
              </w:rPr>
              <w:t>Conferência das Nações Unidas sobre o Meio Ambiente e</w:t>
            </w:r>
          </w:p>
          <w:p w14:paraId="05080934" w14:textId="539C7DAC" w:rsidR="005B530B" w:rsidRPr="006605FF" w:rsidRDefault="005B530B">
            <w:pPr>
              <w:rPr>
                <w:bCs/>
                <w:rPrChange w:id="1456" w:author="Elias De Moraes Fernandes" w:date="2016-11-01T23:16:00Z">
                  <w:rPr>
                    <w:b/>
                  </w:rPr>
                </w:rPrChange>
              </w:rPr>
            </w:pPr>
            <w:r w:rsidRPr="006605FF">
              <w:rPr>
                <w:bCs/>
                <w:rPrChange w:id="1457" w:author="Elias De Moraes Fernandes" w:date="2016-11-01T23:16:00Z">
                  <w:rPr>
                    <w:b/>
                  </w:rPr>
                </w:rPrChange>
              </w:rPr>
              <w:t>Desenvolvimento</w:t>
            </w:r>
          </w:p>
        </w:tc>
      </w:tr>
      <w:tr w:rsidR="005B530B" w:rsidRPr="006605FF" w14:paraId="3E96496F" w14:textId="77777777" w:rsidTr="5816E76D">
        <w:trPr>
          <w:trHeight w:val="397"/>
        </w:trPr>
        <w:tc>
          <w:tcPr>
            <w:tcW w:w="3211" w:type="dxa"/>
          </w:tcPr>
          <w:p w14:paraId="16CFCC54" w14:textId="77777777" w:rsidR="005B530B" w:rsidRPr="006605FF" w:rsidRDefault="005B530B">
            <w:pPr>
              <w:rPr>
                <w:bCs/>
                <w:rPrChange w:id="1458" w:author="Elias De Moraes Fernandes" w:date="2016-11-01T23:16:00Z">
                  <w:rPr>
                    <w:b/>
                  </w:rPr>
                </w:rPrChange>
              </w:rPr>
            </w:pPr>
            <w:r w:rsidRPr="006605FF">
              <w:rPr>
                <w:bCs/>
                <w:rPrChange w:id="1459" w:author="Elias De Moraes Fernandes" w:date="2016-11-01T23:16:00Z">
                  <w:rPr>
                    <w:b/>
                  </w:rPr>
                </w:rPrChange>
              </w:rPr>
              <w:t>DAQBI</w:t>
            </w:r>
          </w:p>
        </w:tc>
        <w:tc>
          <w:tcPr>
            <w:tcW w:w="6077" w:type="dxa"/>
          </w:tcPr>
          <w:p w14:paraId="3CDE7E0B" w14:textId="358E1550" w:rsidR="005B530B" w:rsidRPr="006605FF" w:rsidRDefault="005B530B">
            <w:pPr>
              <w:rPr>
                <w:bCs/>
                <w:rPrChange w:id="1460" w:author="Elias De Moraes Fernandes" w:date="2016-11-01T23:16:00Z">
                  <w:rPr>
                    <w:b/>
                  </w:rPr>
                </w:rPrChange>
              </w:rPr>
            </w:pPr>
            <w:r w:rsidRPr="006605FF">
              <w:rPr>
                <w:bCs/>
                <w:rPrChange w:id="1461" w:author="Elias De Moraes Fernandes" w:date="2016-11-01T23:16:00Z">
                  <w:rPr>
                    <w:b/>
                  </w:rPr>
                </w:rPrChange>
              </w:rPr>
              <w:t>Departamento Acadêmico de Química e Biologia</w:t>
            </w:r>
          </w:p>
        </w:tc>
      </w:tr>
      <w:tr w:rsidR="005B530B" w:rsidRPr="006605FF" w14:paraId="2B5CD284" w14:textId="77777777" w:rsidTr="5816E76D">
        <w:trPr>
          <w:trHeight w:val="397"/>
        </w:trPr>
        <w:tc>
          <w:tcPr>
            <w:tcW w:w="3211" w:type="dxa"/>
          </w:tcPr>
          <w:p w14:paraId="268BEE35" w14:textId="77777777" w:rsidR="005B530B" w:rsidRPr="006605FF" w:rsidRDefault="005B530B">
            <w:pPr>
              <w:rPr>
                <w:bCs/>
                <w:rPrChange w:id="1462" w:author="Elias De Moraes Fernandes" w:date="2016-11-01T23:16:00Z">
                  <w:rPr>
                    <w:b/>
                  </w:rPr>
                </w:rPrChange>
              </w:rPr>
            </w:pPr>
            <w:r w:rsidRPr="006605FF">
              <w:rPr>
                <w:bCs/>
                <w:rPrChange w:id="1463" w:author="Elias De Moraes Fernandes" w:date="2016-11-01T23:16:00Z">
                  <w:rPr>
                    <w:b/>
                  </w:rPr>
                </w:rPrChange>
              </w:rPr>
              <w:t>MMA</w:t>
            </w:r>
          </w:p>
        </w:tc>
        <w:tc>
          <w:tcPr>
            <w:tcW w:w="6077" w:type="dxa"/>
          </w:tcPr>
          <w:p w14:paraId="613E3AA6" w14:textId="77777777" w:rsidR="005B530B" w:rsidRPr="006605FF" w:rsidRDefault="005B530B">
            <w:pPr>
              <w:rPr>
                <w:bCs/>
                <w:rPrChange w:id="1464" w:author="Elias De Moraes Fernandes" w:date="2016-11-01T23:16:00Z">
                  <w:rPr>
                    <w:b/>
                  </w:rPr>
                </w:rPrChange>
              </w:rPr>
            </w:pPr>
            <w:r w:rsidRPr="006605FF">
              <w:rPr>
                <w:bCs/>
                <w:rPrChange w:id="1465" w:author="Elias De Moraes Fernandes" w:date="2016-11-01T23:16:00Z">
                  <w:rPr>
                    <w:b/>
                  </w:rPr>
                </w:rPrChange>
              </w:rPr>
              <w:t>Ministério do Meio Ambiente</w:t>
            </w:r>
          </w:p>
        </w:tc>
      </w:tr>
      <w:tr w:rsidR="002476F4" w:rsidRPr="006605FF" w14:paraId="44E952E1" w14:textId="77777777" w:rsidTr="5816E76D">
        <w:trPr>
          <w:trHeight w:val="451"/>
        </w:trPr>
        <w:tc>
          <w:tcPr>
            <w:tcW w:w="3211" w:type="dxa"/>
          </w:tcPr>
          <w:p w14:paraId="472D7C14" w14:textId="1E4D7E50" w:rsidR="002476F4" w:rsidRPr="006605FF" w:rsidRDefault="002476F4">
            <w:pPr>
              <w:rPr>
                <w:bCs/>
                <w:rPrChange w:id="1466" w:author="Elias De Moraes Fernandes" w:date="2016-11-01T23:16:00Z">
                  <w:rPr>
                    <w:b/>
                  </w:rPr>
                </w:rPrChange>
              </w:rPr>
            </w:pPr>
            <w:r w:rsidRPr="006605FF">
              <w:rPr>
                <w:bCs/>
                <w:rPrChange w:id="1467" w:author="Elias De Moraes Fernandes" w:date="2016-11-01T23:16:00Z">
                  <w:rPr>
                    <w:b/>
                  </w:rPr>
                </w:rPrChange>
              </w:rPr>
              <w:t>ODS</w:t>
            </w:r>
          </w:p>
        </w:tc>
        <w:tc>
          <w:tcPr>
            <w:tcW w:w="6077" w:type="dxa"/>
          </w:tcPr>
          <w:p w14:paraId="36FDE28F" w14:textId="0487B0FA" w:rsidR="002476F4" w:rsidRPr="006605FF" w:rsidRDefault="002476F4">
            <w:pPr>
              <w:rPr>
                <w:bCs/>
                <w:rPrChange w:id="1468" w:author="Elias De Moraes Fernandes" w:date="2016-11-01T23:16:00Z">
                  <w:rPr>
                    <w:b/>
                  </w:rPr>
                </w:rPrChange>
              </w:rPr>
            </w:pPr>
            <w:r w:rsidRPr="006605FF">
              <w:rPr>
                <w:bCs/>
                <w:rPrChange w:id="1469" w:author="Elias De Moraes Fernandes" w:date="2016-11-01T23:16:00Z">
                  <w:rPr>
                    <w:b/>
                  </w:rPr>
                </w:rPrChange>
              </w:rPr>
              <w:t>Objetivos do Desenvolvimento Sustentável</w:t>
            </w:r>
          </w:p>
        </w:tc>
      </w:tr>
      <w:tr w:rsidR="005B530B" w:rsidRPr="006605FF" w14:paraId="454FC18F" w14:textId="77777777" w:rsidTr="5816E76D">
        <w:trPr>
          <w:trHeight w:val="451"/>
        </w:trPr>
        <w:tc>
          <w:tcPr>
            <w:tcW w:w="3211" w:type="dxa"/>
          </w:tcPr>
          <w:p w14:paraId="2304CE1F" w14:textId="77777777" w:rsidR="005B530B" w:rsidRPr="006605FF" w:rsidRDefault="005B530B">
            <w:pPr>
              <w:rPr>
                <w:bCs/>
                <w:rPrChange w:id="1470" w:author="Elias De Moraes Fernandes" w:date="2016-11-01T23:16:00Z">
                  <w:rPr>
                    <w:b/>
                  </w:rPr>
                </w:rPrChange>
              </w:rPr>
            </w:pPr>
            <w:r w:rsidRPr="006605FF">
              <w:rPr>
                <w:bCs/>
                <w:rPrChange w:id="1471" w:author="Elias De Moraes Fernandes" w:date="2016-11-01T23:16:00Z">
                  <w:rPr>
                    <w:b/>
                  </w:rPr>
                </w:rPrChange>
              </w:rPr>
              <w:t>ONU</w:t>
            </w:r>
          </w:p>
        </w:tc>
        <w:tc>
          <w:tcPr>
            <w:tcW w:w="6077" w:type="dxa"/>
          </w:tcPr>
          <w:p w14:paraId="0A644FA2" w14:textId="77777777" w:rsidR="005B530B" w:rsidRPr="006605FF" w:rsidRDefault="005B530B">
            <w:pPr>
              <w:rPr>
                <w:bCs/>
                <w:rPrChange w:id="1472" w:author="Elias De Moraes Fernandes" w:date="2016-11-01T23:16:00Z">
                  <w:rPr>
                    <w:b/>
                  </w:rPr>
                </w:rPrChange>
              </w:rPr>
            </w:pPr>
            <w:r w:rsidRPr="006605FF">
              <w:rPr>
                <w:bCs/>
                <w:rPrChange w:id="1473" w:author="Elias De Moraes Fernandes" w:date="2016-11-01T23:16:00Z">
                  <w:rPr>
                    <w:b/>
                  </w:rPr>
                </w:rPrChange>
              </w:rPr>
              <w:t>Organização das Nações Unidas</w:t>
            </w:r>
          </w:p>
        </w:tc>
      </w:tr>
      <w:tr w:rsidR="005B530B" w:rsidRPr="006605FF" w14:paraId="36DDD4FD" w14:textId="77777777" w:rsidTr="5816E76D">
        <w:trPr>
          <w:trHeight w:val="397"/>
        </w:trPr>
        <w:tc>
          <w:tcPr>
            <w:tcW w:w="3211" w:type="dxa"/>
          </w:tcPr>
          <w:p w14:paraId="1FC15E46" w14:textId="77777777" w:rsidR="005B530B" w:rsidRPr="006605FF" w:rsidRDefault="005B530B">
            <w:pPr>
              <w:rPr>
                <w:bCs/>
                <w:rPrChange w:id="1474" w:author="Elias De Moraes Fernandes" w:date="2016-11-01T23:16:00Z">
                  <w:rPr>
                    <w:b/>
                  </w:rPr>
                </w:rPrChange>
              </w:rPr>
            </w:pPr>
            <w:r w:rsidRPr="006605FF">
              <w:rPr>
                <w:bCs/>
                <w:rPrChange w:id="1475" w:author="Elias De Moraes Fernandes" w:date="2016-11-01T23:16:00Z">
                  <w:rPr>
                    <w:b/>
                  </w:rPr>
                </w:rPrChange>
              </w:rPr>
              <w:t>PGRS</w:t>
            </w:r>
          </w:p>
        </w:tc>
        <w:tc>
          <w:tcPr>
            <w:tcW w:w="6077" w:type="dxa"/>
          </w:tcPr>
          <w:p w14:paraId="584A564E" w14:textId="096C36C7" w:rsidR="005B530B" w:rsidRPr="006605FF" w:rsidRDefault="005B530B">
            <w:pPr>
              <w:rPr>
                <w:bCs/>
                <w:rPrChange w:id="1476" w:author="Elias De Moraes Fernandes" w:date="2016-11-01T23:16:00Z">
                  <w:rPr>
                    <w:b/>
                  </w:rPr>
                </w:rPrChange>
              </w:rPr>
            </w:pPr>
            <w:r w:rsidRPr="006605FF">
              <w:rPr>
                <w:bCs/>
                <w:rPrChange w:id="1477" w:author="Elias De Moraes Fernandes" w:date="2016-11-01T23:16:00Z">
                  <w:rPr>
                    <w:b/>
                  </w:rPr>
                </w:rPrChange>
              </w:rPr>
              <w:t>Programa de Gestão de Resíduos Sólidos</w:t>
            </w:r>
          </w:p>
        </w:tc>
      </w:tr>
      <w:tr w:rsidR="005B530B" w:rsidRPr="006605FF" w14:paraId="79F5DF26" w14:textId="77777777" w:rsidTr="5816E76D">
        <w:trPr>
          <w:trHeight w:val="423"/>
        </w:trPr>
        <w:tc>
          <w:tcPr>
            <w:tcW w:w="3211" w:type="dxa"/>
          </w:tcPr>
          <w:p w14:paraId="7740C1E7" w14:textId="77777777" w:rsidR="005B530B" w:rsidRPr="006605FF" w:rsidRDefault="005B530B">
            <w:pPr>
              <w:rPr>
                <w:bCs/>
                <w:rPrChange w:id="1478" w:author="Elias De Moraes Fernandes" w:date="2016-11-01T23:16:00Z">
                  <w:rPr>
                    <w:b/>
                  </w:rPr>
                </w:rPrChange>
              </w:rPr>
            </w:pPr>
            <w:r w:rsidRPr="006605FF">
              <w:rPr>
                <w:bCs/>
                <w:rPrChange w:id="1479" w:author="Elias De Moraes Fernandes" w:date="2016-11-01T23:16:00Z">
                  <w:rPr>
                    <w:b/>
                  </w:rPr>
                </w:rPrChange>
              </w:rPr>
              <w:t>REA</w:t>
            </w:r>
          </w:p>
        </w:tc>
        <w:tc>
          <w:tcPr>
            <w:tcW w:w="6077" w:type="dxa"/>
          </w:tcPr>
          <w:p w14:paraId="0A5BAC83" w14:textId="3F2EBA66" w:rsidR="005B530B" w:rsidRPr="006605FF" w:rsidRDefault="005B530B">
            <w:pPr>
              <w:rPr>
                <w:bCs/>
                <w:rPrChange w:id="1480" w:author="Elias De Moraes Fernandes" w:date="2016-11-01T23:16:00Z">
                  <w:rPr>
                    <w:b/>
                  </w:rPr>
                </w:rPrChange>
              </w:rPr>
            </w:pPr>
            <w:r w:rsidRPr="006605FF">
              <w:rPr>
                <w:bCs/>
                <w:rPrChange w:id="1481" w:author="Elias De Moraes Fernandes" w:date="2016-11-01T23:16:00Z">
                  <w:rPr>
                    <w:b/>
                  </w:rPr>
                </w:rPrChange>
              </w:rPr>
              <w:t>Recursos Educacionais Abertos</w:t>
            </w:r>
          </w:p>
        </w:tc>
      </w:tr>
      <w:tr w:rsidR="005B530B" w:rsidRPr="006605FF" w14:paraId="4C633ECB" w14:textId="77777777" w:rsidTr="5816E76D">
        <w:trPr>
          <w:trHeight w:val="368"/>
        </w:trPr>
        <w:tc>
          <w:tcPr>
            <w:tcW w:w="3211" w:type="dxa"/>
          </w:tcPr>
          <w:p w14:paraId="687EB288" w14:textId="1B75CADC" w:rsidR="005B530B" w:rsidRPr="006605FF" w:rsidRDefault="00F745A1">
            <w:pPr>
              <w:rPr>
                <w:bCs/>
                <w:rPrChange w:id="1482" w:author="Elias De Moraes Fernandes" w:date="2016-11-01T23:16:00Z">
                  <w:rPr>
                    <w:b/>
                  </w:rPr>
                </w:rPrChange>
              </w:rPr>
            </w:pPr>
            <w:r w:rsidRPr="006605FF">
              <w:rPr>
                <w:bCs/>
                <w:rPrChange w:id="1483" w:author="Elias De Moraes Fernandes" w:date="2016-11-01T23:16:00Z">
                  <w:rPr>
                    <w:b/>
                  </w:rPr>
                </w:rPrChange>
              </w:rPr>
              <w:t>RSU</w:t>
            </w:r>
          </w:p>
        </w:tc>
        <w:tc>
          <w:tcPr>
            <w:tcW w:w="6077" w:type="dxa"/>
          </w:tcPr>
          <w:p w14:paraId="5F9403D0" w14:textId="6FDF3F19" w:rsidR="005B530B" w:rsidRPr="006605FF" w:rsidRDefault="00F745A1">
            <w:pPr>
              <w:rPr>
                <w:bCs/>
                <w:rPrChange w:id="1484" w:author="Elias De Moraes Fernandes" w:date="2016-11-01T23:16:00Z">
                  <w:rPr>
                    <w:b/>
                  </w:rPr>
                </w:rPrChange>
              </w:rPr>
            </w:pPr>
            <w:r w:rsidRPr="006605FF">
              <w:rPr>
                <w:bCs/>
                <w:rPrChange w:id="1485" w:author="Elias De Moraes Fernandes" w:date="2016-11-01T23:16:00Z">
                  <w:rPr>
                    <w:b/>
                  </w:rPr>
                </w:rPrChange>
              </w:rPr>
              <w:t>Resíduos Sólidos Urbanos</w:t>
            </w:r>
          </w:p>
        </w:tc>
      </w:tr>
      <w:tr w:rsidR="00545667" w:rsidRPr="006605FF" w14:paraId="633525D5" w14:textId="77777777" w:rsidTr="5816E76D">
        <w:trPr>
          <w:trHeight w:val="397"/>
        </w:trPr>
        <w:tc>
          <w:tcPr>
            <w:tcW w:w="3211" w:type="dxa"/>
          </w:tcPr>
          <w:p w14:paraId="5D3632CA" w14:textId="61D03549" w:rsidR="00545667" w:rsidRPr="006605FF" w:rsidRDefault="00F745A1">
            <w:pPr>
              <w:rPr>
                <w:bCs/>
                <w:rPrChange w:id="1486" w:author="Elias De Moraes Fernandes" w:date="2016-11-01T23:16:00Z">
                  <w:rPr>
                    <w:b/>
                  </w:rPr>
                </w:rPrChange>
              </w:rPr>
            </w:pPr>
            <w:r w:rsidRPr="006605FF">
              <w:rPr>
                <w:bCs/>
                <w:rPrChange w:id="1487" w:author="Elias De Moraes Fernandes" w:date="2016-11-01T23:16:00Z">
                  <w:rPr>
                    <w:b/>
                  </w:rPr>
                </w:rPrChange>
              </w:rPr>
              <w:t>TIC</w:t>
            </w:r>
          </w:p>
        </w:tc>
        <w:tc>
          <w:tcPr>
            <w:tcW w:w="6077" w:type="dxa"/>
          </w:tcPr>
          <w:p w14:paraId="03475930" w14:textId="33AB3486" w:rsidR="00545667" w:rsidRPr="006605FF" w:rsidRDefault="00F745A1">
            <w:pPr>
              <w:rPr>
                <w:bCs/>
                <w:rPrChange w:id="1488" w:author="Elias De Moraes Fernandes" w:date="2016-11-01T23:16:00Z">
                  <w:rPr>
                    <w:b/>
                  </w:rPr>
                </w:rPrChange>
              </w:rPr>
            </w:pPr>
            <w:r w:rsidRPr="006605FF">
              <w:rPr>
                <w:bCs/>
                <w:rPrChange w:id="1489" w:author="Elias De Moraes Fernandes" w:date="2016-11-01T23:16:00Z">
                  <w:rPr>
                    <w:b/>
                  </w:rPr>
                </w:rPrChange>
              </w:rPr>
              <w:t>Tecnologia da Informação e Comunicação</w:t>
            </w:r>
          </w:p>
        </w:tc>
      </w:tr>
      <w:tr w:rsidR="00545667" w:rsidRPr="006605FF" w14:paraId="1EE2AF21" w14:textId="77777777" w:rsidTr="5816E76D">
        <w:trPr>
          <w:trHeight w:val="409"/>
        </w:trPr>
        <w:tc>
          <w:tcPr>
            <w:tcW w:w="3211" w:type="dxa"/>
          </w:tcPr>
          <w:p w14:paraId="08F93A58" w14:textId="77777777" w:rsidR="00545667" w:rsidRPr="006605FF" w:rsidRDefault="00545667">
            <w:pPr>
              <w:pStyle w:val="Palavras-chave"/>
              <w:rPr>
                <w:b w:val="0"/>
                <w:rPrChange w:id="1490" w:author="Elias De Moraes Fernandes" w:date="2016-11-01T23:16:00Z">
                  <w:rPr/>
                </w:rPrChange>
              </w:rPr>
            </w:pPr>
          </w:p>
        </w:tc>
        <w:tc>
          <w:tcPr>
            <w:tcW w:w="6077" w:type="dxa"/>
          </w:tcPr>
          <w:p w14:paraId="5C4003E7" w14:textId="58413F60" w:rsidR="00545667" w:rsidRPr="006605FF" w:rsidRDefault="00545667">
            <w:pPr>
              <w:pStyle w:val="Palavras-chave"/>
              <w:rPr>
                <w:b w:val="0"/>
                <w:rPrChange w:id="1491" w:author="Elias De Moraes Fernandes" w:date="2016-11-01T23:16:00Z">
                  <w:rPr/>
                </w:rPrChange>
              </w:rPr>
            </w:pPr>
          </w:p>
        </w:tc>
      </w:tr>
      <w:tr w:rsidR="00545667" w:rsidRPr="006605FF" w14:paraId="42CEED0F" w14:textId="77777777" w:rsidTr="5816E76D">
        <w:trPr>
          <w:trHeight w:val="451"/>
        </w:trPr>
        <w:tc>
          <w:tcPr>
            <w:tcW w:w="3211" w:type="dxa"/>
          </w:tcPr>
          <w:p w14:paraId="79654247" w14:textId="77777777" w:rsidR="00545667" w:rsidRPr="006605FF" w:rsidRDefault="00545667">
            <w:pPr>
              <w:pStyle w:val="Palavras-chave"/>
              <w:rPr>
                <w:b w:val="0"/>
                <w:rPrChange w:id="1492" w:author="Elias De Moraes Fernandes" w:date="2016-11-01T23:16:00Z">
                  <w:rPr/>
                </w:rPrChange>
              </w:rPr>
            </w:pPr>
          </w:p>
        </w:tc>
        <w:tc>
          <w:tcPr>
            <w:tcW w:w="6077" w:type="dxa"/>
          </w:tcPr>
          <w:p w14:paraId="3CAC8DF6" w14:textId="2E98E4B1" w:rsidR="00545667" w:rsidRPr="006605FF" w:rsidRDefault="00545667">
            <w:pPr>
              <w:pStyle w:val="Palavras-chave"/>
              <w:rPr>
                <w:b w:val="0"/>
                <w:rPrChange w:id="1493" w:author="Elias De Moraes Fernandes" w:date="2016-11-01T23:16:00Z">
                  <w:rPr/>
                </w:rPrChange>
              </w:rPr>
            </w:pPr>
          </w:p>
        </w:tc>
      </w:tr>
      <w:tr w:rsidR="00545667" w:rsidRPr="006605FF" w14:paraId="3D0B2C1F" w14:textId="77777777" w:rsidTr="5816E76D">
        <w:trPr>
          <w:trHeight w:val="397"/>
        </w:trPr>
        <w:tc>
          <w:tcPr>
            <w:tcW w:w="3211" w:type="dxa"/>
          </w:tcPr>
          <w:p w14:paraId="1769385C" w14:textId="77777777" w:rsidR="00545667" w:rsidRPr="006605FF" w:rsidRDefault="00545667">
            <w:pPr>
              <w:pStyle w:val="Palavras-chave"/>
              <w:rPr>
                <w:b w:val="0"/>
                <w:rPrChange w:id="1494" w:author="Elias De Moraes Fernandes" w:date="2016-11-01T23:16:00Z">
                  <w:rPr/>
                </w:rPrChange>
              </w:rPr>
            </w:pPr>
          </w:p>
        </w:tc>
        <w:tc>
          <w:tcPr>
            <w:tcW w:w="6077" w:type="dxa"/>
          </w:tcPr>
          <w:p w14:paraId="3AA3E814" w14:textId="27C8B66C" w:rsidR="00545667" w:rsidRPr="006605FF" w:rsidRDefault="00545667">
            <w:pPr>
              <w:pStyle w:val="Palavras-chave"/>
              <w:rPr>
                <w:b w:val="0"/>
                <w:rPrChange w:id="1495" w:author="Elias De Moraes Fernandes" w:date="2016-11-01T23:16:00Z">
                  <w:rPr/>
                </w:rPrChange>
              </w:rPr>
            </w:pPr>
          </w:p>
        </w:tc>
      </w:tr>
      <w:tr w:rsidR="00545667" w:rsidRPr="006605FF" w14:paraId="2B5506F0" w14:textId="77777777" w:rsidTr="5816E76D">
        <w:trPr>
          <w:trHeight w:val="397"/>
        </w:trPr>
        <w:tc>
          <w:tcPr>
            <w:tcW w:w="3211" w:type="dxa"/>
          </w:tcPr>
          <w:p w14:paraId="70A86778" w14:textId="77777777" w:rsidR="00545667" w:rsidRPr="006605FF" w:rsidRDefault="00545667">
            <w:pPr>
              <w:pStyle w:val="Palavras-chave"/>
              <w:rPr>
                <w:b w:val="0"/>
                <w:rPrChange w:id="1496" w:author="Elias De Moraes Fernandes" w:date="2016-11-01T23:16:00Z">
                  <w:rPr/>
                </w:rPrChange>
              </w:rPr>
            </w:pPr>
          </w:p>
        </w:tc>
        <w:tc>
          <w:tcPr>
            <w:tcW w:w="6077" w:type="dxa"/>
          </w:tcPr>
          <w:p w14:paraId="07964801" w14:textId="0B6FEFCE" w:rsidR="00545667" w:rsidRPr="006605FF" w:rsidRDefault="00545667">
            <w:pPr>
              <w:pStyle w:val="Palavras-chave"/>
              <w:rPr>
                <w:b w:val="0"/>
                <w:rPrChange w:id="1497" w:author="Elias De Moraes Fernandes" w:date="2016-11-01T23:16:00Z">
                  <w:rPr/>
                </w:rPrChange>
              </w:rPr>
            </w:pPr>
          </w:p>
        </w:tc>
      </w:tr>
      <w:tr w:rsidR="00545667" w:rsidRPr="006605FF" w14:paraId="10C08AAA" w14:textId="77777777" w:rsidTr="5816E76D">
        <w:trPr>
          <w:trHeight w:val="397"/>
        </w:trPr>
        <w:tc>
          <w:tcPr>
            <w:tcW w:w="3211" w:type="dxa"/>
          </w:tcPr>
          <w:p w14:paraId="77F7DDFB" w14:textId="77777777" w:rsidR="00545667" w:rsidRPr="006605FF" w:rsidRDefault="00545667">
            <w:pPr>
              <w:pStyle w:val="Palavras-chave"/>
              <w:rPr>
                <w:b w:val="0"/>
                <w:rPrChange w:id="1498" w:author="Elias De Moraes Fernandes" w:date="2016-11-01T23:16:00Z">
                  <w:rPr/>
                </w:rPrChange>
              </w:rPr>
            </w:pPr>
          </w:p>
        </w:tc>
        <w:tc>
          <w:tcPr>
            <w:tcW w:w="6077" w:type="dxa"/>
          </w:tcPr>
          <w:p w14:paraId="7B0BDA3F" w14:textId="686BCD2A" w:rsidR="00545667" w:rsidRPr="006605FF" w:rsidRDefault="00545667">
            <w:pPr>
              <w:pStyle w:val="Palavras-chave"/>
              <w:rPr>
                <w:b w:val="0"/>
                <w:rPrChange w:id="1499" w:author="Elias De Moraes Fernandes" w:date="2016-11-01T23:16:00Z">
                  <w:rPr/>
                </w:rPrChange>
              </w:rPr>
            </w:pPr>
          </w:p>
        </w:tc>
      </w:tr>
      <w:tr w:rsidR="00545667" w:rsidRPr="006605FF" w14:paraId="6467AAD6" w14:textId="77777777" w:rsidTr="5816E76D">
        <w:trPr>
          <w:trHeight w:val="397"/>
        </w:trPr>
        <w:tc>
          <w:tcPr>
            <w:tcW w:w="3211" w:type="dxa"/>
          </w:tcPr>
          <w:p w14:paraId="45946543" w14:textId="77777777" w:rsidR="00545667" w:rsidRPr="006605FF" w:rsidRDefault="00545667">
            <w:pPr>
              <w:pStyle w:val="Palavras-chave"/>
              <w:rPr>
                <w:b w:val="0"/>
                <w:rPrChange w:id="1500" w:author="Elias De Moraes Fernandes" w:date="2016-11-01T23:16:00Z">
                  <w:rPr/>
                </w:rPrChange>
              </w:rPr>
            </w:pPr>
          </w:p>
        </w:tc>
        <w:tc>
          <w:tcPr>
            <w:tcW w:w="6077" w:type="dxa"/>
          </w:tcPr>
          <w:p w14:paraId="68FD9C72" w14:textId="429A7BF7" w:rsidR="00545667" w:rsidRPr="006605FF" w:rsidRDefault="00545667">
            <w:pPr>
              <w:pStyle w:val="Palavras-chave"/>
              <w:rPr>
                <w:b w:val="0"/>
                <w:rPrChange w:id="1501" w:author="Elias De Moraes Fernandes" w:date="2016-11-01T23:16:00Z">
                  <w:rPr/>
                </w:rPrChange>
              </w:rPr>
            </w:pPr>
          </w:p>
        </w:tc>
      </w:tr>
      <w:tr w:rsidR="00545667" w:rsidRPr="006605FF" w14:paraId="6E12361E" w14:textId="77777777" w:rsidTr="5816E76D">
        <w:trPr>
          <w:trHeight w:val="397"/>
        </w:trPr>
        <w:tc>
          <w:tcPr>
            <w:tcW w:w="3211" w:type="dxa"/>
          </w:tcPr>
          <w:p w14:paraId="7811C362" w14:textId="77777777" w:rsidR="00545667" w:rsidRPr="006605FF" w:rsidRDefault="00545667">
            <w:pPr>
              <w:pStyle w:val="Palavras-chave"/>
              <w:rPr>
                <w:b w:val="0"/>
                <w:rPrChange w:id="1502" w:author="Elias De Moraes Fernandes" w:date="2016-11-01T23:16:00Z">
                  <w:rPr/>
                </w:rPrChange>
              </w:rPr>
            </w:pPr>
          </w:p>
        </w:tc>
        <w:tc>
          <w:tcPr>
            <w:tcW w:w="6077" w:type="dxa"/>
          </w:tcPr>
          <w:p w14:paraId="5C81792A" w14:textId="67CF9226" w:rsidR="00545667" w:rsidRPr="006605FF" w:rsidRDefault="00545667">
            <w:pPr>
              <w:pStyle w:val="Palavras-chave"/>
              <w:rPr>
                <w:b w:val="0"/>
                <w:rPrChange w:id="1503" w:author="Elias De Moraes Fernandes" w:date="2016-11-01T23:16:00Z">
                  <w:rPr/>
                </w:rPrChange>
              </w:rPr>
            </w:pPr>
          </w:p>
        </w:tc>
      </w:tr>
      <w:tr w:rsidR="00545667" w:rsidRPr="006605FF" w14:paraId="210371ED" w14:textId="77777777" w:rsidTr="5816E76D">
        <w:trPr>
          <w:trHeight w:val="397"/>
        </w:trPr>
        <w:tc>
          <w:tcPr>
            <w:tcW w:w="3211" w:type="dxa"/>
          </w:tcPr>
          <w:p w14:paraId="4BB31263" w14:textId="77777777" w:rsidR="00545667" w:rsidRPr="006605FF" w:rsidRDefault="00545667">
            <w:pPr>
              <w:pStyle w:val="Palavras-chave"/>
              <w:rPr>
                <w:b w:val="0"/>
                <w:rPrChange w:id="1504" w:author="Elias De Moraes Fernandes" w:date="2016-11-01T23:16:00Z">
                  <w:rPr/>
                </w:rPrChange>
              </w:rPr>
            </w:pPr>
          </w:p>
        </w:tc>
        <w:tc>
          <w:tcPr>
            <w:tcW w:w="6077" w:type="dxa"/>
          </w:tcPr>
          <w:p w14:paraId="2FD5329D" w14:textId="6CF0445B" w:rsidR="00545667" w:rsidRPr="006605FF" w:rsidRDefault="00545667">
            <w:pPr>
              <w:pStyle w:val="Palavras-chave"/>
              <w:rPr>
                <w:b w:val="0"/>
                <w:rPrChange w:id="1505" w:author="Elias De Moraes Fernandes" w:date="2016-11-01T23:16:00Z">
                  <w:rPr/>
                </w:rPrChange>
              </w:rPr>
            </w:pPr>
          </w:p>
        </w:tc>
      </w:tr>
      <w:tr w:rsidR="00545667" w:rsidRPr="006605FF" w14:paraId="6C199E74" w14:textId="77777777" w:rsidTr="5816E76D">
        <w:trPr>
          <w:trHeight w:val="397"/>
        </w:trPr>
        <w:tc>
          <w:tcPr>
            <w:tcW w:w="3211" w:type="dxa"/>
          </w:tcPr>
          <w:p w14:paraId="1C36501D" w14:textId="77777777" w:rsidR="00545667" w:rsidRPr="006605FF" w:rsidRDefault="00545667">
            <w:pPr>
              <w:pStyle w:val="Palavras-chave"/>
              <w:rPr>
                <w:b w:val="0"/>
                <w:rPrChange w:id="1506" w:author="Elias De Moraes Fernandes" w:date="2016-11-01T23:16:00Z">
                  <w:rPr/>
                </w:rPrChange>
              </w:rPr>
            </w:pPr>
          </w:p>
        </w:tc>
        <w:tc>
          <w:tcPr>
            <w:tcW w:w="6077" w:type="dxa"/>
          </w:tcPr>
          <w:p w14:paraId="6AAC3928" w14:textId="7A176BB4" w:rsidR="00545667" w:rsidRPr="006605FF" w:rsidRDefault="00545667">
            <w:pPr>
              <w:pStyle w:val="Palavras-chave"/>
              <w:rPr>
                <w:b w:val="0"/>
                <w:rPrChange w:id="1507" w:author="Elias De Moraes Fernandes" w:date="2016-11-01T23:16:00Z">
                  <w:rPr/>
                </w:rPrChange>
              </w:rPr>
            </w:pPr>
          </w:p>
        </w:tc>
      </w:tr>
      <w:tr w:rsidR="00545667" w:rsidRPr="006605FF" w14:paraId="5269646D" w14:textId="77777777" w:rsidTr="5816E76D">
        <w:trPr>
          <w:trHeight w:val="397"/>
        </w:trPr>
        <w:tc>
          <w:tcPr>
            <w:tcW w:w="3211" w:type="dxa"/>
          </w:tcPr>
          <w:p w14:paraId="2DE0A9B3" w14:textId="77777777" w:rsidR="00545667" w:rsidRPr="006605FF" w:rsidRDefault="00545667">
            <w:pPr>
              <w:pStyle w:val="Palavras-chave"/>
              <w:rPr>
                <w:b w:val="0"/>
                <w:rPrChange w:id="1508" w:author="Elias De Moraes Fernandes" w:date="2016-11-01T23:16:00Z">
                  <w:rPr/>
                </w:rPrChange>
              </w:rPr>
            </w:pPr>
          </w:p>
        </w:tc>
        <w:tc>
          <w:tcPr>
            <w:tcW w:w="6077" w:type="dxa"/>
          </w:tcPr>
          <w:p w14:paraId="1EDAFEB0" w14:textId="76A0A233" w:rsidR="00545667" w:rsidRPr="006605FF" w:rsidRDefault="00545667">
            <w:pPr>
              <w:pStyle w:val="Palavras-chave"/>
              <w:rPr>
                <w:b w:val="0"/>
                <w:rPrChange w:id="1509" w:author="Elias De Moraes Fernandes" w:date="2016-11-01T23:16:00Z">
                  <w:rPr/>
                </w:rPrChange>
              </w:rPr>
            </w:pPr>
          </w:p>
        </w:tc>
      </w:tr>
      <w:tr w:rsidR="00545667" w:rsidRPr="006605FF" w14:paraId="4F46D87A" w14:textId="77777777" w:rsidTr="5816E76D">
        <w:trPr>
          <w:trHeight w:val="397"/>
        </w:trPr>
        <w:tc>
          <w:tcPr>
            <w:tcW w:w="3211" w:type="dxa"/>
          </w:tcPr>
          <w:p w14:paraId="303E962C" w14:textId="77777777" w:rsidR="00545667" w:rsidRPr="006605FF" w:rsidRDefault="00545667">
            <w:pPr>
              <w:pStyle w:val="Palavras-chave"/>
              <w:rPr>
                <w:b w:val="0"/>
                <w:rPrChange w:id="1510" w:author="Elias De Moraes Fernandes" w:date="2016-11-01T23:16:00Z">
                  <w:rPr/>
                </w:rPrChange>
              </w:rPr>
            </w:pPr>
          </w:p>
        </w:tc>
        <w:tc>
          <w:tcPr>
            <w:tcW w:w="6077" w:type="dxa"/>
          </w:tcPr>
          <w:p w14:paraId="6C13D107" w14:textId="1BF799AA" w:rsidR="00545667" w:rsidRPr="006605FF" w:rsidRDefault="00545667">
            <w:pPr>
              <w:pStyle w:val="Palavras-chave"/>
              <w:rPr>
                <w:b w:val="0"/>
                <w:rPrChange w:id="1511" w:author="Elias De Moraes Fernandes" w:date="2016-11-01T23:16:00Z">
                  <w:rPr/>
                </w:rPrChange>
              </w:rPr>
            </w:pPr>
          </w:p>
        </w:tc>
      </w:tr>
    </w:tbl>
    <w:p w14:paraId="6BEB9F8D" w14:textId="77777777" w:rsidR="00545667" w:rsidRPr="00F97842" w:rsidRDefault="00545667">
      <w:pPr>
        <w:pStyle w:val="Palavras-chave"/>
      </w:pPr>
    </w:p>
    <w:p w14:paraId="4954DF41" w14:textId="77777777" w:rsidR="00545667" w:rsidRPr="00F97842" w:rsidRDefault="00545667" w:rsidP="00545667">
      <w:pPr>
        <w:rPr>
          <w:rFonts w:eastAsia="Times New Roman" w:cs="Arial"/>
          <w:b/>
          <w:color w:val="000000"/>
        </w:rPr>
      </w:pPr>
      <w:r w:rsidRPr="006B365C">
        <w:rPr>
          <w:rFonts w:eastAsia="Arial" w:cs="Arial"/>
          <w:b/>
          <w:bCs/>
        </w:rPr>
        <w:br w:type="page"/>
      </w:r>
    </w:p>
    <w:p w14:paraId="3442DC3C" w14:textId="003AFE9D" w:rsidR="006A48A6" w:rsidRPr="006B365C" w:rsidRDefault="006A48A6" w:rsidP="006B365C">
      <w:pPr>
        <w:pStyle w:val="Heading6"/>
      </w:pPr>
      <w:r w:rsidRPr="00634A79">
        <w:lastRenderedPageBreak/>
        <w:t>RESUMO</w:t>
      </w:r>
    </w:p>
    <w:p w14:paraId="0407B04F" w14:textId="77777777" w:rsidR="00983458" w:rsidRPr="00F97842" w:rsidRDefault="00983458" w:rsidP="009807B0">
      <w:pPr>
        <w:rPr>
          <w:rFonts w:cs="Arial"/>
        </w:rPr>
      </w:pPr>
    </w:p>
    <w:p w14:paraId="36037741" w14:textId="0E30CD4B" w:rsidR="006A48A6" w:rsidRPr="00F97842" w:rsidRDefault="00876175">
      <w:pPr>
        <w:rPr>
          <w:b/>
          <w:bCs/>
          <w:rPrChange w:id="1512" w:author="Convidado" w:date="2016-11-01T09:08:00Z">
            <w:rPr>
              <w:b/>
            </w:rPr>
          </w:rPrChange>
        </w:rPr>
      </w:pPr>
      <w:r w:rsidRPr="00F97842">
        <w:t>De M. Fernandes</w:t>
      </w:r>
      <w:r w:rsidR="006A48A6" w:rsidRPr="5816E76D">
        <w:t xml:space="preserve">, </w:t>
      </w:r>
      <w:r w:rsidRPr="00F97842">
        <w:t>Elias</w:t>
      </w:r>
      <w:r w:rsidR="006A48A6" w:rsidRPr="5816E76D">
        <w:t xml:space="preserve">. </w:t>
      </w:r>
      <w:r w:rsidR="00D054EB" w:rsidRPr="00FA63E0">
        <w:rPr>
          <w:b/>
          <w:bCs/>
        </w:rPr>
        <w:t>Nonda: Serious Game na Educação de Resíduos Sólidos Urbanos</w:t>
      </w:r>
      <w:r w:rsidR="00A96F8B">
        <w:rPr>
          <w:b/>
          <w:bCs/>
        </w:rPr>
        <w:t xml:space="preserve"> através da Vermitecnologia</w:t>
      </w:r>
      <w:r w:rsidR="00C077DF" w:rsidRPr="00D10623">
        <w:rPr>
          <w:b/>
          <w:bCs/>
        </w:rPr>
        <w:t>.</w:t>
      </w:r>
      <w:r w:rsidRPr="00D10623">
        <w:rPr>
          <w:b/>
          <w:bCs/>
        </w:rPr>
        <w:t xml:space="preserve"> </w:t>
      </w:r>
      <w:r w:rsidR="006A48A6" w:rsidRPr="00F97842">
        <w:t>201</w:t>
      </w:r>
      <w:r w:rsidR="009E69D4" w:rsidRPr="00F97842">
        <w:t>6</w:t>
      </w:r>
      <w:r w:rsidR="007A4294" w:rsidRPr="5816E76D">
        <w:t>.</w:t>
      </w:r>
      <w:r w:rsidR="009807B0" w:rsidRPr="00F97842">
        <w:t xml:space="preserve"> 15f. </w:t>
      </w:r>
      <w:r w:rsidR="00916559">
        <w:t>T</w:t>
      </w:r>
      <w:r w:rsidR="009807B0" w:rsidRPr="00F97842">
        <w:t>rabalho de Conclusão de Curso</w:t>
      </w:r>
      <w:r w:rsidR="009807B0" w:rsidRPr="5816E76D">
        <w:t xml:space="preserve"> (</w:t>
      </w:r>
      <w:r w:rsidR="009807B0" w:rsidRPr="00F97842">
        <w:t>Graduação</w:t>
      </w:r>
      <w:r w:rsidR="009807B0" w:rsidRPr="5816E76D">
        <w:t xml:space="preserve">) – </w:t>
      </w:r>
      <w:r w:rsidR="009807B0" w:rsidRPr="00F97842">
        <w:t>Tecnologia</w:t>
      </w:r>
      <w:r w:rsidR="009807B0" w:rsidRPr="5816E76D">
        <w:t xml:space="preserve"> </w:t>
      </w:r>
      <w:r w:rsidR="009807B0" w:rsidRPr="00F97842">
        <w:t>em</w:t>
      </w:r>
      <w:r w:rsidR="009807B0" w:rsidRPr="5816E76D">
        <w:t xml:space="preserve"> </w:t>
      </w:r>
      <w:r w:rsidR="009807B0" w:rsidRPr="00F97842">
        <w:t>Análise e Desenvolvimento de Sistemas</w:t>
      </w:r>
      <w:r w:rsidR="009807B0" w:rsidRPr="5816E76D">
        <w:t xml:space="preserve">. </w:t>
      </w:r>
      <w:r w:rsidR="009807B0" w:rsidRPr="00F97842">
        <w:t>Universidade</w:t>
      </w:r>
      <w:r w:rsidR="009807B0" w:rsidRPr="5816E76D">
        <w:t xml:space="preserve"> </w:t>
      </w:r>
      <w:r w:rsidR="009807B0" w:rsidRPr="00F97842">
        <w:t>Tecnológica Federal do Paraná. Cornélio</w:t>
      </w:r>
      <w:r w:rsidR="009807B0" w:rsidRPr="5816E76D">
        <w:t xml:space="preserve"> </w:t>
      </w:r>
      <w:r w:rsidR="009807B0" w:rsidRPr="00F97842">
        <w:t>Procópio, 201</w:t>
      </w:r>
      <w:r w:rsidR="000D5F22" w:rsidRPr="00F97842">
        <w:t>6</w:t>
      </w:r>
      <w:r w:rsidR="009807B0" w:rsidRPr="5816E76D">
        <w:t xml:space="preserve">. </w:t>
      </w:r>
      <w:r w:rsidR="006A48A6" w:rsidRPr="5816E76D">
        <w:t xml:space="preserve"> </w:t>
      </w:r>
    </w:p>
    <w:p w14:paraId="3E02C710" w14:textId="77777777" w:rsidR="006A48A6" w:rsidRPr="00F97842" w:rsidRDefault="006A48A6" w:rsidP="006A48A6">
      <w:pPr>
        <w:pStyle w:val="Formataodoresumo"/>
        <w:spacing w:after="0"/>
        <w:rPr>
          <w:rFonts w:cs="Arial"/>
          <w:sz w:val="22"/>
          <w:szCs w:val="22"/>
        </w:rPr>
      </w:pPr>
    </w:p>
    <w:p w14:paraId="0B9B9179" w14:textId="77777777" w:rsidR="006A48A6" w:rsidRPr="00F04C3D" w:rsidRDefault="006A48A6" w:rsidP="006A48A6">
      <w:pPr>
        <w:pStyle w:val="Formataodoresumo"/>
        <w:spacing w:after="0"/>
        <w:rPr>
          <w:rFonts w:cs="Arial"/>
        </w:rPr>
      </w:pPr>
    </w:p>
    <w:p w14:paraId="7328911F" w14:textId="73D27E88" w:rsidR="00062FA2" w:rsidRPr="00F04C3D" w:rsidRDefault="009807B0">
      <w:pPr>
        <w:pStyle w:val="Formataodoresumo"/>
        <w:pPrChange w:id="1513" w:author="Elias De Moraes Fernandes" w:date="2016-11-01T22:34:00Z">
          <w:pPr/>
        </w:pPrChange>
      </w:pPr>
      <w:r w:rsidRPr="00F04C3D">
        <w:t>A tecnologia da informação</w:t>
      </w:r>
      <w:r w:rsidRPr="5816E76D">
        <w:t xml:space="preserve"> </w:t>
      </w:r>
      <w:r w:rsidRPr="00F04C3D">
        <w:t>aplicada</w:t>
      </w:r>
      <w:r w:rsidRPr="5816E76D">
        <w:t xml:space="preserve"> </w:t>
      </w:r>
      <w:r w:rsidR="00913F3D" w:rsidRPr="00F04C3D">
        <w:t xml:space="preserve">à </w:t>
      </w:r>
      <w:r w:rsidRPr="00F04C3D">
        <w:t>educação</w:t>
      </w:r>
      <w:r w:rsidRPr="5816E76D">
        <w:t xml:space="preserve"> </w:t>
      </w:r>
      <w:r w:rsidRPr="00F04C3D">
        <w:t>tem</w:t>
      </w:r>
      <w:r w:rsidRPr="5816E76D">
        <w:t xml:space="preserve"> </w:t>
      </w:r>
      <w:r w:rsidRPr="00F04C3D">
        <w:t>permitido o uso de inúmeras ferramentas com finalidade de difundir o conhecimento</w:t>
      </w:r>
      <w:r w:rsidRPr="5816E76D">
        <w:t xml:space="preserve"> </w:t>
      </w:r>
      <w:r w:rsidRPr="00F04C3D">
        <w:t>nas</w:t>
      </w:r>
      <w:r w:rsidRPr="5816E76D">
        <w:t xml:space="preserve"> </w:t>
      </w:r>
      <w:r w:rsidRPr="00F04C3D">
        <w:t>diversas</w:t>
      </w:r>
      <w:r w:rsidRPr="5816E76D">
        <w:t xml:space="preserve"> </w:t>
      </w:r>
      <w:r w:rsidRPr="00F04C3D">
        <w:t>áreas</w:t>
      </w:r>
      <w:r w:rsidRPr="5816E76D">
        <w:t xml:space="preserve"> </w:t>
      </w:r>
      <w:r w:rsidR="00760003" w:rsidRPr="00F04C3D">
        <w:t>de ensino</w:t>
      </w:r>
      <w:r w:rsidR="00760003" w:rsidRPr="5816E76D">
        <w:t xml:space="preserve"> </w:t>
      </w:r>
      <w:r w:rsidRPr="00F04C3D">
        <w:t>tais</w:t>
      </w:r>
      <w:r w:rsidRPr="5816E76D">
        <w:t xml:space="preserve"> </w:t>
      </w:r>
      <w:r w:rsidRPr="00F04C3D">
        <w:t>como</w:t>
      </w:r>
      <w:r w:rsidRPr="5816E76D">
        <w:t xml:space="preserve"> </w:t>
      </w:r>
      <w:r w:rsidRPr="00F04C3D">
        <w:t>Humanas</w:t>
      </w:r>
      <w:r w:rsidRPr="5816E76D">
        <w:t xml:space="preserve">, </w:t>
      </w:r>
      <w:r w:rsidRPr="00F04C3D">
        <w:t>Exatas e Biológicas</w:t>
      </w:r>
      <w:r w:rsidRPr="5816E76D">
        <w:t xml:space="preserve">. </w:t>
      </w:r>
      <w:r w:rsidR="004B3059" w:rsidRPr="00F04C3D">
        <w:t xml:space="preserve">Da </w:t>
      </w:r>
      <w:r w:rsidRPr="00F04C3D">
        <w:t>fusão</w:t>
      </w:r>
      <w:r w:rsidRPr="5816E76D">
        <w:t xml:space="preserve"> </w:t>
      </w:r>
      <w:r w:rsidR="00BF3A28" w:rsidRPr="00F04C3D">
        <w:t>entre</w:t>
      </w:r>
      <w:r w:rsidRPr="5816E76D">
        <w:t xml:space="preserve"> </w:t>
      </w:r>
      <w:r w:rsidRPr="00F04C3D">
        <w:t xml:space="preserve">educação e </w:t>
      </w:r>
      <w:r w:rsidR="00CD6DB5" w:rsidRPr="00F04C3D">
        <w:t xml:space="preserve">o </w:t>
      </w:r>
      <w:r w:rsidRPr="00F04C3D">
        <w:t>entretenimento</w:t>
      </w:r>
      <w:r w:rsidRPr="5816E76D">
        <w:t xml:space="preserve"> </w:t>
      </w:r>
      <w:r w:rsidRPr="00F04C3D">
        <w:t>tem</w:t>
      </w:r>
      <w:r w:rsidRPr="5816E76D">
        <w:t xml:space="preserve"> </w:t>
      </w:r>
      <w:r w:rsidR="00CD6DB5" w:rsidRPr="00F04C3D">
        <w:t>nascido</w:t>
      </w:r>
      <w:r w:rsidRPr="5816E76D">
        <w:t xml:space="preserve"> </w:t>
      </w:r>
      <w:r w:rsidRPr="00F04C3D">
        <w:t>os</w:t>
      </w:r>
      <w:r w:rsidRPr="5816E76D">
        <w:t xml:space="preserve"> </w:t>
      </w:r>
      <w:r w:rsidRPr="00F04C3D">
        <w:t>jogos</w:t>
      </w:r>
      <w:r w:rsidRPr="5816E76D">
        <w:t xml:space="preserve"> </w:t>
      </w:r>
      <w:r w:rsidR="00913F3D" w:rsidRPr="00F04C3D">
        <w:t>sérios</w:t>
      </w:r>
      <w:r w:rsidR="00913F3D" w:rsidRPr="5816E76D">
        <w:t xml:space="preserve"> </w:t>
      </w:r>
      <w:r w:rsidRPr="00F04C3D">
        <w:t>educacionais, que demandam</w:t>
      </w:r>
      <w:r w:rsidRPr="5816E76D">
        <w:t xml:space="preserve"> </w:t>
      </w:r>
      <w:r w:rsidR="00CD6DB5" w:rsidRPr="00F04C3D">
        <w:t>conteúdo</w:t>
      </w:r>
      <w:r w:rsidR="00CD6DB5" w:rsidRPr="5816E76D">
        <w:t xml:space="preserve"> </w:t>
      </w:r>
      <w:r w:rsidR="00760003" w:rsidRPr="00F04C3D">
        <w:t>sucinto e de suma</w:t>
      </w:r>
      <w:r w:rsidR="00CD6DB5" w:rsidRPr="5816E76D">
        <w:t xml:space="preserve"> </w:t>
      </w:r>
      <w:r w:rsidR="00CD6DB5" w:rsidRPr="00F04C3D">
        <w:t>importância</w:t>
      </w:r>
      <w:r w:rsidR="00345478" w:rsidRPr="5816E76D">
        <w:t xml:space="preserve">. </w:t>
      </w:r>
      <w:r w:rsidR="008C66CA" w:rsidRPr="00F04C3D">
        <w:t>P</w:t>
      </w:r>
      <w:r w:rsidR="00345478" w:rsidRPr="00F04C3D">
        <w:t>ode-se elaborar</w:t>
      </w:r>
      <w:r w:rsidR="00345478" w:rsidRPr="5816E76D">
        <w:t xml:space="preserve"> </w:t>
      </w:r>
      <w:r w:rsidR="00345478" w:rsidRPr="00F04C3D">
        <w:t>jogos</w:t>
      </w:r>
      <w:r w:rsidR="00345478" w:rsidRPr="5816E76D">
        <w:t xml:space="preserve"> </w:t>
      </w:r>
      <w:r w:rsidR="00345478" w:rsidRPr="00F04C3D">
        <w:t>educacionais para temáticas</w:t>
      </w:r>
      <w:r w:rsidR="00345478" w:rsidRPr="5816E76D">
        <w:t xml:space="preserve"> </w:t>
      </w:r>
      <w:r w:rsidR="00760003" w:rsidRPr="00F04C3D">
        <w:t>como a</w:t>
      </w:r>
      <w:r w:rsidR="00CD6DB5" w:rsidRPr="5816E76D">
        <w:t xml:space="preserve"> </w:t>
      </w:r>
      <w:r w:rsidR="00CD6DB5" w:rsidRPr="00F04C3D">
        <w:t>Vermi</w:t>
      </w:r>
      <w:r w:rsidR="00F65F2D" w:rsidRPr="00F04C3D">
        <w:t>compostagem</w:t>
      </w:r>
      <w:r w:rsidR="00345478" w:rsidRPr="5816E76D">
        <w:t xml:space="preserve"> -</w:t>
      </w:r>
      <w:r w:rsidR="002C681E" w:rsidRPr="5816E76D">
        <w:t xml:space="preserve"> </w:t>
      </w:r>
      <w:r w:rsidR="00382E93" w:rsidRPr="00F04C3D">
        <w:t>tecnologia</w:t>
      </w:r>
      <w:r w:rsidR="00382E93" w:rsidRPr="5816E76D">
        <w:t xml:space="preserve"> </w:t>
      </w:r>
      <w:r w:rsidR="00FA1F26" w:rsidRPr="00F04C3D">
        <w:t>de compostagem</w:t>
      </w:r>
      <w:r w:rsidR="00FA1F26" w:rsidRPr="5816E76D">
        <w:t xml:space="preserve"> </w:t>
      </w:r>
      <w:r w:rsidR="002C681E" w:rsidRPr="00F04C3D">
        <w:t>que trabalha com a</w:t>
      </w:r>
      <w:r w:rsidR="00CD6DB5" w:rsidRPr="5816E76D">
        <w:t xml:space="preserve"> </w:t>
      </w:r>
      <w:r w:rsidR="002C681E" w:rsidRPr="00F04C3D">
        <w:t>bioxidação de resíduos</w:t>
      </w:r>
      <w:r w:rsidR="002C681E" w:rsidRPr="5816E76D">
        <w:t xml:space="preserve"> </w:t>
      </w:r>
      <w:r w:rsidR="002C681E" w:rsidRPr="00F04C3D">
        <w:t>sólidos</w:t>
      </w:r>
      <w:r w:rsidR="002C681E" w:rsidRPr="5816E76D">
        <w:t xml:space="preserve"> </w:t>
      </w:r>
      <w:r w:rsidR="002C681E" w:rsidRPr="00F04C3D">
        <w:t>orgânicos no envolvimento de minhocas</w:t>
      </w:r>
      <w:r w:rsidR="002C681E" w:rsidRPr="5816E76D">
        <w:t xml:space="preserve"> </w:t>
      </w:r>
      <w:r w:rsidR="002C681E" w:rsidRPr="00F04C3D">
        <w:t>na fauna microbiana para surgimento de húmus</w:t>
      </w:r>
      <w:r w:rsidR="002C681E" w:rsidRPr="5816E76D">
        <w:t xml:space="preserve">. </w:t>
      </w:r>
      <w:r w:rsidR="00345478" w:rsidRPr="00F04C3D">
        <w:t>Nesse</w:t>
      </w:r>
      <w:r w:rsidR="002C681E" w:rsidRPr="5816E76D">
        <w:t xml:space="preserve"> </w:t>
      </w:r>
      <w:r w:rsidR="002C681E" w:rsidRPr="00F04C3D">
        <w:t>contexto, o presente</w:t>
      </w:r>
      <w:r w:rsidR="002C681E" w:rsidRPr="5816E76D">
        <w:t xml:space="preserve"> </w:t>
      </w:r>
      <w:r w:rsidR="002C681E" w:rsidRPr="00F04C3D">
        <w:t>trabalho</w:t>
      </w:r>
      <w:r w:rsidR="002C681E" w:rsidRPr="5816E76D">
        <w:t xml:space="preserve"> </w:t>
      </w:r>
      <w:r w:rsidR="002C681E" w:rsidRPr="00F04C3D">
        <w:t>objetiva</w:t>
      </w:r>
      <w:r w:rsidR="002C681E" w:rsidRPr="5816E76D">
        <w:t xml:space="preserve"> </w:t>
      </w:r>
      <w:r w:rsidR="000379C6" w:rsidRPr="00F04C3D">
        <w:t xml:space="preserve">criar um </w:t>
      </w:r>
      <w:r w:rsidR="00345478" w:rsidRPr="00F04C3D">
        <w:t>jogo</w:t>
      </w:r>
      <w:r w:rsidR="00345478" w:rsidRPr="5816E76D">
        <w:t xml:space="preserve"> </w:t>
      </w:r>
      <w:r w:rsidR="00345478" w:rsidRPr="00F04C3D">
        <w:t>educacional</w:t>
      </w:r>
      <w:r w:rsidR="00345478" w:rsidRPr="5816E76D">
        <w:t xml:space="preserve"> </w:t>
      </w:r>
      <w:r w:rsidR="00345478" w:rsidRPr="00F04C3D">
        <w:t>como</w:t>
      </w:r>
      <w:r w:rsidR="00345478" w:rsidRPr="5816E76D">
        <w:t xml:space="preserve"> </w:t>
      </w:r>
      <w:r w:rsidR="000379C6" w:rsidRPr="00F04C3D">
        <w:t>material didático de apoio</w:t>
      </w:r>
      <w:r w:rsidR="000379C6" w:rsidRPr="5816E76D">
        <w:t xml:space="preserve"> </w:t>
      </w:r>
      <w:r w:rsidR="002C681E" w:rsidRPr="00F04C3D">
        <w:t xml:space="preserve">sobre a </w:t>
      </w:r>
      <w:commentRangeStart w:id="1514"/>
      <w:r w:rsidR="002C681E" w:rsidRPr="00F04C3D">
        <w:t>Vermitecnologia</w:t>
      </w:r>
      <w:commentRangeEnd w:id="1514"/>
      <w:r w:rsidRPr="00F04C3D">
        <w:rPr>
          <w:rStyle w:val="CommentReference"/>
          <w:sz w:val="24"/>
          <w:szCs w:val="24"/>
        </w:rPr>
        <w:commentReference w:id="1514"/>
      </w:r>
      <w:r w:rsidR="002C681E" w:rsidRPr="5816E76D">
        <w:t>.</w:t>
      </w:r>
      <w:r w:rsidR="00EB1B6C" w:rsidRPr="5816E76D">
        <w:t xml:space="preserve"> </w:t>
      </w:r>
      <w:r w:rsidR="00A17095" w:rsidRPr="00F04C3D">
        <w:t>Desse</w:t>
      </w:r>
      <w:r w:rsidR="00A17095" w:rsidRPr="5816E76D">
        <w:t xml:space="preserve"> </w:t>
      </w:r>
      <w:r w:rsidR="00A17095" w:rsidRPr="00F04C3D">
        <w:t>modo, é apresentado</w:t>
      </w:r>
      <w:r w:rsidR="00A17095" w:rsidRPr="5816E76D">
        <w:t xml:space="preserve"> </w:t>
      </w:r>
      <w:r w:rsidR="00A17095" w:rsidRPr="00F04C3D">
        <w:t>uma</w:t>
      </w:r>
      <w:r w:rsidR="00A17095" w:rsidRPr="5816E76D">
        <w:t xml:space="preserve"> </w:t>
      </w:r>
      <w:r w:rsidR="00A17095" w:rsidRPr="00F04C3D">
        <w:t>proposta de um Serious Game nessa</w:t>
      </w:r>
      <w:r w:rsidR="00A17095" w:rsidRPr="5816E76D">
        <w:t xml:space="preserve"> </w:t>
      </w:r>
      <w:r w:rsidR="00A17095" w:rsidRPr="00F04C3D">
        <w:t>temática</w:t>
      </w:r>
      <w:r w:rsidR="00CB75DC" w:rsidRPr="5816E76D">
        <w:t xml:space="preserve">, </w:t>
      </w:r>
      <w:r w:rsidR="00CB75DC" w:rsidRPr="00F04C3D">
        <w:t>detalhes de sua</w:t>
      </w:r>
      <w:r w:rsidR="00CB75DC" w:rsidRPr="5816E76D">
        <w:t xml:space="preserve"> </w:t>
      </w:r>
      <w:r w:rsidR="00CB75DC" w:rsidRPr="00F04C3D">
        <w:t>construção e desenvolvimento</w:t>
      </w:r>
      <w:r w:rsidR="00CB75DC" w:rsidRPr="5816E76D">
        <w:t>.</w:t>
      </w:r>
    </w:p>
    <w:p w14:paraId="5C4EEB50" w14:textId="77777777" w:rsidR="006A48A6" w:rsidRPr="00F97842" w:rsidRDefault="006A48A6" w:rsidP="006A48A6">
      <w:pPr>
        <w:jc w:val="both"/>
        <w:rPr>
          <w:rFonts w:cs="Arial"/>
          <w:b/>
        </w:rPr>
      </w:pPr>
    </w:p>
    <w:p w14:paraId="5AA6409D" w14:textId="119764CA" w:rsidR="00827FE2" w:rsidRPr="00F97842" w:rsidRDefault="006A48A6" w:rsidP="00913F3D">
      <w:r w:rsidRPr="00FA63E0">
        <w:rPr>
          <w:b/>
          <w:bCs/>
        </w:rPr>
        <w:t>Palavras-chave</w:t>
      </w:r>
      <w:r w:rsidRPr="5816E76D">
        <w:t xml:space="preserve">: </w:t>
      </w:r>
      <w:r w:rsidR="004B4A92" w:rsidRPr="00F97842">
        <w:t>Vermitecnologia</w:t>
      </w:r>
      <w:r w:rsidR="007610AA" w:rsidRPr="5816E76D">
        <w:t>,</w:t>
      </w:r>
      <w:r w:rsidRPr="5816E76D">
        <w:t xml:space="preserve"> </w:t>
      </w:r>
      <w:r w:rsidR="00B10BFC" w:rsidRPr="00F97842">
        <w:t>Vermicompostagem</w:t>
      </w:r>
      <w:r w:rsidR="007610AA" w:rsidRPr="5816E76D">
        <w:t>,</w:t>
      </w:r>
      <w:r w:rsidR="00B10BFC" w:rsidRPr="5816E76D">
        <w:t xml:space="preserve"> </w:t>
      </w:r>
      <w:r w:rsidR="00CD5EB4" w:rsidRPr="00F97842">
        <w:t>Compostagem</w:t>
      </w:r>
      <w:r w:rsidR="00CD5EB4" w:rsidRPr="5816E76D">
        <w:t xml:space="preserve">, </w:t>
      </w:r>
      <w:r w:rsidR="00A97AB7" w:rsidRPr="00F97842">
        <w:t>Educação</w:t>
      </w:r>
      <w:r w:rsidR="007610AA" w:rsidRPr="5816E76D">
        <w:t xml:space="preserve">, </w:t>
      </w:r>
      <w:r w:rsidR="00A17095" w:rsidRPr="00F97842">
        <w:t xml:space="preserve">Serious Games, </w:t>
      </w:r>
      <w:r w:rsidR="00B10BFC" w:rsidRPr="00F97842">
        <w:t>Mobile</w:t>
      </w:r>
      <w:r w:rsidRPr="5816E76D">
        <w:t>.</w:t>
      </w:r>
    </w:p>
    <w:p w14:paraId="3709BE19" w14:textId="77777777" w:rsidR="00827FE2" w:rsidRPr="00F97842" w:rsidRDefault="00827FE2">
      <w:pPr>
        <w:rPr>
          <w:rFonts w:eastAsia="Times New Roman" w:cs="Arial"/>
          <w:color w:val="000000"/>
        </w:rPr>
      </w:pPr>
      <w:r w:rsidRPr="00F97842">
        <w:rPr>
          <w:rFonts w:cs="Arial"/>
        </w:rPr>
        <w:br w:type="page"/>
      </w:r>
    </w:p>
    <w:p w14:paraId="0E8E8E1C" w14:textId="567BAAA5" w:rsidR="0065333A" w:rsidRPr="00F97842" w:rsidRDefault="00827FE2" w:rsidP="006B365C">
      <w:pPr>
        <w:pStyle w:val="Heading6"/>
      </w:pPr>
      <w:r w:rsidRPr="00BB2D05">
        <w:lastRenderedPageBreak/>
        <w:t>ABSTRACT</w:t>
      </w:r>
    </w:p>
    <w:p w14:paraId="17E5A4F7" w14:textId="77777777" w:rsidR="00590FED" w:rsidRPr="00F97842" w:rsidRDefault="00590FED" w:rsidP="007A4294">
      <w:pPr>
        <w:jc w:val="center"/>
        <w:rPr>
          <w:rFonts w:cs="Arial"/>
          <w:color w:val="FF0000"/>
        </w:rPr>
      </w:pPr>
    </w:p>
    <w:p w14:paraId="677451E4" w14:textId="627048CD" w:rsidR="00827FE2" w:rsidRPr="00F97842" w:rsidRDefault="00C02C81" w:rsidP="00C02C81">
      <w:r w:rsidRPr="00F97842">
        <w:t xml:space="preserve">De M. Fernandes, Elias. </w:t>
      </w:r>
      <w:r w:rsidRPr="00FA63E0">
        <w:rPr>
          <w:b/>
          <w:bCs/>
        </w:rPr>
        <w:t>Nonda: Serious Game in Urban Solid Waste Education</w:t>
      </w:r>
      <w:r w:rsidR="006C0406">
        <w:rPr>
          <w:b/>
          <w:bCs/>
        </w:rPr>
        <w:t xml:space="preserve"> through Vermitechnology</w:t>
      </w:r>
      <w:r w:rsidR="00E518F5" w:rsidRPr="00FA63E0">
        <w:rPr>
          <w:b/>
          <w:bCs/>
        </w:rPr>
        <w:t>.</w:t>
      </w:r>
      <w:r w:rsidR="00E518F5" w:rsidRPr="5816E76D">
        <w:t xml:space="preserve"> </w:t>
      </w:r>
      <w:r w:rsidRPr="00F97842">
        <w:t>2016. 15f. Trabalho de Conclusão de Curso</w:t>
      </w:r>
      <w:r w:rsidRPr="5816E76D">
        <w:t xml:space="preserve"> (</w:t>
      </w:r>
      <w:r w:rsidRPr="00F97842">
        <w:t>Graduação</w:t>
      </w:r>
      <w:r w:rsidRPr="5816E76D">
        <w:t xml:space="preserve">) – </w:t>
      </w:r>
      <w:r w:rsidRPr="00F97842">
        <w:t>Tecnologia</w:t>
      </w:r>
      <w:r w:rsidRPr="5816E76D">
        <w:t xml:space="preserve"> </w:t>
      </w:r>
      <w:r w:rsidRPr="00F97842">
        <w:t>em</w:t>
      </w:r>
      <w:r w:rsidRPr="5816E76D">
        <w:t xml:space="preserve"> </w:t>
      </w:r>
      <w:r w:rsidRPr="00F97842">
        <w:t>Análise e Desenvolvimento de Sistemas</w:t>
      </w:r>
      <w:r w:rsidRPr="5816E76D">
        <w:t xml:space="preserve">. </w:t>
      </w:r>
      <w:r w:rsidRPr="00F97842">
        <w:t>Universidade</w:t>
      </w:r>
      <w:r w:rsidRPr="5816E76D">
        <w:t xml:space="preserve"> </w:t>
      </w:r>
      <w:r w:rsidRPr="00F97842">
        <w:t>Tecnológica Federal do Paraná. Cornélio</w:t>
      </w:r>
      <w:r w:rsidRPr="5816E76D">
        <w:t xml:space="preserve"> </w:t>
      </w:r>
      <w:r w:rsidRPr="00F97842">
        <w:t xml:space="preserve">Procópio, 2016.  </w:t>
      </w:r>
    </w:p>
    <w:p w14:paraId="73B063AB" w14:textId="77777777" w:rsidR="00C35C15" w:rsidRPr="00F97842" w:rsidRDefault="00C35C15" w:rsidP="00C35C15">
      <w:pPr>
        <w:pStyle w:val="Formataodoresumo"/>
        <w:spacing w:after="0"/>
        <w:rPr>
          <w:rFonts w:cs="Arial"/>
          <w:sz w:val="22"/>
          <w:szCs w:val="22"/>
        </w:rPr>
      </w:pPr>
    </w:p>
    <w:p w14:paraId="1DA8B64B" w14:textId="77777777" w:rsidR="00895087" w:rsidRPr="00F97842" w:rsidRDefault="00895087" w:rsidP="00827FE2">
      <w:pPr>
        <w:pStyle w:val="Formataodoresumo"/>
        <w:spacing w:after="0"/>
        <w:rPr>
          <w:rFonts w:cs="Arial"/>
          <w:sz w:val="22"/>
          <w:szCs w:val="22"/>
        </w:rPr>
      </w:pPr>
    </w:p>
    <w:p w14:paraId="6C6626FF" w14:textId="5CC6343F" w:rsidR="00895087" w:rsidRPr="00F97842" w:rsidRDefault="00C02C81">
      <w:pPr>
        <w:pStyle w:val="Formataodoresumo"/>
        <w:pPrChange w:id="1515" w:author="Elias De Moraes Fernandes" w:date="2016-11-01T22:34:00Z">
          <w:pPr/>
        </w:pPrChange>
      </w:pPr>
      <w:r w:rsidRPr="00F97842">
        <w:t>Information</w:t>
      </w:r>
      <w:r w:rsidRPr="5816E76D">
        <w:t xml:space="preserve"> </w:t>
      </w:r>
      <w:r w:rsidRPr="00F97842">
        <w:t>technology</w:t>
      </w:r>
      <w:r w:rsidRPr="5816E76D">
        <w:t xml:space="preserve"> </w:t>
      </w:r>
      <w:r w:rsidRPr="00F97842">
        <w:t>applied in education</w:t>
      </w:r>
      <w:r w:rsidRPr="5816E76D">
        <w:t xml:space="preserve"> </w:t>
      </w:r>
      <w:r w:rsidRPr="00F97842">
        <w:t>has</w:t>
      </w:r>
      <w:r w:rsidRPr="5816E76D">
        <w:t xml:space="preserve"> </w:t>
      </w:r>
      <w:r w:rsidRPr="00F97842">
        <w:t>allowed</w:t>
      </w:r>
      <w:r w:rsidRPr="5816E76D">
        <w:t xml:space="preserve"> </w:t>
      </w:r>
      <w:r w:rsidRPr="00F97842">
        <w:t>the use of</w:t>
      </w:r>
      <w:r w:rsidRPr="5816E76D">
        <w:t xml:space="preserve"> </w:t>
      </w:r>
      <w:r w:rsidRPr="00F97842">
        <w:t>numerous tools with</w:t>
      </w:r>
      <w:r w:rsidRPr="5816E76D">
        <w:t xml:space="preserve"> </w:t>
      </w:r>
      <w:r w:rsidRPr="00F97842">
        <w:t>the</w:t>
      </w:r>
      <w:r w:rsidRPr="5816E76D">
        <w:t xml:space="preserve"> </w:t>
      </w:r>
      <w:r w:rsidRPr="00F97842">
        <w:t>purpose</w:t>
      </w:r>
      <w:r w:rsidRPr="5816E76D">
        <w:t xml:space="preserve"> </w:t>
      </w:r>
      <w:r w:rsidRPr="00F97842">
        <w:t>of</w:t>
      </w:r>
      <w:r w:rsidRPr="5816E76D">
        <w:t xml:space="preserve"> </w:t>
      </w:r>
      <w:r w:rsidRPr="00F97842">
        <w:t>disseminating</w:t>
      </w:r>
      <w:r w:rsidRPr="5816E76D">
        <w:t xml:space="preserve"> </w:t>
      </w:r>
      <w:r w:rsidRPr="00F97842">
        <w:t>knowledge in different</w:t>
      </w:r>
      <w:r w:rsidRPr="5816E76D">
        <w:t xml:space="preserve"> </w:t>
      </w:r>
      <w:r w:rsidRPr="00F97842">
        <w:t>educational</w:t>
      </w:r>
      <w:r w:rsidRPr="5816E76D">
        <w:t xml:space="preserve"> </w:t>
      </w:r>
      <w:r w:rsidRPr="00F97842">
        <w:t>areas</w:t>
      </w:r>
      <w:r w:rsidRPr="5816E76D">
        <w:t xml:space="preserve"> </w:t>
      </w:r>
      <w:r w:rsidRPr="00F97842">
        <w:t>such as Humanities</w:t>
      </w:r>
      <w:r w:rsidRPr="5816E76D">
        <w:t xml:space="preserve">, </w:t>
      </w:r>
      <w:r w:rsidRPr="00F97842">
        <w:t>Physical</w:t>
      </w:r>
      <w:r w:rsidRPr="5816E76D">
        <w:t xml:space="preserve"> </w:t>
      </w:r>
      <w:r w:rsidRPr="00F97842">
        <w:t>and</w:t>
      </w:r>
      <w:r w:rsidRPr="5816E76D">
        <w:t xml:space="preserve"> </w:t>
      </w:r>
      <w:r w:rsidRPr="00F97842">
        <w:t>Biological. The fusion</w:t>
      </w:r>
      <w:r w:rsidRPr="5816E76D">
        <w:t xml:space="preserve"> </w:t>
      </w:r>
      <w:r w:rsidRPr="00F97842">
        <w:t>of</w:t>
      </w:r>
      <w:r w:rsidRPr="5816E76D">
        <w:t xml:space="preserve"> </w:t>
      </w:r>
      <w:r w:rsidRPr="00F97842">
        <w:t>education</w:t>
      </w:r>
      <w:r w:rsidRPr="5816E76D">
        <w:t xml:space="preserve"> </w:t>
      </w:r>
      <w:r w:rsidRPr="00F97842">
        <w:t>an</w:t>
      </w:r>
      <w:r w:rsidR="00531BA1" w:rsidRPr="00F97842">
        <w:t>d</w:t>
      </w:r>
      <w:r w:rsidR="00531BA1" w:rsidRPr="5816E76D">
        <w:t xml:space="preserve"> </w:t>
      </w:r>
      <w:r w:rsidR="00531BA1" w:rsidRPr="00F97842">
        <w:t>entertainment</w:t>
      </w:r>
      <w:r w:rsidR="00531BA1" w:rsidRPr="5816E76D">
        <w:t xml:space="preserve"> </w:t>
      </w:r>
      <w:r w:rsidR="00531BA1" w:rsidRPr="00F97842">
        <w:t>w</w:t>
      </w:r>
      <w:r w:rsidRPr="00F97842">
        <w:t>as</w:t>
      </w:r>
      <w:r w:rsidRPr="5816E76D">
        <w:t xml:space="preserve"> </w:t>
      </w:r>
      <w:r w:rsidRPr="00F97842">
        <w:t>born</w:t>
      </w:r>
      <w:r w:rsidRPr="5816E76D">
        <w:t xml:space="preserve"> </w:t>
      </w:r>
      <w:r w:rsidRPr="00F97842">
        <w:t>the</w:t>
      </w:r>
      <w:r w:rsidRPr="5816E76D">
        <w:t xml:space="preserve"> </w:t>
      </w:r>
      <w:r w:rsidRPr="00F97842">
        <w:t>educational games that</w:t>
      </w:r>
      <w:r w:rsidRPr="5816E76D">
        <w:t xml:space="preserve"> </w:t>
      </w:r>
      <w:r w:rsidRPr="00F97842">
        <w:t>require</w:t>
      </w:r>
      <w:r w:rsidRPr="5816E76D">
        <w:t xml:space="preserve"> </w:t>
      </w:r>
      <w:r w:rsidRPr="00F97842">
        <w:t>succinct</w:t>
      </w:r>
      <w:r w:rsidRPr="5816E76D">
        <w:t xml:space="preserve"> </w:t>
      </w:r>
      <w:r w:rsidRPr="00F97842">
        <w:t>content</w:t>
      </w:r>
      <w:r w:rsidRPr="5816E76D">
        <w:t xml:space="preserve"> </w:t>
      </w:r>
      <w:r w:rsidRPr="00F97842">
        <w:t>and</w:t>
      </w:r>
      <w:r w:rsidRPr="5816E76D">
        <w:t xml:space="preserve"> </w:t>
      </w:r>
      <w:r w:rsidRPr="00F97842">
        <w:t>of</w:t>
      </w:r>
      <w:r w:rsidRPr="5816E76D">
        <w:t xml:space="preserve"> </w:t>
      </w:r>
      <w:r w:rsidRPr="00F97842">
        <w:t>critical</w:t>
      </w:r>
      <w:r w:rsidRPr="5816E76D">
        <w:t xml:space="preserve"> </w:t>
      </w:r>
      <w:r w:rsidRPr="00F97842">
        <w:t>importance</w:t>
      </w:r>
      <w:r w:rsidR="00C30E73" w:rsidRPr="5816E76D">
        <w:t xml:space="preserve">. </w:t>
      </w:r>
      <w:r w:rsidR="00A205FE" w:rsidRPr="00F97842">
        <w:t>E</w:t>
      </w:r>
      <w:r w:rsidR="00C30E73" w:rsidRPr="00F97842">
        <w:t>ducational games can</w:t>
      </w:r>
      <w:r w:rsidR="00C30E73" w:rsidRPr="5816E76D">
        <w:t xml:space="preserve"> </w:t>
      </w:r>
      <w:r w:rsidR="00C30E73" w:rsidRPr="00F97842">
        <w:t>be</w:t>
      </w:r>
      <w:r w:rsidR="00C30E73" w:rsidRPr="5816E76D">
        <w:t xml:space="preserve"> </w:t>
      </w:r>
      <w:r w:rsidR="00C30E73" w:rsidRPr="00F97842">
        <w:t>created</w:t>
      </w:r>
      <w:r w:rsidR="00C30E73" w:rsidRPr="5816E76D">
        <w:t xml:space="preserve"> </w:t>
      </w:r>
      <w:r w:rsidR="00C30E73" w:rsidRPr="00F97842">
        <w:t>using</w:t>
      </w:r>
      <w:r w:rsidR="00C30E73" w:rsidRPr="5816E76D">
        <w:t xml:space="preserve"> </w:t>
      </w:r>
      <w:r w:rsidR="00C30E73" w:rsidRPr="00F97842">
        <w:t>themes</w:t>
      </w:r>
      <w:r w:rsidRPr="00F97842">
        <w:t xml:space="preserve"> as Vermicomposting</w:t>
      </w:r>
      <w:r w:rsidR="00C30E73" w:rsidRPr="5816E76D">
        <w:t xml:space="preserve"> - </w:t>
      </w:r>
      <w:r w:rsidRPr="00F97842">
        <w:t xml:space="preserve">composting </w:t>
      </w:r>
      <w:r w:rsidR="00382E93">
        <w:t>technology</w:t>
      </w:r>
      <w:r w:rsidR="00382E93" w:rsidRPr="5816E76D">
        <w:t xml:space="preserve"> </w:t>
      </w:r>
      <w:r w:rsidRPr="00F97842">
        <w:t>that</w:t>
      </w:r>
      <w:r w:rsidRPr="5816E76D">
        <w:t xml:space="preserve"> </w:t>
      </w:r>
      <w:r w:rsidRPr="00F97842">
        <w:t>works</w:t>
      </w:r>
      <w:r w:rsidRPr="5816E76D">
        <w:t xml:space="preserve"> </w:t>
      </w:r>
      <w:r w:rsidRPr="00F97842">
        <w:t>with</w:t>
      </w:r>
      <w:r w:rsidRPr="5816E76D">
        <w:t xml:space="preserve"> </w:t>
      </w:r>
      <w:r w:rsidRPr="00F97842">
        <w:t>the</w:t>
      </w:r>
      <w:r w:rsidRPr="5816E76D">
        <w:t xml:space="preserve"> </w:t>
      </w:r>
      <w:r w:rsidRPr="00F97842">
        <w:t>Bio-oxidation</w:t>
      </w:r>
      <w:r w:rsidRPr="5816E76D">
        <w:t xml:space="preserve"> </w:t>
      </w:r>
      <w:r w:rsidRPr="00F97842">
        <w:t>of</w:t>
      </w:r>
      <w:r w:rsidRPr="5816E76D">
        <w:t xml:space="preserve"> </w:t>
      </w:r>
      <w:r w:rsidRPr="00F97842">
        <w:t>organic</w:t>
      </w:r>
      <w:r w:rsidRPr="5816E76D">
        <w:t xml:space="preserve"> </w:t>
      </w:r>
      <w:r w:rsidRPr="00F97842">
        <w:t>solid</w:t>
      </w:r>
      <w:r w:rsidRPr="5816E76D">
        <w:t xml:space="preserve"> </w:t>
      </w:r>
      <w:r w:rsidRPr="00F97842">
        <w:t>waste in the</w:t>
      </w:r>
      <w:r w:rsidRPr="5816E76D">
        <w:t xml:space="preserve"> </w:t>
      </w:r>
      <w:r w:rsidRPr="00F97842">
        <w:t>involvement</w:t>
      </w:r>
      <w:r w:rsidRPr="5816E76D">
        <w:t xml:space="preserve"> </w:t>
      </w:r>
      <w:r w:rsidRPr="00F97842">
        <w:t>of</w:t>
      </w:r>
      <w:r w:rsidRPr="5816E76D">
        <w:t xml:space="preserve"> </w:t>
      </w:r>
      <w:r w:rsidRPr="00F97842">
        <w:t>earthworms</w:t>
      </w:r>
      <w:r w:rsidRPr="5816E76D">
        <w:t xml:space="preserve"> </w:t>
      </w:r>
      <w:r w:rsidRPr="00F97842">
        <w:t>on microbial fauna to</w:t>
      </w:r>
      <w:r w:rsidRPr="5816E76D">
        <w:t xml:space="preserve"> </w:t>
      </w:r>
      <w:r w:rsidRPr="00F97842">
        <w:t>emergence</w:t>
      </w:r>
      <w:r w:rsidRPr="5816E76D">
        <w:t xml:space="preserve"> </w:t>
      </w:r>
      <w:r w:rsidRPr="00F97842">
        <w:t>of</w:t>
      </w:r>
      <w:r w:rsidRPr="5816E76D">
        <w:t xml:space="preserve"> </w:t>
      </w:r>
      <w:r w:rsidRPr="00F97842">
        <w:t>humus</w:t>
      </w:r>
      <w:r w:rsidRPr="5816E76D">
        <w:t xml:space="preserve">. </w:t>
      </w:r>
      <w:r w:rsidR="00057EBC" w:rsidRPr="00F97842">
        <w:t>In</w:t>
      </w:r>
      <w:r w:rsidR="00763DC7" w:rsidRPr="5816E76D">
        <w:t xml:space="preserve"> </w:t>
      </w:r>
      <w:r w:rsidR="00763DC7" w:rsidRPr="00F97842">
        <w:t>t</w:t>
      </w:r>
      <w:r w:rsidRPr="00F97842">
        <w:t>his</w:t>
      </w:r>
      <w:r w:rsidRPr="5816E76D">
        <w:t xml:space="preserve"> </w:t>
      </w:r>
      <w:r w:rsidRPr="00F97842">
        <w:t>context</w:t>
      </w:r>
      <w:r w:rsidRPr="5816E76D">
        <w:t xml:space="preserve">, </w:t>
      </w:r>
      <w:r w:rsidRPr="00F97842">
        <w:t>the</w:t>
      </w:r>
      <w:r w:rsidRPr="5816E76D">
        <w:t xml:space="preserve"> </w:t>
      </w:r>
      <w:r w:rsidRPr="00F97842">
        <w:t>present</w:t>
      </w:r>
      <w:r w:rsidRPr="5816E76D">
        <w:t xml:space="preserve"> </w:t>
      </w:r>
      <w:r w:rsidRPr="00F97842">
        <w:t>work</w:t>
      </w:r>
      <w:r w:rsidRPr="5816E76D">
        <w:t xml:space="preserve"> </w:t>
      </w:r>
      <w:r w:rsidRPr="00F97842">
        <w:t>aims</w:t>
      </w:r>
      <w:r w:rsidRPr="5816E76D">
        <w:t xml:space="preserve"> </w:t>
      </w:r>
      <w:r w:rsidRPr="00F97842">
        <w:t>to</w:t>
      </w:r>
      <w:r w:rsidRPr="5816E76D">
        <w:t xml:space="preserve"> </w:t>
      </w:r>
      <w:r w:rsidRPr="00F97842">
        <w:t>create</w:t>
      </w:r>
      <w:r w:rsidRPr="5816E76D">
        <w:t xml:space="preserve"> </w:t>
      </w:r>
      <w:r w:rsidR="00403C73" w:rsidRPr="00F97842">
        <w:t xml:space="preserve">n educational game as </w:t>
      </w:r>
      <w:r w:rsidRPr="00F97842">
        <w:t>a didactic material support</w:t>
      </w:r>
      <w:r w:rsidRPr="5816E76D">
        <w:t xml:space="preserve"> </w:t>
      </w:r>
      <w:r w:rsidRPr="00F97842">
        <w:t>about</w:t>
      </w:r>
      <w:r w:rsidRPr="5816E76D">
        <w:t xml:space="preserve"> </w:t>
      </w:r>
      <w:r w:rsidR="00683320" w:rsidRPr="00F97842">
        <w:t>Vermitechnology</w:t>
      </w:r>
      <w:r w:rsidRPr="5816E76D">
        <w:t>.</w:t>
      </w:r>
      <w:r w:rsidR="00A71724" w:rsidRPr="5816E76D">
        <w:t xml:space="preserve"> </w:t>
      </w:r>
      <w:r w:rsidR="00A71724" w:rsidRPr="00F97842">
        <w:t>Thus, it is</w:t>
      </w:r>
      <w:r w:rsidR="00A71724" w:rsidRPr="5816E76D">
        <w:t xml:space="preserve"> </w:t>
      </w:r>
      <w:r w:rsidR="00A71724" w:rsidRPr="00F97842">
        <w:t>presented a proposal</w:t>
      </w:r>
      <w:r w:rsidR="00A71724" w:rsidRPr="5816E76D">
        <w:t xml:space="preserve"> </w:t>
      </w:r>
      <w:r w:rsidR="00A71724" w:rsidRPr="00F97842">
        <w:t>of a Serious Game in that</w:t>
      </w:r>
      <w:r w:rsidR="00A71724" w:rsidRPr="5816E76D">
        <w:t xml:space="preserve"> </w:t>
      </w:r>
      <w:r w:rsidR="00A71724" w:rsidRPr="00F97842">
        <w:t>subject</w:t>
      </w:r>
      <w:r w:rsidR="00F75AAD" w:rsidRPr="5816E76D">
        <w:t xml:space="preserve">, </w:t>
      </w:r>
      <w:r w:rsidR="00F75AAD" w:rsidRPr="00F97842">
        <w:t>details</w:t>
      </w:r>
      <w:r w:rsidR="00F75AAD" w:rsidRPr="5816E76D">
        <w:t xml:space="preserve"> </w:t>
      </w:r>
      <w:r w:rsidR="00F75AAD" w:rsidRPr="00F97842">
        <w:t>of</w:t>
      </w:r>
      <w:r w:rsidR="00F75AAD" w:rsidRPr="5816E76D">
        <w:t xml:space="preserve"> </w:t>
      </w:r>
      <w:r w:rsidR="00F75AAD" w:rsidRPr="00F97842">
        <w:t>contruction</w:t>
      </w:r>
      <w:r w:rsidR="00F75AAD" w:rsidRPr="5816E76D">
        <w:t xml:space="preserve"> </w:t>
      </w:r>
      <w:r w:rsidR="00F75AAD" w:rsidRPr="00F97842">
        <w:t>and</w:t>
      </w:r>
      <w:r w:rsidR="00F75AAD" w:rsidRPr="5816E76D">
        <w:t xml:space="preserve"> </w:t>
      </w:r>
      <w:r w:rsidR="00F75AAD" w:rsidRPr="00F97842">
        <w:t>development</w:t>
      </w:r>
      <w:r w:rsidR="00F75AAD" w:rsidRPr="5816E76D">
        <w:t>.</w:t>
      </w:r>
    </w:p>
    <w:p w14:paraId="506096C7" w14:textId="77777777" w:rsidR="008D28A8" w:rsidRPr="00F97842" w:rsidRDefault="008D28A8" w:rsidP="008D28A8">
      <w:pPr>
        <w:jc w:val="both"/>
        <w:rPr>
          <w:rFonts w:cs="Arial"/>
          <w:b/>
        </w:rPr>
      </w:pPr>
    </w:p>
    <w:p w14:paraId="57D62334" w14:textId="77777777" w:rsidR="00827FE2" w:rsidRPr="00F97842" w:rsidRDefault="00827FE2" w:rsidP="00827FE2">
      <w:pPr>
        <w:jc w:val="both"/>
        <w:rPr>
          <w:rFonts w:cs="Arial"/>
          <w:b/>
        </w:rPr>
      </w:pPr>
    </w:p>
    <w:p w14:paraId="2ECD9D09" w14:textId="3F78E70F" w:rsidR="00863F4A" w:rsidRPr="00F97842" w:rsidRDefault="00827FE2">
      <w:pPr>
        <w:spacing w:after="200" w:line="276" w:lineRule="auto"/>
        <w:rPr>
          <w:ins w:id="1516" w:author="Elias De Moraes Fernandes" w:date="2016-10-03T21:50:00Z"/>
          <w:rFonts w:ascii="Arial" w:eastAsia="Arial" w:hAnsi="Arial" w:cs="Arial"/>
          <w:b/>
          <w:bCs/>
          <w:rPrChange w:id="1517" w:author="Convidado" w:date="2016-11-01T09:08:00Z">
            <w:rPr>
              <w:ins w:id="1518" w:author="Elias De Moraes Fernandes" w:date="2016-10-03T21:50:00Z"/>
              <w:rFonts w:cs="Arial"/>
              <w:b/>
            </w:rPr>
          </w:rPrChange>
        </w:rPr>
        <w:pPrChange w:id="1519" w:author="Convidado" w:date="2016-11-01T09:08:00Z">
          <w:pPr/>
        </w:pPrChange>
      </w:pPr>
      <w:r w:rsidRPr="00FA63E0">
        <w:rPr>
          <w:b/>
          <w:bCs/>
        </w:rPr>
        <w:t>Keywords:</w:t>
      </w:r>
      <w:r w:rsidRPr="5816E76D">
        <w:t xml:space="preserve"> </w:t>
      </w:r>
      <w:r w:rsidR="00A17095" w:rsidRPr="00F97842">
        <w:t>Vermitechnology</w:t>
      </w:r>
      <w:r w:rsidR="00A17095" w:rsidRPr="5816E76D">
        <w:t xml:space="preserve">, </w:t>
      </w:r>
      <w:r w:rsidR="00A17095" w:rsidRPr="00F97842">
        <w:t>Vermicomposting</w:t>
      </w:r>
      <w:r w:rsidR="00A17095" w:rsidRPr="5816E76D">
        <w:t xml:space="preserve">, </w:t>
      </w:r>
      <w:r w:rsidR="00CD5EB4" w:rsidRPr="00F97842">
        <w:t>Composting</w:t>
      </w:r>
      <w:r w:rsidR="00CD5EB4" w:rsidRPr="5816E76D">
        <w:t xml:space="preserve">, </w:t>
      </w:r>
      <w:r w:rsidR="00A17095" w:rsidRPr="00F97842">
        <w:t>Education</w:t>
      </w:r>
      <w:r w:rsidR="00A17095" w:rsidRPr="5816E76D">
        <w:t xml:space="preserve">, </w:t>
      </w:r>
      <w:r w:rsidR="00A17095" w:rsidRPr="00F97842">
        <w:t>Serious Game, Mobile</w:t>
      </w:r>
      <w:r w:rsidR="00A17095" w:rsidRPr="5816E76D">
        <w:t>.</w:t>
      </w:r>
      <w:ins w:id="1520" w:author="Elias De Moraes Fernandes" w:date="2016-10-03T21:50:00Z">
        <w:r w:rsidR="00863F4A" w:rsidRPr="006B365C">
          <w:rPr>
            <w:rFonts w:ascii="Arial" w:eastAsia="Arial" w:hAnsi="Arial" w:cs="Arial"/>
            <w:b/>
            <w:bCs/>
          </w:rPr>
          <w:br w:type="page"/>
        </w:r>
      </w:ins>
    </w:p>
    <w:p w14:paraId="4F053181" w14:textId="46709408" w:rsidR="00746660" w:rsidRDefault="006E5257" w:rsidP="78EECD5C">
      <w:pPr>
        <w:pStyle w:val="Heading6"/>
        <w:rPr>
          <w:ins w:id="1521" w:author="Elias De Moraes Fernandes" w:date="2016-10-16T21:27:00Z"/>
        </w:rPr>
      </w:pPr>
      <w:r w:rsidRPr="00BF6EE6">
        <w:lastRenderedPageBreak/>
        <w:t>SUMÁRIO</w:t>
      </w:r>
    </w:p>
    <w:p w14:paraId="11AB2CF1" w14:textId="77777777" w:rsidR="0040511D" w:rsidRPr="00F97842" w:rsidRDefault="0040511D" w:rsidP="002C0D93">
      <w:pPr>
        <w:jc w:val="center"/>
        <w:rPr>
          <w:rFonts w:cs="Arial"/>
          <w:b/>
        </w:rPr>
      </w:pPr>
    </w:p>
    <w:p w14:paraId="6F2ED516" w14:textId="76B1E5D3" w:rsidR="0034542D" w:rsidRPr="00C43C43" w:rsidRDefault="0034542D" w:rsidP="78EECD5C">
      <w:pPr>
        <w:pStyle w:val="SumarioLevel1"/>
        <w:spacing w:before="100" w:beforeAutospacing="1"/>
      </w:pPr>
      <w:bookmarkStart w:id="1522" w:name="_Ref449309623"/>
      <w:bookmarkStart w:id="1523" w:name="_Ref445304965"/>
      <w:r w:rsidRPr="00C43C43">
        <w:t>INTRODUÇÃO</w:t>
      </w:r>
      <w:r w:rsidRPr="00C43C43">
        <w:tab/>
      </w:r>
      <w:bookmarkEnd w:id="1522"/>
      <w:r w:rsidR="00800A00" w:rsidRPr="00C43C43">
        <w:t>1</w:t>
      </w:r>
      <w:ins w:id="1524" w:author="Elias De Moraes Fernandes" w:date="2016-10-31T14:10:00Z">
        <w:r w:rsidR="002D68FC">
          <w:t>1</w:t>
        </w:r>
      </w:ins>
      <w:del w:id="1525" w:author="Elias De Moraes Fernandes" w:date="2016-10-31T14:10:00Z">
        <w:r w:rsidR="00800A00" w:rsidRPr="00C43C43" w:rsidDel="002D68FC">
          <w:delText>6</w:delText>
        </w:r>
      </w:del>
    </w:p>
    <w:p w14:paraId="2477362F" w14:textId="054D87DB" w:rsidR="001D3349" w:rsidRPr="0092024B" w:rsidRDefault="001D3349" w:rsidP="78EECD5C">
      <w:pPr>
        <w:pStyle w:val="SumarioLevel1"/>
        <w:spacing w:before="100" w:beforeAutospacing="1"/>
      </w:pPr>
      <w:bookmarkStart w:id="1526" w:name="_Ref449309639"/>
      <w:bookmarkStart w:id="1527" w:name="_Ref465508922"/>
      <w:r w:rsidRPr="0092024B">
        <w:t>OBJETIVOS</w:t>
      </w:r>
      <w:bookmarkEnd w:id="1523"/>
      <w:r w:rsidR="00062620" w:rsidRPr="0092024B">
        <w:tab/>
      </w:r>
      <w:bookmarkEnd w:id="1526"/>
      <w:r w:rsidR="00800A00">
        <w:t>1</w:t>
      </w:r>
      <w:ins w:id="1528" w:author="Elias De Moraes Fernandes" w:date="2016-10-31T14:10:00Z">
        <w:r w:rsidR="002D68FC">
          <w:t>4</w:t>
        </w:r>
      </w:ins>
      <w:del w:id="1529" w:author="Elias De Moraes Fernandes" w:date="2016-10-31T14:10:00Z">
        <w:r w:rsidR="00800A00" w:rsidDel="002D68FC">
          <w:delText>9</w:delText>
        </w:r>
      </w:del>
      <w:bookmarkEnd w:id="1527"/>
    </w:p>
    <w:p w14:paraId="5237EE02" w14:textId="31C0288D" w:rsidR="001D3349" w:rsidRPr="00F97842" w:rsidRDefault="001D3349" w:rsidP="78EECD5C">
      <w:pPr>
        <w:pStyle w:val="SumarioLevel11"/>
        <w:spacing w:before="100" w:beforeAutospacing="1" w:after="120" w:line="199" w:lineRule="auto"/>
        <w:contextualSpacing w:val="0"/>
      </w:pPr>
      <w:bookmarkStart w:id="1530" w:name="_Ref445304972"/>
      <w:r w:rsidRPr="00F97842">
        <w:t>Objetivo Geral</w:t>
      </w:r>
      <w:bookmarkEnd w:id="1530"/>
      <w:r w:rsidR="0005565C" w:rsidRPr="00F97842">
        <w:tab/>
      </w:r>
      <w:r w:rsidR="00F54942">
        <w:t>1</w:t>
      </w:r>
      <w:ins w:id="1531" w:author="Elias De Moraes Fernandes" w:date="2016-10-31T14:19:00Z">
        <w:r w:rsidR="008A7AF6">
          <w:t>4</w:t>
        </w:r>
      </w:ins>
      <w:del w:id="1532" w:author="Elias De Moraes Fernandes" w:date="2016-10-31T14:10:00Z">
        <w:r w:rsidR="00F54942" w:rsidDel="002D68FC">
          <w:delText>9</w:delText>
        </w:r>
      </w:del>
    </w:p>
    <w:p w14:paraId="46B2AB40" w14:textId="5CBE9D04" w:rsidR="001D3349" w:rsidRPr="00F97842" w:rsidRDefault="001D3349" w:rsidP="78EECD5C">
      <w:pPr>
        <w:pStyle w:val="SumarioLevel1"/>
        <w:spacing w:before="100" w:beforeAutospacing="1"/>
      </w:pPr>
      <w:bookmarkStart w:id="1533" w:name="_Ref445305075"/>
      <w:bookmarkStart w:id="1534" w:name="_Ref465283914"/>
      <w:r w:rsidRPr="00FA63E0">
        <w:t>FUNDAMENTAÇÃO TEÓRICA</w:t>
      </w:r>
      <w:bookmarkEnd w:id="1533"/>
      <w:r w:rsidR="0005565C" w:rsidRPr="00F97842">
        <w:tab/>
      </w:r>
      <w:ins w:id="1535" w:author="Elias De Moraes Fernandes" w:date="2016-10-31T14:13:00Z">
        <w:r w:rsidR="00AC0442">
          <w:t>1</w:t>
        </w:r>
      </w:ins>
      <w:del w:id="1536" w:author="Elias De Moraes Fernandes" w:date="2016-10-31T14:13:00Z">
        <w:r w:rsidR="00800A00" w:rsidDel="00AC0442">
          <w:delText>2</w:delText>
        </w:r>
      </w:del>
      <w:ins w:id="1537" w:author="Elias De Moraes Fernandes" w:date="2016-10-31T14:19:00Z">
        <w:r w:rsidR="008A7AF6">
          <w:t>5</w:t>
        </w:r>
      </w:ins>
      <w:del w:id="1538" w:author="Elias De Moraes Fernandes" w:date="2016-10-31T14:13:00Z">
        <w:r w:rsidR="00800A00" w:rsidDel="00AC0442">
          <w:delText>0</w:delText>
        </w:r>
      </w:del>
      <w:bookmarkEnd w:id="1534"/>
    </w:p>
    <w:p w14:paraId="4F609F00" w14:textId="2EDCD98F" w:rsidR="001D3349" w:rsidRPr="00F97842" w:rsidRDefault="001347E8" w:rsidP="78EECD5C">
      <w:pPr>
        <w:pStyle w:val="SumarioLevel11"/>
        <w:spacing w:before="100" w:beforeAutospacing="1" w:after="120" w:line="199" w:lineRule="auto"/>
        <w:contextualSpacing w:val="0"/>
      </w:pPr>
      <w:bookmarkStart w:id="1539" w:name="_Ref445305083"/>
      <w:bookmarkStart w:id="1540" w:name="_Ref465366151"/>
      <w:r w:rsidRPr="5816E76D">
        <w:rPr>
          <w:i/>
          <w:iCs/>
        </w:rPr>
        <w:t>Serious games</w:t>
      </w:r>
      <w:r w:rsidRPr="00F97842">
        <w:t xml:space="preserve"> para interagir e envolver</w:t>
      </w:r>
      <w:bookmarkEnd w:id="1539"/>
      <w:r w:rsidR="00062620" w:rsidRPr="00F97842">
        <w:tab/>
      </w:r>
      <w:ins w:id="1541" w:author="Elias De Moraes Fernandes" w:date="2016-10-31T14:19:00Z">
        <w:r w:rsidR="008A7AF6">
          <w:t>1</w:t>
        </w:r>
      </w:ins>
      <w:del w:id="1542" w:author="Elias De Moraes Fernandes" w:date="2016-10-31T14:19:00Z">
        <w:r w:rsidR="00800A00" w:rsidDel="008A7AF6">
          <w:delText>2</w:delText>
        </w:r>
      </w:del>
      <w:ins w:id="1543" w:author="Elias De Moraes Fernandes" w:date="2016-10-31T14:19:00Z">
        <w:r w:rsidR="008A7AF6">
          <w:t>5</w:t>
        </w:r>
      </w:ins>
      <w:del w:id="1544" w:author="Elias De Moraes Fernandes" w:date="2016-10-31T14:19:00Z">
        <w:r w:rsidR="00800A00" w:rsidDel="008A7AF6">
          <w:delText>0</w:delText>
        </w:r>
      </w:del>
      <w:bookmarkEnd w:id="1540"/>
    </w:p>
    <w:p w14:paraId="29280334" w14:textId="4C783D8B" w:rsidR="00DF3B1E" w:rsidRDefault="001347E8" w:rsidP="78EECD5C">
      <w:pPr>
        <w:pStyle w:val="SumarioLevel11"/>
        <w:spacing w:before="100" w:beforeAutospacing="1" w:after="120" w:line="199" w:lineRule="auto"/>
        <w:contextualSpacing w:val="0"/>
      </w:pPr>
      <w:bookmarkStart w:id="1545" w:name="_Ref445305090"/>
      <w:r w:rsidRPr="00F97842">
        <w:t>Vermi</w:t>
      </w:r>
      <w:r w:rsidR="009E6294">
        <w:t>tecnologia</w:t>
      </w:r>
      <w:bookmarkEnd w:id="1545"/>
      <w:r w:rsidR="00062620" w:rsidRPr="00F97842">
        <w:rPr>
          <w:bCs/>
        </w:rPr>
        <w:tab/>
      </w:r>
      <w:bookmarkStart w:id="1546" w:name="_Ref449388593"/>
      <w:ins w:id="1547" w:author="Elias De Moraes Fernandes" w:date="2016-10-31T14:19:00Z">
        <w:r w:rsidR="008A7AF6">
          <w:t>18</w:t>
        </w:r>
      </w:ins>
      <w:del w:id="1548" w:author="Elias De Moraes Fernandes" w:date="2016-10-31T14:19:00Z">
        <w:r w:rsidR="00800A00" w:rsidDel="008A7AF6">
          <w:delText>23</w:delText>
        </w:r>
      </w:del>
    </w:p>
    <w:p w14:paraId="7BEFC6F6" w14:textId="58A13823" w:rsidR="00D01A85" w:rsidRPr="00F97842" w:rsidRDefault="00D01A85" w:rsidP="78EECD5C">
      <w:pPr>
        <w:pStyle w:val="SumarioLevel1"/>
        <w:spacing w:before="100" w:beforeAutospacing="1"/>
      </w:pPr>
      <w:bookmarkStart w:id="1549" w:name="_Ref464400505"/>
      <w:r>
        <w:t>TECNOLOGIA E FERRAMENTAS</w:t>
      </w:r>
      <w:r>
        <w:tab/>
      </w:r>
      <w:bookmarkEnd w:id="1549"/>
      <w:r w:rsidR="00800A00">
        <w:t>2</w:t>
      </w:r>
      <w:ins w:id="1550" w:author="Elias De Moraes Fernandes" w:date="2016-10-31T14:19:00Z">
        <w:r w:rsidR="008A7AF6">
          <w:t>0</w:t>
        </w:r>
      </w:ins>
      <w:del w:id="1551" w:author="Elias De Moraes Fernandes" w:date="2016-10-31T14:19:00Z">
        <w:r w:rsidR="00800A00" w:rsidDel="008A7AF6">
          <w:delText>5</w:delText>
        </w:r>
      </w:del>
    </w:p>
    <w:p w14:paraId="4B5AA09F" w14:textId="148F26A9" w:rsidR="001D3349" w:rsidRPr="00F97842" w:rsidRDefault="001D3349" w:rsidP="78EECD5C">
      <w:pPr>
        <w:pStyle w:val="SumarioLevel1"/>
        <w:spacing w:before="100" w:beforeAutospacing="1"/>
      </w:pPr>
      <w:bookmarkStart w:id="1552" w:name="_Ref445306149"/>
      <w:bookmarkStart w:id="1553" w:name="_Ref445307828"/>
      <w:bookmarkEnd w:id="1546"/>
      <w:r w:rsidRPr="00FA63E0">
        <w:t>MATERIAIS E MÉTODOS</w:t>
      </w:r>
      <w:bookmarkEnd w:id="1552"/>
      <w:bookmarkEnd w:id="1553"/>
      <w:r w:rsidR="00A6748C" w:rsidRPr="00F97842">
        <w:tab/>
      </w:r>
      <w:del w:id="1554" w:author="Elias De Moraes Fernandes" w:date="2016-10-31T18:19:00Z">
        <w:r w:rsidR="00424BE8" w:rsidRPr="00FA63E0" w:rsidDel="00227822">
          <w:delText>17</w:delText>
        </w:r>
      </w:del>
      <w:ins w:id="1555" w:author="Elias De Moraes Fernandes" w:date="2016-10-31T18:19:00Z">
        <w:r w:rsidR="00227822">
          <w:t>22</w:t>
        </w:r>
      </w:ins>
    </w:p>
    <w:p w14:paraId="6ED0E367" w14:textId="1BEF2AAE" w:rsidR="001D3349" w:rsidRPr="00F97842" w:rsidRDefault="005B7C53" w:rsidP="78EECD5C">
      <w:pPr>
        <w:pStyle w:val="SumarioLevel11"/>
        <w:spacing w:before="100" w:beforeAutospacing="1" w:after="120" w:line="199" w:lineRule="auto"/>
        <w:contextualSpacing w:val="0"/>
      </w:pPr>
      <w:bookmarkStart w:id="1556" w:name="_Ref445307885"/>
      <w:r w:rsidRPr="00F97842">
        <w:t xml:space="preserve">Processo de Software </w:t>
      </w:r>
      <w:r w:rsidRPr="5816E76D">
        <w:rPr>
          <w:i/>
          <w:iCs/>
        </w:rPr>
        <w:t>Scrum Solo</w:t>
      </w:r>
      <w:r w:rsidR="00D13717">
        <w:rPr>
          <w:i/>
          <w:iCs/>
        </w:rPr>
        <w:tab/>
      </w:r>
      <w:bookmarkEnd w:id="1556"/>
      <w:ins w:id="1557" w:author="Elias De Moraes Fernandes" w:date="2016-10-31T18:19:00Z">
        <w:r w:rsidR="00227822">
          <w:t>2</w:t>
        </w:r>
      </w:ins>
      <w:ins w:id="1558" w:author="Elias De Moraes Fernandes" w:date="2016-10-31T18:20:00Z">
        <w:r w:rsidR="00227822">
          <w:t>2</w:t>
        </w:r>
      </w:ins>
      <w:del w:id="1559" w:author="Elias De Moraes Fernandes" w:date="2016-10-31T18:19:00Z">
        <w:r w:rsidR="00424BE8" w:rsidRPr="00F97842" w:rsidDel="00227822">
          <w:delText>18</w:delText>
        </w:r>
      </w:del>
    </w:p>
    <w:p w14:paraId="73EAFCB7" w14:textId="41F5C7E0" w:rsidR="00F80583" w:rsidRPr="00F97842" w:rsidRDefault="00B77F99" w:rsidP="78EECD5C">
      <w:pPr>
        <w:pStyle w:val="SumarioLevel11"/>
        <w:spacing w:before="100" w:beforeAutospacing="1" w:after="120" w:line="199" w:lineRule="auto"/>
        <w:contextualSpacing w:val="0"/>
      </w:pPr>
      <w:bookmarkStart w:id="1560" w:name="_Ref445307909"/>
      <w:r>
        <w:t>Padrão de Projeto MVC</w:t>
      </w:r>
      <w:r w:rsidR="00D13717">
        <w:tab/>
      </w:r>
      <w:ins w:id="1561" w:author="Elias De Moraes Fernandes" w:date="2016-10-31T18:19:00Z">
        <w:r w:rsidR="00227822">
          <w:t>2</w:t>
        </w:r>
      </w:ins>
      <w:ins w:id="1562" w:author="Elias De Moraes Fernandes" w:date="2016-10-31T18:20:00Z">
        <w:r w:rsidR="00227822">
          <w:t>3</w:t>
        </w:r>
      </w:ins>
      <w:del w:id="1563" w:author="Elias De Moraes Fernandes" w:date="2016-10-31T18:19:00Z">
        <w:r w:rsidR="00A74FED" w:rsidDel="00227822">
          <w:delText>18</w:delText>
        </w:r>
      </w:del>
      <w:bookmarkEnd w:id="1560"/>
    </w:p>
    <w:p w14:paraId="18EDE4E8" w14:textId="31449126" w:rsidR="00F80583" w:rsidRPr="00F97842" w:rsidRDefault="00F80583" w:rsidP="78EECD5C">
      <w:pPr>
        <w:pStyle w:val="SumarioLevel11"/>
        <w:spacing w:before="100" w:beforeAutospacing="1" w:after="120" w:line="199" w:lineRule="auto"/>
        <w:contextualSpacing w:val="0"/>
      </w:pPr>
      <w:bookmarkStart w:id="1564" w:name="_Ref445393447"/>
      <w:r w:rsidRPr="00F97842">
        <w:t>Gênero</w:t>
      </w:r>
      <w:bookmarkEnd w:id="1564"/>
      <w:r w:rsidR="00BE06E5">
        <w:t xml:space="preserve"> do Jogo</w:t>
      </w:r>
      <w:r w:rsidRPr="00F97842">
        <w:tab/>
      </w:r>
      <w:del w:id="1565" w:author="Elias De Moraes Fernandes" w:date="2016-10-31T18:19:00Z">
        <w:r w:rsidR="00324F71" w:rsidDel="00227822">
          <w:delText>28</w:delText>
        </w:r>
      </w:del>
      <w:ins w:id="1566" w:author="Elias De Moraes Fernandes" w:date="2016-10-31T18:19:00Z">
        <w:r w:rsidR="00227822">
          <w:t>24</w:t>
        </w:r>
      </w:ins>
    </w:p>
    <w:p w14:paraId="79734576" w14:textId="74B8D0CA" w:rsidR="00F80583" w:rsidRPr="00F97842" w:rsidRDefault="00F80583" w:rsidP="78EECD5C">
      <w:pPr>
        <w:pStyle w:val="SumarioLevel11"/>
        <w:spacing w:before="100" w:beforeAutospacing="1" w:after="120" w:line="199" w:lineRule="auto"/>
        <w:contextualSpacing w:val="0"/>
      </w:pPr>
      <w:bookmarkStart w:id="1567" w:name="_Ref445393476"/>
      <w:r w:rsidRPr="00F97842">
        <w:t>Enredo</w:t>
      </w:r>
      <w:bookmarkEnd w:id="1567"/>
      <w:r w:rsidRPr="00F97842">
        <w:tab/>
      </w:r>
      <w:del w:id="1568" w:author="Elias De Moraes Fernandes" w:date="2016-10-31T18:19:00Z">
        <w:r w:rsidR="00324F71" w:rsidDel="00041C65">
          <w:delText>29</w:delText>
        </w:r>
      </w:del>
      <w:ins w:id="1569" w:author="Elias De Moraes Fernandes" w:date="2016-10-31T18:19:00Z">
        <w:r w:rsidR="00041C65">
          <w:t>25</w:t>
        </w:r>
      </w:ins>
    </w:p>
    <w:p w14:paraId="563CAE03" w14:textId="3B6A10F0" w:rsidR="00F80583" w:rsidRPr="00F97842" w:rsidRDefault="00F80583" w:rsidP="78EECD5C">
      <w:pPr>
        <w:pStyle w:val="SumarioLevel11"/>
        <w:spacing w:before="100" w:beforeAutospacing="1" w:after="120" w:line="199" w:lineRule="auto"/>
        <w:contextualSpacing w:val="0"/>
      </w:pPr>
      <w:bookmarkStart w:id="1570" w:name="_Ref445393494"/>
      <w:bookmarkStart w:id="1571" w:name="_Ref449458771"/>
      <w:r w:rsidRPr="00952A13">
        <w:t>Storyboard</w:t>
      </w:r>
      <w:bookmarkEnd w:id="1570"/>
      <w:r w:rsidRPr="00F97842">
        <w:tab/>
      </w:r>
      <w:bookmarkEnd w:id="1571"/>
      <w:del w:id="1572" w:author="Elias De Moraes Fernandes" w:date="2016-10-31T18:19:00Z">
        <w:r w:rsidR="00324F71" w:rsidDel="00041C65">
          <w:delText>31</w:delText>
        </w:r>
      </w:del>
      <w:ins w:id="1573" w:author="Elias De Moraes Fernandes" w:date="2016-10-31T18:19:00Z">
        <w:r w:rsidR="00041C65">
          <w:t>25</w:t>
        </w:r>
      </w:ins>
    </w:p>
    <w:p w14:paraId="70EC8387" w14:textId="462FB03C" w:rsidR="00F80583" w:rsidRPr="00F97842" w:rsidRDefault="00F80583" w:rsidP="78EECD5C">
      <w:pPr>
        <w:pStyle w:val="SumarioLevel11"/>
        <w:spacing w:before="100" w:beforeAutospacing="1" w:after="120" w:line="199" w:lineRule="auto"/>
        <w:contextualSpacing w:val="0"/>
      </w:pPr>
      <w:bookmarkStart w:id="1574" w:name="_Ref445393518"/>
      <w:r w:rsidRPr="5816E76D">
        <w:rPr>
          <w:i/>
          <w:iCs/>
        </w:rPr>
        <w:t>Gameplay</w:t>
      </w:r>
      <w:r w:rsidRPr="00F97842">
        <w:t xml:space="preserve"> – Perspectiva Centrada no Jogador</w:t>
      </w:r>
      <w:bookmarkEnd w:id="1574"/>
      <w:r w:rsidRPr="5816E76D">
        <w:t xml:space="preserve"> </w:t>
      </w:r>
      <w:r w:rsidRPr="00F97842">
        <w:tab/>
      </w:r>
      <w:del w:id="1575" w:author="Elias De Moraes Fernandes" w:date="2016-10-31T18:20:00Z">
        <w:r w:rsidR="00324F71" w:rsidDel="00227822">
          <w:delText>33</w:delText>
        </w:r>
      </w:del>
      <w:ins w:id="1576" w:author="Elias De Moraes Fernandes" w:date="2016-10-31T18:20:00Z">
        <w:r w:rsidR="00227822">
          <w:t>2</w:t>
        </w:r>
      </w:ins>
      <w:ins w:id="1577" w:author="Elias De Moraes Fernandes" w:date="2016-10-31T18:21:00Z">
        <w:r w:rsidR="00227822">
          <w:t>8</w:t>
        </w:r>
      </w:ins>
    </w:p>
    <w:p w14:paraId="3C7EB519" w14:textId="601276EE" w:rsidR="00F80583" w:rsidRPr="00F97842" w:rsidRDefault="00F80583" w:rsidP="78EECD5C">
      <w:pPr>
        <w:pStyle w:val="SumarioLevel11"/>
        <w:spacing w:before="100" w:beforeAutospacing="1" w:after="120" w:line="199" w:lineRule="auto"/>
        <w:contextualSpacing w:val="0"/>
      </w:pPr>
      <w:bookmarkStart w:id="1578" w:name="_Ref445395434"/>
      <w:r w:rsidRPr="00F97842">
        <w:t>Mecânica do Jogo</w:t>
      </w:r>
      <w:r w:rsidRPr="00F97842">
        <w:tab/>
      </w:r>
      <w:bookmarkEnd w:id="1578"/>
      <w:del w:id="1579" w:author="Elias De Moraes Fernandes" w:date="2016-10-31T18:21:00Z">
        <w:r w:rsidR="00324F71" w:rsidDel="00227822">
          <w:delText>34</w:delText>
        </w:r>
      </w:del>
      <w:ins w:id="1580" w:author="Elias De Moraes Fernandes" w:date="2016-10-31T18:21:00Z">
        <w:r w:rsidR="00227822">
          <w:t>29</w:t>
        </w:r>
      </w:ins>
    </w:p>
    <w:p w14:paraId="63F65F04" w14:textId="796DC1E8" w:rsidR="00F80583" w:rsidRPr="00F97842" w:rsidRDefault="00F80583" w:rsidP="78EECD5C">
      <w:pPr>
        <w:pStyle w:val="SumarioLevel11"/>
        <w:spacing w:before="100" w:beforeAutospacing="1" w:after="120" w:line="199" w:lineRule="auto"/>
        <w:contextualSpacing w:val="0"/>
      </w:pPr>
      <w:bookmarkStart w:id="1581" w:name="_Ref445395449"/>
      <w:r w:rsidRPr="00324F71">
        <w:t>Game Design</w:t>
      </w:r>
      <w:r w:rsidRPr="00F97842">
        <w:tab/>
      </w:r>
      <w:bookmarkEnd w:id="1581"/>
      <w:del w:id="1582" w:author="Elias De Moraes Fernandes" w:date="2016-10-31T18:21:00Z">
        <w:r w:rsidR="00324F71" w:rsidDel="00227822">
          <w:delText>34</w:delText>
        </w:r>
      </w:del>
      <w:ins w:id="1583" w:author="Elias De Moraes Fernandes" w:date="2016-10-31T18:21:00Z">
        <w:r w:rsidR="00227822">
          <w:t>29</w:t>
        </w:r>
      </w:ins>
    </w:p>
    <w:p w14:paraId="7DA7FB9C" w14:textId="4AA842A5" w:rsidR="00F80583" w:rsidRPr="004976F7" w:rsidRDefault="00F80583">
      <w:pPr>
        <w:pStyle w:val="SumarioLevel111"/>
      </w:pPr>
      <w:bookmarkStart w:id="1584" w:name="_Ref445395461"/>
      <w:r w:rsidRPr="004976F7">
        <w:t>Personage</w:t>
      </w:r>
      <w:r w:rsidR="00E16FE1" w:rsidRPr="004976F7">
        <w:t>m</w:t>
      </w:r>
      <w:r w:rsidRPr="004976F7">
        <w:tab/>
      </w:r>
      <w:bookmarkEnd w:id="1584"/>
      <w:del w:id="1585" w:author="Elias De Moraes Fernandes" w:date="2016-10-31T18:21:00Z">
        <w:r w:rsidR="00324F71" w:rsidRPr="004976F7" w:rsidDel="00227822">
          <w:delText>34</w:delText>
        </w:r>
      </w:del>
      <w:ins w:id="1586" w:author="Elias De Moraes Fernandes" w:date="2016-10-31T18:21:00Z">
        <w:r w:rsidR="00227822">
          <w:t>29</w:t>
        </w:r>
      </w:ins>
    </w:p>
    <w:p w14:paraId="306C83BD" w14:textId="773CF9E6" w:rsidR="00F80583" w:rsidRPr="004976F7" w:rsidRDefault="00F80583">
      <w:pPr>
        <w:pStyle w:val="SumarioLevel111"/>
      </w:pPr>
      <w:bookmarkStart w:id="1587" w:name="_Ref445395481"/>
      <w:bookmarkStart w:id="1588" w:name="_Ref465197321"/>
      <w:r w:rsidRPr="004976F7">
        <w:t>Controle</w:t>
      </w:r>
      <w:r w:rsidRPr="004976F7">
        <w:tab/>
      </w:r>
      <w:bookmarkEnd w:id="1587"/>
      <w:r w:rsidR="00324F71" w:rsidRPr="004976F7">
        <w:t>3</w:t>
      </w:r>
      <w:ins w:id="1589" w:author="Elias De Moraes Fernandes" w:date="2016-10-31T22:09:00Z">
        <w:r w:rsidR="00F972B2">
          <w:t>0</w:t>
        </w:r>
      </w:ins>
      <w:del w:id="1590" w:author="Elias De Moraes Fernandes" w:date="2016-10-31T22:09:00Z">
        <w:r w:rsidR="00324F71" w:rsidRPr="004976F7" w:rsidDel="00F972B2">
          <w:delText>5</w:delText>
        </w:r>
      </w:del>
      <w:bookmarkEnd w:id="1588"/>
    </w:p>
    <w:p w14:paraId="4E06AB12" w14:textId="155A3DF4" w:rsidR="00F80583" w:rsidRPr="004976F7" w:rsidRDefault="00F80583">
      <w:pPr>
        <w:pStyle w:val="SumarioLevel111"/>
      </w:pPr>
      <w:bookmarkStart w:id="1591" w:name="_Ref445395492"/>
      <w:r w:rsidRPr="004976F7">
        <w:t>Interface</w:t>
      </w:r>
      <w:r w:rsidRPr="004976F7">
        <w:tab/>
      </w:r>
      <w:bookmarkEnd w:id="1591"/>
      <w:r w:rsidR="00324F71" w:rsidRPr="004976F7">
        <w:t>3</w:t>
      </w:r>
      <w:ins w:id="1592" w:author="Elias De Moraes Fernandes" w:date="2016-10-31T22:09:00Z">
        <w:r w:rsidR="00F972B2">
          <w:t>0</w:t>
        </w:r>
      </w:ins>
      <w:del w:id="1593" w:author="Elias De Moraes Fernandes" w:date="2016-10-31T22:09:00Z">
        <w:r w:rsidR="003D3C85" w:rsidRPr="004976F7" w:rsidDel="00F972B2">
          <w:delText>5</w:delText>
        </w:r>
      </w:del>
    </w:p>
    <w:p w14:paraId="70DDC154" w14:textId="0B9811E9" w:rsidR="00F80583" w:rsidRPr="004976F7" w:rsidRDefault="00F80583">
      <w:pPr>
        <w:pStyle w:val="SumarioLevel111"/>
      </w:pPr>
      <w:bookmarkStart w:id="1594" w:name="_Ref445395514"/>
      <w:del w:id="1595" w:author="Elias De Moraes Fernandes" w:date="2016-10-31T17:03:00Z">
        <w:r w:rsidRPr="004976F7" w:rsidDel="00D354D7">
          <w:delText>Inimigos</w:delText>
        </w:r>
      </w:del>
      <w:ins w:id="1596" w:author="Elias De Moraes Fernandes" w:date="2016-10-31T17:03:00Z">
        <w:r w:rsidR="00D354D7">
          <w:t>Predadores</w:t>
        </w:r>
      </w:ins>
      <w:ins w:id="1597" w:author="Elias De Moraes Fernandes" w:date="2016-11-01T21:51:00Z">
        <w:r w:rsidR="009D4099">
          <w:tab/>
        </w:r>
      </w:ins>
      <w:del w:id="1598" w:author="Convidado" w:date="2016-11-01T09:08:00Z">
        <w:r w:rsidRPr="004976F7" w:rsidDel="78EECD5C">
          <w:tab/>
        </w:r>
      </w:del>
      <w:bookmarkEnd w:id="1594"/>
      <w:ins w:id="1599" w:author="Elias De Moraes Fernandes" w:date="2016-10-31T22:09:00Z">
        <w:r w:rsidR="00F972B2">
          <w:t>30</w:t>
        </w:r>
      </w:ins>
      <w:del w:id="1600" w:author="Elias De Moraes Fernandes" w:date="2016-10-31T22:09:00Z">
        <w:r w:rsidR="00562891" w:rsidRPr="004976F7" w:rsidDel="00F972B2">
          <w:delText>25</w:delText>
        </w:r>
      </w:del>
    </w:p>
    <w:p w14:paraId="064EB406" w14:textId="32356B8A" w:rsidR="00F80583" w:rsidRPr="004976F7" w:rsidRDefault="00F80583">
      <w:pPr>
        <w:pStyle w:val="SumarioLevel1111"/>
      </w:pPr>
      <w:bookmarkStart w:id="1601" w:name="_Ref445395524"/>
      <w:r w:rsidRPr="004976F7">
        <w:t>Pássaros</w:t>
      </w:r>
      <w:r w:rsidR="004976F7">
        <w:tab/>
      </w:r>
      <w:r w:rsidRPr="004976F7">
        <w:tab/>
      </w:r>
      <w:bookmarkEnd w:id="1601"/>
      <w:ins w:id="1602" w:author="Elias De Moraes Fernandes" w:date="2016-10-31T22:09:00Z">
        <w:r w:rsidR="00F972B2">
          <w:t>3</w:t>
        </w:r>
      </w:ins>
      <w:del w:id="1603" w:author="Elias De Moraes Fernandes" w:date="2016-10-31T22:09:00Z">
        <w:r w:rsidR="00562891" w:rsidRPr="004976F7" w:rsidDel="00F972B2">
          <w:delText>2</w:delText>
        </w:r>
      </w:del>
      <w:ins w:id="1604" w:author="Elias De Moraes Fernandes" w:date="2016-10-31T22:09:00Z">
        <w:r w:rsidR="00F972B2">
          <w:t>1</w:t>
        </w:r>
      </w:ins>
      <w:del w:id="1605" w:author="Elias De Moraes Fernandes" w:date="2016-10-31T22:09:00Z">
        <w:r w:rsidR="00562891" w:rsidRPr="004976F7" w:rsidDel="00F972B2">
          <w:delText>5</w:delText>
        </w:r>
      </w:del>
    </w:p>
    <w:p w14:paraId="145CEB14" w14:textId="50E31886" w:rsidR="00F80583" w:rsidRPr="004976F7" w:rsidRDefault="00F80583">
      <w:pPr>
        <w:pStyle w:val="SumarioLevel1111"/>
      </w:pPr>
      <w:bookmarkStart w:id="1606" w:name="_Ref445395546"/>
      <w:r w:rsidRPr="004976F7">
        <w:t>Sanguessuga</w:t>
      </w:r>
      <w:r w:rsidRPr="004976F7">
        <w:tab/>
      </w:r>
      <w:bookmarkEnd w:id="1606"/>
      <w:ins w:id="1607" w:author="Elias De Moraes Fernandes" w:date="2016-10-31T22:09:00Z">
        <w:r w:rsidR="00F972B2">
          <w:t>31</w:t>
        </w:r>
      </w:ins>
      <w:del w:id="1608" w:author="Elias De Moraes Fernandes" w:date="2016-10-31T22:09:00Z">
        <w:r w:rsidR="00BA7EF6" w:rsidRPr="004976F7" w:rsidDel="00F972B2">
          <w:delText>2</w:delText>
        </w:r>
        <w:r w:rsidR="00BD4A41" w:rsidRPr="004976F7" w:rsidDel="00F972B2">
          <w:delText>6</w:delText>
        </w:r>
      </w:del>
    </w:p>
    <w:p w14:paraId="4BB307C7" w14:textId="7FE17B5F" w:rsidR="00F80583" w:rsidRPr="004976F7" w:rsidRDefault="00F80583">
      <w:pPr>
        <w:pStyle w:val="SumarioLevel1111"/>
      </w:pPr>
      <w:bookmarkStart w:id="1609" w:name="_Ref445395554"/>
      <w:r w:rsidRPr="004976F7">
        <w:t>Formiga</w:t>
      </w:r>
      <w:r w:rsidRPr="004976F7">
        <w:tab/>
      </w:r>
      <w:bookmarkEnd w:id="1609"/>
      <w:r w:rsidR="004976F7">
        <w:tab/>
      </w:r>
      <w:ins w:id="1610" w:author="Elias De Moraes Fernandes" w:date="2016-10-31T22:09:00Z">
        <w:r w:rsidR="00F972B2">
          <w:t>31</w:t>
        </w:r>
      </w:ins>
      <w:del w:id="1611" w:author="Elias De Moraes Fernandes" w:date="2016-10-31T22:09:00Z">
        <w:r w:rsidR="00BA7EF6" w:rsidRPr="004976F7" w:rsidDel="00F972B2">
          <w:delText>2</w:delText>
        </w:r>
        <w:r w:rsidR="00BD4A41" w:rsidRPr="004976F7" w:rsidDel="00F972B2">
          <w:delText>6</w:delText>
        </w:r>
      </w:del>
    </w:p>
    <w:p w14:paraId="21B3BD99" w14:textId="30A15FA9" w:rsidR="00F80583" w:rsidRPr="004976F7" w:rsidRDefault="00F80583">
      <w:pPr>
        <w:pStyle w:val="SumarioLevel111"/>
      </w:pPr>
      <w:bookmarkStart w:id="1612" w:name="_Ref445395576"/>
      <w:r w:rsidRPr="004976F7">
        <w:t>Level Design</w:t>
      </w:r>
      <w:r w:rsidRPr="004976F7">
        <w:tab/>
      </w:r>
      <w:bookmarkEnd w:id="1612"/>
      <w:r w:rsidR="00B27DDF" w:rsidRPr="004976F7">
        <w:t>3</w:t>
      </w:r>
      <w:ins w:id="1613" w:author="Elias De Moraes Fernandes" w:date="2016-10-31T22:12:00Z">
        <w:r w:rsidR="00D921B6">
          <w:t>2</w:t>
        </w:r>
      </w:ins>
      <w:del w:id="1614" w:author="Elias De Moraes Fernandes" w:date="2016-10-31T22:12:00Z">
        <w:r w:rsidR="00B27DDF" w:rsidRPr="004976F7" w:rsidDel="00D921B6">
          <w:delText>5</w:delText>
        </w:r>
      </w:del>
    </w:p>
    <w:p w14:paraId="432E7AC9" w14:textId="239BBDDB" w:rsidR="00174200" w:rsidRPr="004976F7" w:rsidRDefault="00F80583">
      <w:pPr>
        <w:pStyle w:val="SumarioLevel111"/>
      </w:pPr>
      <w:bookmarkStart w:id="1615" w:name="_Ref445395587"/>
      <w:r w:rsidRPr="004976F7">
        <w:t>Arte</w:t>
      </w:r>
      <w:r w:rsidR="004976F7">
        <w:tab/>
      </w:r>
      <w:r w:rsidRPr="004976F7">
        <w:tab/>
      </w:r>
      <w:bookmarkEnd w:id="1615"/>
      <w:r w:rsidR="00B27DDF" w:rsidRPr="004976F7">
        <w:t>3</w:t>
      </w:r>
      <w:ins w:id="1616" w:author="Elias De Moraes Fernandes" w:date="2016-10-31T22:12:00Z">
        <w:r w:rsidR="00D921B6">
          <w:t>2</w:t>
        </w:r>
      </w:ins>
      <w:del w:id="1617" w:author="Elias De Moraes Fernandes" w:date="2016-10-31T22:12:00Z">
        <w:r w:rsidR="00B27DDF" w:rsidRPr="004976F7" w:rsidDel="00D921B6">
          <w:delText>6</w:delText>
        </w:r>
      </w:del>
    </w:p>
    <w:p w14:paraId="16C43DBE" w14:textId="4303A976" w:rsidR="00FA7071" w:rsidRDefault="00FA7071" w:rsidP="78EECD5C">
      <w:pPr>
        <w:pStyle w:val="SumarioLevel1"/>
        <w:spacing w:before="100" w:beforeAutospacing="1"/>
      </w:pPr>
      <w:bookmarkStart w:id="1618" w:name="_Ref464417625"/>
      <w:r>
        <w:t>DESENVOLVIMENTO</w:t>
      </w:r>
      <w:r>
        <w:tab/>
      </w:r>
      <w:r w:rsidR="00EF5D40">
        <w:t>3</w:t>
      </w:r>
      <w:ins w:id="1619" w:author="Elias De Moraes Fernandes" w:date="2016-10-31T22:12:00Z">
        <w:r w:rsidR="00D921B6">
          <w:t>3</w:t>
        </w:r>
      </w:ins>
      <w:del w:id="1620" w:author="Elias De Moraes Fernandes" w:date="2016-10-31T22:12:00Z">
        <w:r w:rsidR="00EF5D40" w:rsidDel="00D921B6">
          <w:delText>7</w:delText>
        </w:r>
      </w:del>
      <w:bookmarkEnd w:id="1618"/>
    </w:p>
    <w:p w14:paraId="603B4533" w14:textId="4CA81CA3" w:rsidR="00EF5D40" w:rsidRDefault="00EF5D40" w:rsidP="78EECD5C">
      <w:pPr>
        <w:pStyle w:val="SumarioLevel11"/>
        <w:spacing w:before="100" w:beforeAutospacing="1" w:after="120" w:line="199" w:lineRule="auto"/>
        <w:contextualSpacing w:val="0"/>
      </w:pPr>
      <w:bookmarkStart w:id="1621" w:name="_Ref464417641"/>
      <w:r>
        <w:t>Diagrama de Sequência</w:t>
      </w:r>
      <w:r>
        <w:tab/>
        <w:t>3</w:t>
      </w:r>
      <w:ins w:id="1622" w:author="Elias De Moraes Fernandes" w:date="2016-10-31T22:12:00Z">
        <w:r w:rsidR="00D921B6">
          <w:t>3</w:t>
        </w:r>
      </w:ins>
      <w:del w:id="1623" w:author="Elias De Moraes Fernandes" w:date="2016-10-31T22:12:00Z">
        <w:r w:rsidDel="00D921B6">
          <w:delText>7</w:delText>
        </w:r>
      </w:del>
      <w:bookmarkEnd w:id="1621"/>
    </w:p>
    <w:p w14:paraId="6BBB9D44" w14:textId="1C700F2A" w:rsidR="00EF5D40" w:rsidRDefault="00EF5D40" w:rsidP="78EECD5C">
      <w:pPr>
        <w:pStyle w:val="SumarioLevel11"/>
        <w:spacing w:before="100" w:beforeAutospacing="1" w:after="120" w:line="199" w:lineRule="auto"/>
        <w:contextualSpacing w:val="0"/>
      </w:pPr>
      <w:bookmarkStart w:id="1624" w:name="_Ref464417655"/>
      <w:r>
        <w:t xml:space="preserve">Diagrama </w:t>
      </w:r>
      <w:r w:rsidR="00E92FFB">
        <w:t>de Classe</w:t>
      </w:r>
      <w:r>
        <w:tab/>
        <w:t>3</w:t>
      </w:r>
      <w:ins w:id="1625" w:author="Elias De Moraes Fernandes" w:date="2016-11-01T23:17:00Z">
        <w:r w:rsidR="003B63F7">
          <w:t>5</w:t>
        </w:r>
      </w:ins>
      <w:ins w:id="1626" w:author="Elias De Moraes Fernandes" w:date="2016-10-31T22:13:00Z">
        <w:del w:id="1627" w:author="Elias De Moraes Fernandes" w:date="2016-11-01T23:17:00Z">
          <w:r w:rsidR="00D921B6" w:rsidDel="003B63F7">
            <w:delText>4</w:delText>
          </w:r>
        </w:del>
      </w:ins>
      <w:del w:id="1628" w:author="Elias De Moraes Fernandes" w:date="2016-10-31T22:13:00Z">
        <w:r w:rsidDel="00D921B6">
          <w:delText>8</w:delText>
        </w:r>
      </w:del>
      <w:bookmarkEnd w:id="1624"/>
    </w:p>
    <w:p w14:paraId="04E13341" w14:textId="1D7D8E2E" w:rsidR="00E92FFB" w:rsidRPr="00E92FFB" w:rsidRDefault="00E92FFB" w:rsidP="78EECD5C">
      <w:pPr>
        <w:pStyle w:val="SumarioLevel11"/>
        <w:spacing w:before="100" w:beforeAutospacing="1" w:after="120" w:line="199" w:lineRule="auto"/>
        <w:contextualSpacing w:val="0"/>
      </w:pPr>
      <w:bookmarkStart w:id="1629" w:name="_Ref464417664"/>
      <w:r w:rsidRPr="00E92FFB">
        <w:t>Fluxograma de Animação</w:t>
      </w:r>
      <w:r>
        <w:tab/>
      </w:r>
      <w:ins w:id="1630" w:author="Elias De Moraes Fernandes" w:date="2016-10-31T22:13:00Z">
        <w:r w:rsidR="00D921B6">
          <w:t>3</w:t>
        </w:r>
      </w:ins>
      <w:ins w:id="1631" w:author="Elias De Moraes Fernandes" w:date="2016-11-01T23:17:00Z">
        <w:r w:rsidR="003B63F7">
          <w:t>7</w:t>
        </w:r>
      </w:ins>
      <w:ins w:id="1632" w:author="Elias De Moraes Fernandes" w:date="2016-10-31T22:13:00Z">
        <w:del w:id="1633" w:author="Elias De Moraes Fernandes" w:date="2016-11-01T23:17:00Z">
          <w:r w:rsidR="00D921B6" w:rsidDel="003B63F7">
            <w:delText>6</w:delText>
          </w:r>
        </w:del>
      </w:ins>
      <w:del w:id="1634" w:author="Elias De Moraes Fernandes" w:date="2016-10-31T22:13:00Z">
        <w:r w:rsidDel="00D921B6">
          <w:delText>40</w:delText>
        </w:r>
      </w:del>
      <w:bookmarkEnd w:id="1629"/>
    </w:p>
    <w:p w14:paraId="636959E7" w14:textId="76D9E706" w:rsidR="00EF5D40" w:rsidRDefault="00EF5D40" w:rsidP="78EECD5C">
      <w:pPr>
        <w:pStyle w:val="SumarioLevel11"/>
        <w:spacing w:before="100" w:beforeAutospacing="1" w:after="120" w:line="199" w:lineRule="auto"/>
        <w:contextualSpacing w:val="0"/>
      </w:pPr>
      <w:r>
        <w:t xml:space="preserve"> </w:t>
      </w:r>
      <w:bookmarkStart w:id="1635" w:name="_Ref464417673"/>
      <w:r w:rsidR="00E92FFB">
        <w:t>Codificação</w:t>
      </w:r>
      <w:r w:rsidR="00E92FFB">
        <w:tab/>
      </w:r>
      <w:del w:id="1636" w:author="Elias De Moraes Fernandes" w:date="2016-10-31T18:09:00Z">
        <w:r w:rsidR="00E92FFB" w:rsidDel="00C8364D">
          <w:delText>41</w:delText>
        </w:r>
      </w:del>
      <w:bookmarkEnd w:id="1635"/>
      <w:ins w:id="1637" w:author="Elias De Moraes Fernandes" w:date="2016-10-31T18:09:00Z">
        <w:r w:rsidR="00C8364D">
          <w:t>3</w:t>
        </w:r>
      </w:ins>
      <w:ins w:id="1638" w:author="Elias De Moraes Fernandes" w:date="2016-11-01T23:17:00Z">
        <w:r w:rsidR="003B63F7">
          <w:t>8</w:t>
        </w:r>
      </w:ins>
      <w:ins w:id="1639" w:author="Elias De Moraes Fernandes" w:date="2016-10-31T18:09:00Z">
        <w:del w:id="1640" w:author="Elias De Moraes Fernandes" w:date="2016-11-01T23:17:00Z">
          <w:r w:rsidR="00C8364D" w:rsidDel="003B63F7">
            <w:delText>7</w:delText>
          </w:r>
        </w:del>
      </w:ins>
    </w:p>
    <w:p w14:paraId="2890E0E2" w14:textId="7606A74C" w:rsidR="00E92FFB" w:rsidRDefault="00E92FFB">
      <w:pPr>
        <w:pStyle w:val="SumarioLevel111"/>
      </w:pPr>
      <w:bookmarkStart w:id="1641" w:name="_Ref464417681"/>
      <w:r>
        <w:t>Coroutines</w:t>
      </w:r>
      <w:r>
        <w:tab/>
      </w:r>
      <w:ins w:id="1642" w:author="Elias De Moraes Fernandes" w:date="2016-10-31T18:09:00Z">
        <w:r w:rsidR="00C8364D">
          <w:t>3</w:t>
        </w:r>
      </w:ins>
      <w:ins w:id="1643" w:author="Elias De Moraes Fernandes" w:date="2016-11-01T23:17:00Z">
        <w:r w:rsidR="003B63F7">
          <w:t>8</w:t>
        </w:r>
      </w:ins>
      <w:ins w:id="1644" w:author="Elias De Moraes Fernandes" w:date="2016-10-31T18:09:00Z">
        <w:del w:id="1645" w:author="Elias De Moraes Fernandes" w:date="2016-11-01T23:17:00Z">
          <w:r w:rsidR="00C8364D" w:rsidDel="003B63F7">
            <w:delText>7</w:delText>
          </w:r>
        </w:del>
      </w:ins>
      <w:del w:id="1646" w:author="Elias De Moraes Fernandes" w:date="2016-10-31T18:09:00Z">
        <w:r w:rsidDel="00C8364D">
          <w:delText>41</w:delText>
        </w:r>
      </w:del>
      <w:bookmarkEnd w:id="1641"/>
    </w:p>
    <w:p w14:paraId="49F8438F" w14:textId="6F673EC7" w:rsidR="00E92FFB" w:rsidRDefault="00E92FFB">
      <w:pPr>
        <w:pStyle w:val="SumarioLevel111"/>
      </w:pPr>
      <w:bookmarkStart w:id="1647" w:name="_Ref464417691"/>
      <w:r w:rsidRPr="00E92FFB">
        <w:t>Modelo e Controle para Predadores</w:t>
      </w:r>
      <w:r>
        <w:tab/>
        <w:t>4</w:t>
      </w:r>
      <w:ins w:id="1648" w:author="Elias De Moraes Fernandes" w:date="2016-11-01T23:18:00Z">
        <w:r w:rsidR="003B63F7">
          <w:t>1</w:t>
        </w:r>
      </w:ins>
      <w:del w:id="1649" w:author="Elias De Moraes Fernandes" w:date="2016-11-01T23:18:00Z">
        <w:r w:rsidDel="003B63F7">
          <w:delText>4</w:delText>
        </w:r>
      </w:del>
      <w:bookmarkEnd w:id="1647"/>
    </w:p>
    <w:p w14:paraId="45CC377E" w14:textId="263819A7" w:rsidR="00442772" w:rsidRDefault="00442772" w:rsidP="78EECD5C">
      <w:pPr>
        <w:pStyle w:val="SumarioLevel1"/>
        <w:spacing w:before="100" w:beforeAutospacing="1"/>
      </w:pPr>
      <w:bookmarkStart w:id="1650" w:name="_Ref464418997"/>
      <w:r>
        <w:t>APRESENTAÇÃO DO JOGO</w:t>
      </w:r>
      <w:r>
        <w:tab/>
        <w:t>4</w:t>
      </w:r>
      <w:ins w:id="1651" w:author="Elias De Moraes Fernandes" w:date="2016-11-01T23:18:00Z">
        <w:r w:rsidR="003B63F7">
          <w:t>2</w:t>
        </w:r>
      </w:ins>
      <w:del w:id="1652" w:author="Elias De Moraes Fernandes" w:date="2016-11-01T23:18:00Z">
        <w:r w:rsidDel="003B63F7">
          <w:delText>7</w:delText>
        </w:r>
      </w:del>
      <w:bookmarkEnd w:id="1650"/>
    </w:p>
    <w:p w14:paraId="55AA2684" w14:textId="513CEC5D" w:rsidR="00BF7C28" w:rsidDel="003B63F7" w:rsidRDefault="00BF7C28" w:rsidP="78EECD5C">
      <w:pPr>
        <w:pStyle w:val="SumarioLevel1"/>
        <w:spacing w:before="100" w:beforeAutospacing="1"/>
        <w:rPr>
          <w:del w:id="1653" w:author="Elias De Moraes Fernandes" w:date="2016-11-01T23:19:00Z"/>
        </w:rPr>
      </w:pPr>
      <w:del w:id="1654" w:author="Elias De Moraes Fernandes" w:date="2016-11-01T23:19:00Z">
        <w:r w:rsidDel="003B63F7">
          <w:delText>VALIDAÇÃO DO JOGO</w:delText>
        </w:r>
        <w:r w:rsidDel="003B63F7">
          <w:tab/>
          <w:delText>50</w:delText>
        </w:r>
      </w:del>
    </w:p>
    <w:p w14:paraId="19A05544" w14:textId="3476B8F4" w:rsidR="00442772" w:rsidRDefault="00442772" w:rsidP="78EECD5C">
      <w:pPr>
        <w:pStyle w:val="SumarioLevel1"/>
        <w:spacing w:before="100" w:beforeAutospacing="1"/>
      </w:pPr>
      <w:bookmarkStart w:id="1655" w:name="_Ref464418955"/>
      <w:r>
        <w:t>CRONOGRAMA</w:t>
      </w:r>
      <w:r>
        <w:tab/>
      </w:r>
      <w:del w:id="1656" w:author="Elias De Moraes Fernandes" w:date="2016-10-31T12:39:00Z">
        <w:r w:rsidDel="000E20D5">
          <w:delText>50</w:delText>
        </w:r>
      </w:del>
      <w:bookmarkEnd w:id="1655"/>
      <w:ins w:id="1657" w:author="Elias De Moraes Fernandes" w:date="2016-10-31T12:39:00Z">
        <w:r w:rsidR="000E20D5">
          <w:t>4</w:t>
        </w:r>
      </w:ins>
      <w:ins w:id="1658" w:author="Elias De Moraes Fernandes" w:date="2016-11-01T23:19:00Z">
        <w:r w:rsidR="002044E0">
          <w:t>6</w:t>
        </w:r>
      </w:ins>
      <w:ins w:id="1659" w:author="Elias De Moraes Fernandes" w:date="2016-10-31T12:39:00Z">
        <w:del w:id="1660" w:author="Elias De Moraes Fernandes" w:date="2016-11-01T23:19:00Z">
          <w:r w:rsidR="000E20D5" w:rsidDel="002044E0">
            <w:delText>5</w:delText>
          </w:r>
        </w:del>
      </w:ins>
    </w:p>
    <w:p w14:paraId="43BDED17" w14:textId="1DEB1ABA" w:rsidR="00442772" w:rsidRDefault="00442772" w:rsidP="78EECD5C">
      <w:pPr>
        <w:pStyle w:val="SumarioLevel1"/>
        <w:spacing w:before="100" w:beforeAutospacing="1"/>
      </w:pPr>
      <w:bookmarkStart w:id="1661" w:name="_Ref464418942"/>
      <w:r>
        <w:t>CONSIDERAÇÕES FINAIS</w:t>
      </w:r>
      <w:r>
        <w:tab/>
      </w:r>
      <w:ins w:id="1662" w:author="Elias De Moraes Fernandes" w:date="2016-10-31T12:39:00Z">
        <w:r w:rsidR="000E20D5">
          <w:t>4</w:t>
        </w:r>
      </w:ins>
      <w:ins w:id="1663" w:author="Elias De Moraes Fernandes" w:date="2016-11-01T23:19:00Z">
        <w:r w:rsidR="00B61EE9">
          <w:t>8</w:t>
        </w:r>
      </w:ins>
      <w:ins w:id="1664" w:author="Elias De Moraes Fernandes" w:date="2016-10-31T12:39:00Z">
        <w:del w:id="1665" w:author="Elias De Moraes Fernandes" w:date="2016-11-01T23:19:00Z">
          <w:r w:rsidR="000E20D5" w:rsidDel="00B61EE9">
            <w:delText>7</w:delText>
          </w:r>
        </w:del>
      </w:ins>
      <w:del w:id="1666" w:author="Elias De Moraes Fernandes" w:date="2016-10-31T12:39:00Z">
        <w:r w:rsidDel="000E20D5">
          <w:delText>52</w:delText>
        </w:r>
      </w:del>
      <w:bookmarkEnd w:id="1661"/>
    </w:p>
    <w:p w14:paraId="59EF96C3" w14:textId="252AA766" w:rsidR="00442772" w:rsidDel="004002C5" w:rsidRDefault="00442772">
      <w:pPr>
        <w:pStyle w:val="SumarioSemLevel"/>
        <w:rPr>
          <w:del w:id="1667" w:author="Elias De Moraes Fernandes" w:date="2016-10-30T02:12:00Z"/>
        </w:rPr>
        <w:pPrChange w:id="1668" w:author="Elias De Moraes Fernandes" w:date="2016-10-31T12:46:00Z">
          <w:pPr>
            <w:spacing w:line="360" w:lineRule="auto"/>
            <w:jc w:val="both"/>
          </w:pPr>
        </w:pPrChange>
      </w:pPr>
      <w:r>
        <w:t>REFERÊNCIA</w:t>
      </w:r>
      <w:del w:id="1669" w:author="Elias De Moraes Fernandes" w:date="2016-10-31T12:42:00Z">
        <w:r w:rsidDel="001E2EA0">
          <w:delText xml:space="preserve"> BIBLIOGRÁFICA</w:delText>
        </w:r>
      </w:del>
      <w:ins w:id="1670" w:author="Elias De Moraes Fernandes" w:date="2016-10-31T12:42:00Z">
        <w:r w:rsidR="001E2EA0">
          <w:t>S</w:t>
        </w:r>
      </w:ins>
      <w:r>
        <w:tab/>
      </w:r>
      <w:ins w:id="1671" w:author="Elias De Moraes Fernandes" w:date="2016-10-31T12:40:00Z">
        <w:r w:rsidR="000E20D5">
          <w:t>4</w:t>
        </w:r>
      </w:ins>
      <w:ins w:id="1672" w:author="Elias De Moraes Fernandes" w:date="2016-11-01T23:19:00Z">
        <w:r w:rsidR="00B61EE9">
          <w:t>9</w:t>
        </w:r>
      </w:ins>
      <w:ins w:id="1673" w:author="Elias De Moraes Fernandes" w:date="2016-10-31T12:40:00Z">
        <w:del w:id="1674" w:author="Elias De Moraes Fernandes" w:date="2016-11-01T23:19:00Z">
          <w:r w:rsidR="000E20D5" w:rsidDel="00B61EE9">
            <w:delText>8</w:delText>
          </w:r>
        </w:del>
      </w:ins>
      <w:del w:id="1675" w:author="Elias De Moraes Fernandes" w:date="2016-10-31T12:40:00Z">
        <w:r w:rsidDel="000E20D5">
          <w:delText>53</w:delText>
        </w:r>
      </w:del>
    </w:p>
    <w:p w14:paraId="035AC725" w14:textId="77777777" w:rsidR="004002C5" w:rsidRDefault="004002C5">
      <w:pPr>
        <w:pStyle w:val="SumarioSemLevel"/>
        <w:rPr>
          <w:ins w:id="1676" w:author="Elias De Moraes Fernandes" w:date="2016-10-30T02:12:00Z"/>
        </w:rPr>
        <w:pPrChange w:id="1677" w:author="Elias De Moraes Fernandes" w:date="2016-10-31T12:46:00Z">
          <w:pPr>
            <w:pStyle w:val="SumarioLevel1"/>
          </w:pPr>
        </w:pPrChange>
      </w:pPr>
    </w:p>
    <w:p w14:paraId="51F6F973" w14:textId="703C4808" w:rsidR="00FD2F07" w:rsidDel="004002C5" w:rsidRDefault="00FD2F07">
      <w:pPr>
        <w:pStyle w:val="SumarioLevel1"/>
        <w:numPr>
          <w:ilvl w:val="0"/>
          <w:numId w:val="0"/>
        </w:numPr>
        <w:rPr>
          <w:del w:id="1678" w:author="Unknown"/>
        </w:rPr>
        <w:pPrChange w:id="1679" w:author="Elias De Moraes Fernandes" w:date="2016-10-30T02:13:00Z">
          <w:pPr>
            <w:spacing w:line="360" w:lineRule="auto"/>
            <w:jc w:val="both"/>
          </w:pPr>
        </w:pPrChange>
      </w:pPr>
    </w:p>
    <w:p w14:paraId="31621ECE" w14:textId="524937C8" w:rsidR="004002C5" w:rsidRDefault="004002C5">
      <w:pPr>
        <w:pStyle w:val="SumarioLevel1"/>
        <w:numPr>
          <w:ilvl w:val="0"/>
          <w:numId w:val="0"/>
        </w:numPr>
        <w:ind w:left="400" w:hanging="400"/>
        <w:rPr>
          <w:ins w:id="1680" w:author="Elias De Moraes Fernandes" w:date="2016-10-30T02:13:00Z"/>
        </w:rPr>
        <w:sectPr w:rsidR="004002C5" w:rsidSect="00BF6EE6">
          <w:headerReference w:type="even" r:id="rId12"/>
          <w:headerReference w:type="default" r:id="rId13"/>
          <w:headerReference w:type="first" r:id="rId14"/>
          <w:pgSz w:w="11906" w:h="16838"/>
          <w:pgMar w:top="1701" w:right="1134" w:bottom="993" w:left="1701" w:header="709" w:footer="709" w:gutter="0"/>
          <w:cols w:space="708"/>
          <w:titlePg/>
          <w:docGrid w:linePitch="360"/>
        </w:sectPr>
        <w:pPrChange w:id="1681" w:author="Elias De Moraes Fernandes" w:date="2016-10-30T02:13:00Z">
          <w:pPr>
            <w:spacing w:before="120" w:after="120" w:line="199" w:lineRule="auto"/>
          </w:pPr>
        </w:pPrChange>
      </w:pPr>
    </w:p>
    <w:p w14:paraId="7885671F" w14:textId="1A98C3C9" w:rsidR="00840F3C" w:rsidRPr="00D6690D" w:rsidRDefault="00AD1486">
      <w:pPr>
        <w:pStyle w:val="Capitulos"/>
        <w:ind w:firstLine="680"/>
        <w:rPr>
          <w:rPrChange w:id="1682" w:author="Elias De Moraes Fernandes" w:date="2016-11-01T21:51:00Z">
            <w:rPr/>
          </w:rPrChange>
        </w:rPr>
        <w:pPrChange w:id="1683" w:author="Elias De Moraes Fernandes" w:date="2016-11-02T01:07:00Z">
          <w:pPr>
            <w:spacing w:line="360" w:lineRule="auto"/>
            <w:jc w:val="both"/>
          </w:pPr>
        </w:pPrChange>
      </w:pPr>
      <w:r w:rsidRPr="00D6690D">
        <w:rPr>
          <w:rPrChange w:id="1684" w:author="Elias De Moraes Fernandes" w:date="2016-11-01T21:51:00Z">
            <w:rPr/>
          </w:rPrChange>
        </w:rPr>
        <w:lastRenderedPageBreak/>
        <w:fldChar w:fldCharType="begin"/>
      </w:r>
      <w:r w:rsidRPr="00D6690D">
        <w:rPr>
          <w:rPrChange w:id="1685" w:author="Elias De Moraes Fernandes" w:date="2016-11-01T21:51:00Z">
            <w:rPr/>
          </w:rPrChange>
        </w:rPr>
        <w:instrText xml:space="preserve"> REF _Ref449309623 \r \h </w:instrText>
      </w:r>
      <w:r w:rsidR="00BA1027" w:rsidRPr="00D6690D">
        <w:rPr>
          <w:rPrChange w:id="1686" w:author="Elias De Moraes Fernandes" w:date="2016-11-01T21:51:00Z">
            <w:rPr/>
          </w:rPrChange>
        </w:rPr>
        <w:instrText xml:space="preserve"> \* MERGEFORMAT </w:instrText>
      </w:r>
      <w:r w:rsidRPr="00D6690D">
        <w:rPr>
          <w:rPrChange w:id="1687" w:author="Elias De Moraes Fernandes" w:date="2016-11-01T21:51:00Z">
            <w:rPr/>
          </w:rPrChange>
        </w:rPr>
      </w:r>
      <w:r w:rsidRPr="00D6690D">
        <w:rPr>
          <w:rPrChange w:id="1688" w:author="Elias De Moraes Fernandes" w:date="2016-11-01T21:51:00Z">
            <w:rPr/>
          </w:rPrChange>
        </w:rPr>
        <w:fldChar w:fldCharType="separate"/>
      </w:r>
      <w:ins w:id="1689" w:author="Elias De Moraes Fernandes" w:date="2016-11-02T21:28:00Z">
        <w:r w:rsidR="00742232">
          <w:t>1</w:t>
        </w:r>
      </w:ins>
      <w:ins w:id="1690" w:author="Elias De Moraes Fernandes" w:date="2016-11-02T01:26:00Z">
        <w:del w:id="1691" w:author="Elias De Moraes Fernandes" w:date="2016-11-02T21:23:00Z">
          <w:r w:rsidR="00820B39" w:rsidDel="00F506DA">
            <w:delText>1</w:delText>
          </w:r>
        </w:del>
      </w:ins>
      <w:ins w:id="1692" w:author="Elias De Moraes Fernandes" w:date="2016-10-30T13:19:00Z">
        <w:del w:id="1693" w:author="Elias De Moraes Fernandes" w:date="2016-11-02T21:23:00Z">
          <w:r w:rsidR="00D061FC" w:rsidRPr="00D6690D" w:rsidDel="00F506DA">
            <w:rPr>
              <w:rPrChange w:id="1694" w:author="Elias De Moraes Fernandes" w:date="2016-11-01T21:51:00Z">
                <w:rPr>
                  <w:b/>
                </w:rPr>
              </w:rPrChange>
            </w:rPr>
            <w:delText>1</w:delText>
          </w:r>
        </w:del>
      </w:ins>
      <w:ins w:id="1695" w:author="Elias De Moraes Fernandes" w:date="2016-10-30T02:24:00Z">
        <w:del w:id="1696" w:author="Elias De Moraes Fernandes" w:date="2016-11-02T21:23:00Z">
          <w:r w:rsidR="00954AE0" w:rsidRPr="00D6690D" w:rsidDel="00F506DA">
            <w:rPr>
              <w:rPrChange w:id="1697" w:author="Elias De Moraes Fernandes" w:date="2016-11-01T21:51:00Z">
                <w:rPr/>
              </w:rPrChange>
            </w:rPr>
            <w:delText>1</w:delText>
          </w:r>
        </w:del>
      </w:ins>
      <w:del w:id="1698" w:author="Elias De Moraes Fernandes" w:date="2016-11-02T21:23:00Z">
        <w:r w:rsidR="00A23CA1" w:rsidRPr="00D6690D" w:rsidDel="00F506DA">
          <w:rPr>
            <w:rPrChange w:id="1699" w:author="Elias De Moraes Fernandes" w:date="2016-11-01T21:51:00Z">
              <w:rPr>
                <w:bCs/>
              </w:rPr>
            </w:rPrChange>
          </w:rPr>
          <w:delText>1</w:delText>
        </w:r>
      </w:del>
      <w:r w:rsidRPr="00D6690D">
        <w:rPr>
          <w:rPrChange w:id="1700" w:author="Elias De Moraes Fernandes" w:date="2016-11-01T21:51:00Z">
            <w:rPr/>
          </w:rPrChange>
        </w:rPr>
        <w:fldChar w:fldCharType="end"/>
      </w:r>
      <w:ins w:id="1701" w:author="Elias De Moraes Fernandes" w:date="2016-10-30T02:13:00Z">
        <w:r w:rsidR="004002C5" w:rsidRPr="00D6690D">
          <w:rPr>
            <w:rPrChange w:id="1702" w:author="Elias De Moraes Fernandes" w:date="2016-11-01T21:51:00Z">
              <w:rPr/>
            </w:rPrChange>
          </w:rPr>
          <w:tab/>
        </w:r>
      </w:ins>
      <w:del w:id="1703" w:author="Elias De Moraes Fernandes" w:date="2016-10-30T02:13:00Z">
        <w:r w:rsidR="00171F7F" w:rsidRPr="00D6690D" w:rsidDel="004002C5">
          <w:rPr>
            <w:rPrChange w:id="1704" w:author="Elias De Moraes Fernandes" w:date="2016-11-01T21:51:00Z">
              <w:rPr/>
            </w:rPrChange>
          </w:rPr>
          <w:tab/>
        </w:r>
      </w:del>
      <w:r w:rsidR="00557DC1" w:rsidRPr="00D6690D">
        <w:rPr>
          <w:rPrChange w:id="1705" w:author="Elias De Moraes Fernandes" w:date="2016-11-01T21:51:00Z">
            <w:rPr>
              <w:b/>
              <w:bCs/>
            </w:rPr>
          </w:rPrChange>
        </w:rPr>
        <w:t>INTRODUÇÃO</w:t>
      </w:r>
      <w:r w:rsidR="0065333A" w:rsidRPr="00D6690D">
        <w:rPr>
          <w:rPrChange w:id="1706" w:author="Elias De Moraes Fernandes" w:date="2016-11-01T21:51:00Z">
            <w:rPr>
              <w:b/>
              <w:bCs/>
            </w:rPr>
          </w:rPrChange>
        </w:rPr>
        <w:t xml:space="preserve"> </w:t>
      </w:r>
    </w:p>
    <w:p w14:paraId="342E5D8B" w14:textId="7DDD70D7" w:rsidR="008946AA" w:rsidRPr="00F97842" w:rsidRDefault="002214B5" w:rsidP="00913F3D">
      <w:pPr>
        <w:pStyle w:val="TextodoTrabalho"/>
      </w:pPr>
      <w:r w:rsidRPr="00F97842">
        <w:tab/>
      </w:r>
      <w:r w:rsidR="008946AA" w:rsidRPr="00F97842">
        <w:t xml:space="preserve"> </w:t>
      </w:r>
    </w:p>
    <w:p w14:paraId="16DF4B99" w14:textId="4BD0AAB8" w:rsidR="00AF0429" w:rsidRPr="00F97842" w:rsidRDefault="00AF0429" w:rsidP="00913F3D">
      <w:pPr>
        <w:pStyle w:val="TextodoTrabalho"/>
      </w:pPr>
      <w:r w:rsidRPr="00F97842">
        <w:t>É notório tanto o aumento da população</w:t>
      </w:r>
      <w:r w:rsidR="00913F3D" w:rsidRPr="5816E76D">
        <w:t>,</w:t>
      </w:r>
      <w:r w:rsidRPr="00F97842">
        <w:t xml:space="preserve"> como dos resíduos sólidos urbanos no Brasil</w:t>
      </w:r>
      <w:r w:rsidR="002D3C4C" w:rsidRPr="5816E76D">
        <w:t>.</w:t>
      </w:r>
      <w:r w:rsidRPr="5816E76D">
        <w:t xml:space="preserve"> </w:t>
      </w:r>
      <w:r w:rsidR="00FD5165" w:rsidRPr="00F97842">
        <w:t xml:space="preserve">Isso </w:t>
      </w:r>
      <w:r w:rsidR="00FD5165" w:rsidRPr="63E7CC02">
        <w:t xml:space="preserve">acarreta </w:t>
      </w:r>
      <w:r w:rsidRPr="63E7CC02">
        <w:t xml:space="preserve">a preocupação </w:t>
      </w:r>
      <w:r w:rsidR="00140B88" w:rsidRPr="63E7CC02">
        <w:t>relativa</w:t>
      </w:r>
      <w:r w:rsidR="00140B88" w:rsidRPr="5816E76D">
        <w:t xml:space="preserve"> </w:t>
      </w:r>
      <w:r w:rsidR="00140B88" w:rsidRPr="63E7CC02">
        <w:t>ao</w:t>
      </w:r>
      <w:r w:rsidRPr="63E7CC02">
        <w:t xml:space="preserve"> alto índice</w:t>
      </w:r>
      <w:r w:rsidRPr="5816E76D">
        <w:t xml:space="preserve"> </w:t>
      </w:r>
      <w:r w:rsidRPr="00F97842">
        <w:t>de destinação irregular desses resíduos bem como a falta de mecanismos para auxiliar na decomposição ecologicamente corretas desses resíduos</w:t>
      </w:r>
      <w:r w:rsidR="00FD5165" w:rsidRPr="00F97842">
        <w:t>. A vermicompostagem</w:t>
      </w:r>
      <w:r w:rsidR="00FD5165" w:rsidRPr="5816E76D">
        <w:t xml:space="preserve"> - </w:t>
      </w:r>
      <w:r w:rsidR="00FD5165" w:rsidRPr="00F97842">
        <w:t xml:space="preserve">técnica que usa minhoca para produzir </w:t>
      </w:r>
      <w:r w:rsidR="00851840" w:rsidRPr="00F97842">
        <w:t>húmus</w:t>
      </w:r>
      <w:r w:rsidR="00FD5165" w:rsidRPr="00F97842">
        <w:t xml:space="preserve"> e adubar a terra </w:t>
      </w:r>
      <w:r w:rsidR="00FD5165" w:rsidRPr="5816E76D">
        <w:t xml:space="preserve">- </w:t>
      </w:r>
      <w:r w:rsidR="00097D24" w:rsidRPr="5816E76D">
        <w:t>(</w:t>
      </w:r>
      <w:r w:rsidR="00DE1133" w:rsidRPr="00F97842">
        <w:t>NDEGWA, THOMPSON, 2001</w:t>
      </w:r>
      <w:r w:rsidR="00097D24" w:rsidRPr="5816E76D">
        <w:t xml:space="preserve">) </w:t>
      </w:r>
      <w:r w:rsidR="00FD5165" w:rsidRPr="00F97842">
        <w:t>é uma forma correta de destinação</w:t>
      </w:r>
      <w:r w:rsidR="00625421" w:rsidRPr="00F97842">
        <w:t xml:space="preserve"> dos resíduos</w:t>
      </w:r>
      <w:r w:rsidR="00FD5165" w:rsidRPr="5816E76D">
        <w:t>.</w:t>
      </w:r>
    </w:p>
    <w:p w14:paraId="35B950BF" w14:textId="2DC9B46D" w:rsidR="0002143E" w:rsidRPr="00F97842" w:rsidRDefault="0049475B" w:rsidP="00913F3D">
      <w:pPr>
        <w:pStyle w:val="TextodoTrabalho"/>
      </w:pPr>
      <w:r w:rsidRPr="00F97842">
        <w:t>S</w:t>
      </w:r>
      <w:r w:rsidR="000E0466" w:rsidRPr="00F97842">
        <w:t>egundo Nuernberg</w:t>
      </w:r>
      <w:r w:rsidR="000E0466" w:rsidRPr="5816E76D">
        <w:t xml:space="preserve"> </w:t>
      </w:r>
      <w:r w:rsidR="0068727F" w:rsidRPr="5816E76D">
        <w:t>(</w:t>
      </w:r>
      <w:r w:rsidR="000E0466" w:rsidRPr="00F97842">
        <w:t>2014</w:t>
      </w:r>
      <w:r w:rsidR="0068727F" w:rsidRPr="5816E76D">
        <w:t>)</w:t>
      </w:r>
      <w:r w:rsidR="002D3C4C" w:rsidRPr="5816E76D">
        <w:t xml:space="preserve">, </w:t>
      </w:r>
      <w:r w:rsidR="000F0292" w:rsidRPr="00F97842">
        <w:t xml:space="preserve">atualmente </w:t>
      </w:r>
      <w:r w:rsidR="00A17095" w:rsidRPr="00F97842">
        <w:t xml:space="preserve">o </w:t>
      </w:r>
      <w:r w:rsidR="009E3135" w:rsidRPr="00F97842">
        <w:t xml:space="preserve">país </w:t>
      </w:r>
      <w:r w:rsidR="000F0292" w:rsidRPr="00F97842">
        <w:t>carece por serviços básicos (coleta e destinação adequada) e orientação para população de proced</w:t>
      </w:r>
      <w:r w:rsidR="00AC3138" w:rsidRPr="00F97842">
        <w:t>imento</w:t>
      </w:r>
      <w:r w:rsidR="000F0292" w:rsidRPr="5816E76D">
        <w:t xml:space="preserve"> </w:t>
      </w:r>
      <w:r w:rsidR="00AC3138" w:rsidRPr="00F97842">
        <w:t xml:space="preserve">com finalidade de reduzir </w:t>
      </w:r>
      <w:r w:rsidR="000F0292" w:rsidRPr="00F97842">
        <w:t>a contaminação do meio ambiente, diminuir o impacto na saúde pública entre outros fatores</w:t>
      </w:r>
      <w:r w:rsidRPr="5816E76D">
        <w:t>.</w:t>
      </w:r>
      <w:r w:rsidR="00823FF9" w:rsidRPr="5816E76D">
        <w:t xml:space="preserve"> </w:t>
      </w:r>
      <w:r w:rsidR="001D50DF" w:rsidRPr="00F97842">
        <w:t>Uma das formas</w:t>
      </w:r>
      <w:r w:rsidR="004E1402" w:rsidRPr="00F97842">
        <w:t xml:space="preserve"> que </w:t>
      </w:r>
      <w:r w:rsidR="003A6DC4" w:rsidRPr="00F97842">
        <w:t>já se tem</w:t>
      </w:r>
      <w:r w:rsidR="004E1402" w:rsidRPr="00F97842">
        <w:t xml:space="preserve"> é a separação do lixo ecotóxico</w:t>
      </w:r>
      <w:r w:rsidR="00994539" w:rsidRPr="00F97842">
        <w:t xml:space="preserve"> e coleta s</w:t>
      </w:r>
      <w:r w:rsidR="00FE2ECA" w:rsidRPr="00F97842">
        <w:t>eletiva</w:t>
      </w:r>
      <w:r w:rsidR="00FC1860" w:rsidRPr="5816E76D">
        <w:t>.</w:t>
      </w:r>
      <w:r w:rsidR="001D50DF" w:rsidRPr="00F97842">
        <w:t xml:space="preserve"> Porém</w:t>
      </w:r>
      <w:r w:rsidR="001D6254" w:rsidRPr="5816E76D">
        <w:t xml:space="preserve">, </w:t>
      </w:r>
      <w:r w:rsidR="004E1402" w:rsidRPr="00F97842">
        <w:t>a</w:t>
      </w:r>
      <w:r w:rsidR="001D50DF" w:rsidRPr="00F97842">
        <w:t xml:space="preserve"> gestão </w:t>
      </w:r>
      <w:r w:rsidR="00F01EAB" w:rsidRPr="00F97842">
        <w:t>para</w:t>
      </w:r>
      <w:r w:rsidR="001D50DF" w:rsidRPr="00F97842">
        <w:t xml:space="preserve"> um sistema de tratamento de resíduos sólidos urbanos </w:t>
      </w:r>
      <w:r w:rsidR="002057AB" w:rsidRPr="00F97842">
        <w:t>usando</w:t>
      </w:r>
      <w:r w:rsidR="001D50DF" w:rsidRPr="5816E76D">
        <w:t xml:space="preserve"> </w:t>
      </w:r>
      <w:r w:rsidR="001D50DF" w:rsidRPr="00F97842">
        <w:t>vermicompostagem</w:t>
      </w:r>
      <w:r w:rsidR="004E1402" w:rsidRPr="5816E76D">
        <w:t xml:space="preserve"> </w:t>
      </w:r>
      <w:r w:rsidR="004873E2" w:rsidRPr="00F97842">
        <w:t xml:space="preserve">ainda </w:t>
      </w:r>
      <w:r w:rsidR="00B934C3" w:rsidRPr="00F97842">
        <w:t>necessita</w:t>
      </w:r>
      <w:r w:rsidR="004E1402" w:rsidRPr="00F97842">
        <w:t xml:space="preserve"> de orientação e educação das pessoas</w:t>
      </w:r>
      <w:r w:rsidR="001D50DF" w:rsidRPr="5816E76D">
        <w:t>.</w:t>
      </w:r>
      <w:r w:rsidR="00D76B1F" w:rsidRPr="5816E76D">
        <w:t xml:space="preserve"> </w:t>
      </w:r>
    </w:p>
    <w:p w14:paraId="6DD28665" w14:textId="54D60928" w:rsidR="00FC1860" w:rsidRPr="00F97842" w:rsidRDefault="00FC1860" w:rsidP="00913F3D">
      <w:pPr>
        <w:pStyle w:val="TextodoTrabalho"/>
      </w:pPr>
      <w:r w:rsidRPr="00F97842">
        <w:t xml:space="preserve">Com o advento das novas Tecnologias da Informação e Comunicação (TIC), </w:t>
      </w:r>
      <w:r w:rsidR="00D53553" w:rsidRPr="00F97842">
        <w:t>diversas tecnologias além de computadores têm</w:t>
      </w:r>
      <w:r w:rsidR="008F5216" w:rsidRPr="00F97842">
        <w:t xml:space="preserve"> sido </w:t>
      </w:r>
      <w:r w:rsidR="00204B21" w:rsidRPr="00F97842">
        <w:t>empregadas</w:t>
      </w:r>
      <w:r w:rsidRPr="342CCDDD">
        <w:t xml:space="preserve"> </w:t>
      </w:r>
      <w:r w:rsidR="00D76B1F" w:rsidRPr="00F97842">
        <w:t xml:space="preserve">no processo </w:t>
      </w:r>
      <w:r w:rsidR="004944CB" w:rsidRPr="00F97842">
        <w:t xml:space="preserve">de </w:t>
      </w:r>
      <w:r w:rsidR="00D76B1F" w:rsidRPr="00F97842">
        <w:t>ensino-aprendizado</w:t>
      </w:r>
      <w:r w:rsidRPr="00F97842">
        <w:t>, como</w:t>
      </w:r>
      <w:r w:rsidR="00CA7575" w:rsidRPr="00F97842">
        <w:t xml:space="preserve"> o caso</w:t>
      </w:r>
      <w:r w:rsidRPr="342CCDDD">
        <w:t xml:space="preserve"> </w:t>
      </w:r>
      <w:r w:rsidR="00E070EA" w:rsidRPr="00F97842">
        <w:t>d</w:t>
      </w:r>
      <w:r w:rsidRPr="00F97842">
        <w:t xml:space="preserve">os dispositivos móveis. </w:t>
      </w:r>
      <w:r w:rsidR="00D53553" w:rsidRPr="00F97842">
        <w:t>Es</w:t>
      </w:r>
      <w:ins w:id="1707" w:author="Convidado" w:date="2016-11-01T09:11:00Z">
        <w:r w:rsidR="342CCDDD" w:rsidRPr="00F97842">
          <w:t>t</w:t>
        </w:r>
      </w:ins>
      <w:del w:id="1708" w:author="Convidado" w:date="2016-11-01T09:11:00Z">
        <w:r w:rsidR="00D53553" w:rsidRPr="00F97842" w:rsidDel="342CCDDD">
          <w:delText>s</w:delText>
        </w:r>
      </w:del>
      <w:r w:rsidR="00D53553" w:rsidRPr="00F97842">
        <w:t>es têm</w:t>
      </w:r>
      <w:r w:rsidRPr="00F97842">
        <w:t xml:space="preserve"> como vantagem a mobilidade e podem ser acessados em qualquer lugar, diferentemente do computador pessoal.</w:t>
      </w:r>
      <w:r w:rsidRPr="342CCDDD" w:rsidDel="001C280D">
        <w:t xml:space="preserve"> </w:t>
      </w:r>
      <w:r w:rsidRPr="00F97842">
        <w:t xml:space="preserve">De acordo com Tarouco </w:t>
      </w:r>
      <w:r w:rsidR="0068727F" w:rsidRPr="342CCDDD">
        <w:t>(</w:t>
      </w:r>
      <w:r w:rsidRPr="00F97842">
        <w:t>2004</w:t>
      </w:r>
      <w:r w:rsidR="0068727F" w:rsidRPr="342CCDDD">
        <w:t>)</w:t>
      </w:r>
      <w:r w:rsidRPr="00F97842">
        <w:t>, a importância do uso dos computadores e das novas tecnologias na educação deve-se hoje não somente ao impacto des</w:t>
      </w:r>
      <w:r w:rsidR="00310239" w:rsidRPr="00F97842">
        <w:t>s</w:t>
      </w:r>
      <w:r w:rsidRPr="00F97842">
        <w:t>as novas tecnologias (ferramentas) na nossa sociedade e às novas exigências sociais e culturais que se impõe, mas também ao surgimento da Tecnologia Educativa.</w:t>
      </w:r>
    </w:p>
    <w:p w14:paraId="733BA1DF" w14:textId="52F68170" w:rsidR="00B73B19" w:rsidRPr="00F97842" w:rsidRDefault="00ED602B" w:rsidP="00913F3D">
      <w:pPr>
        <w:pStyle w:val="TextodoTrabalho"/>
      </w:pPr>
      <w:r w:rsidRPr="00F97842">
        <w:t xml:space="preserve">A partir </w:t>
      </w:r>
      <w:r w:rsidR="00913F3D" w:rsidRPr="00F97842">
        <w:t>do uso das Tecnologias voltadas para a educação</w:t>
      </w:r>
      <w:r w:rsidR="00162A09" w:rsidRPr="5816E76D">
        <w:t xml:space="preserve">, </w:t>
      </w:r>
      <w:r w:rsidR="006C6C4B" w:rsidRPr="00F97842">
        <w:t>o</w:t>
      </w:r>
      <w:r w:rsidR="00170A25" w:rsidRPr="00F97842">
        <w:t xml:space="preserve"> objetivo</w:t>
      </w:r>
      <w:r w:rsidR="006C6C4B" w:rsidRPr="00F97842">
        <w:t xml:space="preserve"> dessa proposta</w:t>
      </w:r>
      <w:r w:rsidR="00170A25" w:rsidRPr="00F97842">
        <w:t xml:space="preserve"> é conscientizar </w:t>
      </w:r>
      <w:r w:rsidR="00DD1B6A" w:rsidRPr="00F97842">
        <w:t xml:space="preserve">as crianças </w:t>
      </w:r>
      <w:r w:rsidR="00170A25" w:rsidRPr="00F97842">
        <w:t xml:space="preserve">sobre a importância </w:t>
      </w:r>
      <w:r w:rsidR="007E597A" w:rsidRPr="00F97842">
        <w:t>da vermicompostagem n</w:t>
      </w:r>
      <w:r w:rsidR="00170A25" w:rsidRPr="00F97842">
        <w:t>a gestão de resíduos</w:t>
      </w:r>
      <w:r w:rsidR="006C6C4B" w:rsidRPr="5816E76D">
        <w:t xml:space="preserve"> </w:t>
      </w:r>
      <w:r w:rsidR="00DC11A6" w:rsidRPr="00F97842">
        <w:t>por meio do desenvolvimento de um</w:t>
      </w:r>
      <w:r w:rsidR="006C6C4B" w:rsidRPr="00F97842">
        <w:t xml:space="preserve"> jogo mobile</w:t>
      </w:r>
      <w:r w:rsidR="00DC11A6" w:rsidRPr="5816E76D">
        <w:t>,</w:t>
      </w:r>
      <w:r w:rsidR="006C6C4B" w:rsidRPr="00F97842">
        <w:t xml:space="preserve"> material didático de apoio para o Departamento Acadêmico de Química e Biologia (DAQBI) da </w:t>
      </w:r>
      <w:r w:rsidR="00572CC7" w:rsidRPr="00F97842">
        <w:t>Universidade Tecnológica Federal do Paraná</w:t>
      </w:r>
      <w:r w:rsidR="00143F87" w:rsidRPr="5816E76D">
        <w:t xml:space="preserve">, </w:t>
      </w:r>
      <w:r w:rsidR="00572CC7" w:rsidRPr="00F97842">
        <w:t>c</w:t>
      </w:r>
      <w:r w:rsidR="005443F7" w:rsidRPr="00F97842">
        <w:t>â</w:t>
      </w:r>
      <w:r w:rsidR="00572CC7" w:rsidRPr="00F97842">
        <w:t>mpus Curitiba (UTFPR-CT)</w:t>
      </w:r>
      <w:r w:rsidR="00DC11A6" w:rsidRPr="5816E76D">
        <w:t>.</w:t>
      </w:r>
      <w:r w:rsidR="00006095" w:rsidRPr="00F97842">
        <w:br w:type="page"/>
      </w:r>
    </w:p>
    <w:p w14:paraId="397D4E7F" w14:textId="53C5505E" w:rsidR="004C6697" w:rsidRPr="008E40B1" w:rsidRDefault="00F74B01">
      <w:pPr>
        <w:pStyle w:val="SumarioSemLevel"/>
        <w:ind w:firstLine="851"/>
        <w:rPr>
          <w:b w:val="0"/>
          <w:rPrChange w:id="1709" w:author="Convidado" w:date="2016-11-01T09:08:00Z">
            <w:rPr>
              <w:b/>
            </w:rPr>
          </w:rPrChange>
        </w:rPr>
        <w:pPrChange w:id="1710" w:author="Elias De Moraes Fernandes" w:date="2016-11-01T21:38:00Z">
          <w:pPr>
            <w:ind w:left="400" w:firstLine="309"/>
          </w:pPr>
        </w:pPrChange>
      </w:pPr>
      <w:r w:rsidRPr="78EECD5C">
        <w:rPr>
          <w:rPrChange w:id="1711" w:author="Convidado" w:date="2016-11-01T09:08:00Z">
            <w:rPr>
              <w:rFonts w:eastAsia="Arial"/>
              <w:b/>
              <w:bCs/>
            </w:rPr>
          </w:rPrChange>
        </w:rPr>
        <w:lastRenderedPageBreak/>
        <w:t>JUSTIFICATIVA</w:t>
      </w:r>
      <w:r w:rsidR="004C6697" w:rsidRPr="008E40B1">
        <w:br/>
      </w:r>
    </w:p>
    <w:p w14:paraId="10FE8907" w14:textId="7A56DAC3" w:rsidR="004C6697" w:rsidRPr="00F97842" w:rsidRDefault="004C6697" w:rsidP="00913F3D">
      <w:pPr>
        <w:pStyle w:val="TextodoTrabalho"/>
      </w:pPr>
      <w:r w:rsidRPr="00F97842">
        <w:t xml:space="preserve">Segundo a ABRELPE – </w:t>
      </w:r>
      <w:r w:rsidR="00E35585" w:rsidRPr="00F97842">
        <w:t>Associação</w:t>
      </w:r>
      <w:r w:rsidRPr="00F97842">
        <w:t xml:space="preserve"> Brasileira de Empresas de Limpeza </w:t>
      </w:r>
      <w:r w:rsidR="00E35585" w:rsidRPr="00F97842">
        <w:t>P</w:t>
      </w:r>
      <w:r w:rsidR="00D85C98" w:rsidRPr="00F97842">
        <w:t>ú</w:t>
      </w:r>
      <w:r w:rsidR="00E35585" w:rsidRPr="00F97842">
        <w:t>blica</w:t>
      </w:r>
      <w:r w:rsidRPr="00F97842">
        <w:t xml:space="preserve"> e </w:t>
      </w:r>
      <w:r w:rsidR="00E35585" w:rsidRPr="00F97842">
        <w:t>Resíduos</w:t>
      </w:r>
      <w:r w:rsidRPr="00F97842">
        <w:t xml:space="preserve"> Especiais, em pesquisa realizada em 2013, foi gerada no Brasil mais de 76 </w:t>
      </w:r>
      <w:r w:rsidR="00E35585" w:rsidRPr="00F97842">
        <w:t>milhões</w:t>
      </w:r>
      <w:r w:rsidRPr="00F97842">
        <w:t xml:space="preserve"> de toneladas de </w:t>
      </w:r>
      <w:r w:rsidR="00E35585" w:rsidRPr="00F97842">
        <w:t>resíduos</w:t>
      </w:r>
      <w:r w:rsidRPr="00F97842">
        <w:t xml:space="preserve"> </w:t>
      </w:r>
      <w:r w:rsidR="00E35585" w:rsidRPr="00F97842">
        <w:t>sólidos</w:t>
      </w:r>
      <w:r w:rsidRPr="00F97842">
        <w:t xml:space="preserve"> urbanos </w:t>
      </w:r>
      <w:r w:rsidR="0068727F" w:rsidRPr="00F97842">
        <w:t>(</w:t>
      </w:r>
      <w:r w:rsidRPr="00F97842">
        <w:t>ABRELP, 2014</w:t>
      </w:r>
      <w:r w:rsidR="0068727F" w:rsidRPr="00F97842">
        <w:t>)</w:t>
      </w:r>
      <w:r w:rsidR="002D3C4C" w:rsidRPr="00F97842">
        <w:t xml:space="preserve"> </w:t>
      </w:r>
      <w:r w:rsidRPr="00F97842">
        <w:t>e, no Brasil a produção de lixo (21%) mais que dobrou em relação ao número de popula</w:t>
      </w:r>
      <w:r w:rsidR="00590FED" w:rsidRPr="00F97842">
        <w:t>ção (9,65%) nos últimos 10 anos.</w:t>
      </w:r>
    </w:p>
    <w:p w14:paraId="0FDB7DAE" w14:textId="68A7F8B1" w:rsidR="004C6697" w:rsidRPr="00F97842" w:rsidRDefault="6F0865D8" w:rsidP="00913F3D">
      <w:pPr>
        <w:pStyle w:val="TextodoTrabalho"/>
      </w:pPr>
      <w:r w:rsidRPr="00F97842">
        <w:t>O</w:t>
      </w:r>
      <w:r w:rsidR="004C6697" w:rsidRPr="00F97842">
        <w:t xml:space="preserve"> problema se encontra nos destinos finais dos Resíduos Sólidos Urbanos</w:t>
      </w:r>
      <w:r w:rsidR="0093370A" w:rsidRPr="00F97842">
        <w:t xml:space="preserve"> (RSU)</w:t>
      </w:r>
      <w:r w:rsidR="004C6697" w:rsidRPr="00F97842">
        <w:t xml:space="preserve"> que t</w:t>
      </w:r>
      <w:ins w:id="1712" w:author="Convidado" w:date="2016-11-01T09:11:00Z">
        <w:r w:rsidR="6B9F587D" w:rsidRPr="00F97842">
          <w:t>ê</w:t>
        </w:r>
      </w:ins>
      <w:del w:id="1713" w:author="Convidado" w:date="2016-11-01T09:11:00Z">
        <w:r w:rsidR="004C6697" w:rsidRPr="00F97842" w:rsidDel="6B9F587D">
          <w:delText>e</w:delText>
        </w:r>
      </w:del>
      <w:r w:rsidR="004C6697" w:rsidRPr="00F97842">
        <w:t>m 58,4% destinados adequadamente e 41,6% inadequadamente. Esses números parecem promissor</w:t>
      </w:r>
      <w:r w:rsidR="00ED20F1" w:rsidRPr="00F97842">
        <w:t>es</w:t>
      </w:r>
      <w:r w:rsidR="00033572" w:rsidRPr="00F97842">
        <w:t xml:space="preserve"> se </w:t>
      </w:r>
      <w:r w:rsidR="004675A2" w:rsidRPr="00F97842">
        <w:t xml:space="preserve">comparado com a quantidade de lixo que </w:t>
      </w:r>
      <w:r w:rsidR="00033572" w:rsidRPr="00F97842">
        <w:t>foi produzido nos últimos 10 anos</w:t>
      </w:r>
      <w:r w:rsidR="004675A2" w:rsidRPr="6B9F587D">
        <w:t xml:space="preserve">, </w:t>
      </w:r>
      <w:r w:rsidR="004C6697" w:rsidRPr="00F97842">
        <w:t>porém tem-se uma longa jornada a fim de destinar corretamente esses resíduos</w:t>
      </w:r>
      <w:r w:rsidR="00590FED" w:rsidRPr="6B9F587D">
        <w:t xml:space="preserve"> </w:t>
      </w:r>
      <w:r w:rsidR="0068727F" w:rsidRPr="6B9F587D">
        <w:t>(</w:t>
      </w:r>
      <w:r w:rsidR="00590FED" w:rsidRPr="00F97842">
        <w:t>TRIGUEIRO, 2013</w:t>
      </w:r>
      <w:r w:rsidR="0068727F" w:rsidRPr="6B9F587D">
        <w:t>)</w:t>
      </w:r>
      <w:r w:rsidR="002D3C4C" w:rsidRPr="6B9F587D">
        <w:t xml:space="preserve">. </w:t>
      </w:r>
    </w:p>
    <w:p w14:paraId="3072375D" w14:textId="568B9B11" w:rsidR="00787E43" w:rsidRPr="00F97842" w:rsidRDefault="004C6697" w:rsidP="00913F3D">
      <w:pPr>
        <w:pStyle w:val="TextodoTrabalho"/>
      </w:pPr>
      <w:r w:rsidRPr="00F97842">
        <w:t>Em algumas regiões do país, a iniciativa de Coleta Seletiva parece desfavorável ao número de casos que tentam apoiar</w:t>
      </w:r>
      <w:r w:rsidR="009624AF">
        <w:t xml:space="preserve"> o</w:t>
      </w:r>
      <w:r w:rsidRPr="00F97842">
        <w:t xml:space="preserve"> mesmo. Por exemplo, na </w:t>
      </w:r>
      <w:r w:rsidRPr="00404D10">
        <w:rPr>
          <w:color w:val="auto"/>
        </w:rPr>
        <w:t>região</w:t>
      </w:r>
      <w:r w:rsidR="000A2128" w:rsidRPr="00404D10">
        <w:rPr>
          <w:color w:val="auto"/>
        </w:rPr>
        <w:t xml:space="preserve"> Nordeste</w:t>
      </w:r>
      <w:r w:rsidR="744933CB" w:rsidRPr="00404D10">
        <w:rPr>
          <w:color w:val="auto"/>
        </w:rPr>
        <w:t>,</w:t>
      </w:r>
      <w:r w:rsidRPr="00404D10">
        <w:rPr>
          <w:color w:val="auto"/>
        </w:rPr>
        <w:t xml:space="preserve"> </w:t>
      </w:r>
      <w:r w:rsidR="000A2128" w:rsidRPr="00404D10">
        <w:rPr>
          <w:color w:val="auto"/>
        </w:rPr>
        <w:t>57,2% da população não tem apoio para fazer a coleta</w:t>
      </w:r>
      <w:r w:rsidR="4867F5A8" w:rsidRPr="00404D10">
        <w:rPr>
          <w:color w:val="auto"/>
        </w:rPr>
        <w:t>;</w:t>
      </w:r>
      <w:r w:rsidR="000A2128" w:rsidRPr="00404D10">
        <w:rPr>
          <w:color w:val="auto"/>
        </w:rPr>
        <w:t xml:space="preserve"> </w:t>
      </w:r>
      <w:r w:rsidRPr="00404D10">
        <w:rPr>
          <w:color w:val="auto"/>
        </w:rPr>
        <w:t>e</w:t>
      </w:r>
      <w:r w:rsidR="4867F5A8" w:rsidRPr="00404D10">
        <w:rPr>
          <w:color w:val="auto"/>
        </w:rPr>
        <w:t>,</w:t>
      </w:r>
      <w:r w:rsidRPr="00404D10">
        <w:rPr>
          <w:color w:val="auto"/>
        </w:rPr>
        <w:t xml:space="preserve"> </w:t>
      </w:r>
      <w:r w:rsidR="000A2128" w:rsidRPr="00404D10">
        <w:rPr>
          <w:color w:val="auto"/>
        </w:rPr>
        <w:t xml:space="preserve">no </w:t>
      </w:r>
      <w:r w:rsidR="000A2128" w:rsidRPr="00F97842">
        <w:t>Centro-oeste</w:t>
      </w:r>
      <w:r w:rsidR="000A2128" w:rsidRPr="7E56CE8D" w:rsidDel="000A2128">
        <w:t xml:space="preserve"> </w:t>
      </w:r>
      <w:r w:rsidR="000A2128" w:rsidRPr="00F97842">
        <w:t>esse número chega a 62,5%</w:t>
      </w:r>
      <w:r w:rsidRPr="7E56CE8D">
        <w:t>.</w:t>
      </w:r>
      <w:r w:rsidR="000A2128" w:rsidRPr="7E56CE8D">
        <w:t xml:space="preserve"> </w:t>
      </w:r>
      <w:r w:rsidRPr="00F97842">
        <w:t xml:space="preserve"> Ainda, essas duas regiões somam 30.3% das participações do total de RSU coletados </w:t>
      </w:r>
      <w:r w:rsidR="0068727F" w:rsidRPr="7E56CE8D">
        <w:t>(</w:t>
      </w:r>
      <w:r w:rsidRPr="00F97842">
        <w:t>ABRELP, 2014</w:t>
      </w:r>
      <w:r w:rsidR="0068727F" w:rsidRPr="7E56CE8D">
        <w:t>)</w:t>
      </w:r>
      <w:r w:rsidR="002D3C4C" w:rsidRPr="7E56CE8D">
        <w:t xml:space="preserve">, </w:t>
      </w:r>
      <w:r w:rsidRPr="00F97842">
        <w:t>o que deixa uma lacuna que precisa ser preenchida.</w:t>
      </w:r>
    </w:p>
    <w:p w14:paraId="5179F141" w14:textId="6C28C300" w:rsidR="00787E43" w:rsidRPr="00FA63E0" w:rsidRDefault="00787E43" w:rsidP="00FA63E0">
      <w:pPr>
        <w:pStyle w:val="TextodoTrabalho"/>
      </w:pPr>
      <w:r w:rsidRPr="00FA63E0">
        <w:t>Segundo o Ministério do Meio Ambiente, (2016):</w:t>
      </w:r>
    </w:p>
    <w:p w14:paraId="72712F29" w14:textId="67E5E770" w:rsidR="004C6697" w:rsidRPr="00F97842" w:rsidRDefault="004C6697" w:rsidP="00FA63E0">
      <w:pPr>
        <w:pStyle w:val="TextodoTrabalho"/>
        <w:ind w:firstLine="0"/>
      </w:pPr>
    </w:p>
    <w:p w14:paraId="15F7B560" w14:textId="1FC3A19F" w:rsidR="004C6697" w:rsidRPr="00C7035B" w:rsidRDefault="004675A2">
      <w:pPr>
        <w:pStyle w:val="CitaoDireta"/>
      </w:pPr>
      <w:r w:rsidRPr="00C7035B">
        <w:t xml:space="preserve">A </w:t>
      </w:r>
      <w:r w:rsidR="004C6697" w:rsidRPr="00C7035B">
        <w:t xml:space="preserve">Lei nº 12.305/10, </w:t>
      </w:r>
      <w:r w:rsidR="0033354E" w:rsidRPr="00C7035B">
        <w:t xml:space="preserve">meta </w:t>
      </w:r>
      <w:r w:rsidR="004C6697" w:rsidRPr="00C7035B">
        <w:t>a prevenção e a redução na geração de resíduos, tendo como proposta a prática de hábitos de consumo sustentável e um conjunto de instrumentos para propiciar o aumento da reciclagem e da reutilização dos resíduos sólidos (aquilo que tem valor econômico e pode ser reciclado ou reaproveitado) e a destinação ambientalmente adequada dos rejeitos (aquilo que não pode ser reciclado ou reutilizado)</w:t>
      </w:r>
      <w:r w:rsidR="00FD363E" w:rsidRPr="00C7035B">
        <w:t>.</w:t>
      </w:r>
      <w:r w:rsidR="004C6697" w:rsidRPr="00C7035B">
        <w:t xml:space="preserve"> </w:t>
      </w:r>
    </w:p>
    <w:p w14:paraId="7669469F" w14:textId="77777777" w:rsidR="00787E43" w:rsidRPr="00F97842" w:rsidRDefault="00787E43" w:rsidP="00913F3D">
      <w:pPr>
        <w:pStyle w:val="TextodoTrabalho"/>
      </w:pPr>
    </w:p>
    <w:p w14:paraId="2EBB6E3C" w14:textId="1D9A6D31" w:rsidR="00B73B19" w:rsidRPr="00F97842" w:rsidRDefault="006E4AEC" w:rsidP="00913F3D">
      <w:pPr>
        <w:pStyle w:val="TextodoTrabalho"/>
      </w:pPr>
      <w:r w:rsidRPr="00F97842">
        <w:t xml:space="preserve">O índice de abrangência da Coleta de RSU no Brasil em 2014 foi de 90,68% </w:t>
      </w:r>
      <w:r w:rsidR="0068727F" w:rsidRPr="00F97842">
        <w:t>(</w:t>
      </w:r>
      <w:r w:rsidRPr="00F97842">
        <w:t>ABRELPE, 2014</w:t>
      </w:r>
      <w:r w:rsidR="0068727F" w:rsidRPr="00F97842">
        <w:t>)</w:t>
      </w:r>
      <w:r w:rsidR="002D3C4C" w:rsidRPr="00F97842">
        <w:t xml:space="preserve">. </w:t>
      </w:r>
      <w:r w:rsidRPr="00F97842">
        <w:t xml:space="preserve">Isso significa que o Brasil está crescendo </w:t>
      </w:r>
      <w:r w:rsidR="00E35585" w:rsidRPr="00F97842">
        <w:t>na quantidade de RSU gerado, assim como a população brasileira</w:t>
      </w:r>
      <w:r w:rsidR="00132093" w:rsidRPr="00F97842">
        <w:t xml:space="preserve">. Algumas regiões se sobressaem, devido ao maior número de </w:t>
      </w:r>
      <w:r w:rsidR="00C56813" w:rsidRPr="00F97842">
        <w:t>grandes centros urbanos</w:t>
      </w:r>
      <w:r w:rsidR="00132093" w:rsidRPr="00F97842">
        <w:t>.</w:t>
      </w:r>
    </w:p>
    <w:p w14:paraId="04CF81DC" w14:textId="5C472DFA" w:rsidR="00E35585" w:rsidRPr="00F97842" w:rsidRDefault="00E35585" w:rsidP="00913F3D">
      <w:pPr>
        <w:pStyle w:val="TextodoTrabalho"/>
      </w:pPr>
      <w:r w:rsidRPr="00952A13">
        <w:t>Sabe</w:t>
      </w:r>
      <w:r w:rsidR="29700942" w:rsidRPr="5816E76D">
        <w:t>-</w:t>
      </w:r>
      <w:r w:rsidRPr="00952A13">
        <w:t>se</w:t>
      </w:r>
      <w:r w:rsidRPr="00F97842">
        <w:t xml:space="preserve"> que a incidência de Coleta Seletiva em municípios pequenos (cerca de 50 mil habitantes) é menor que nos grandes centros. </w:t>
      </w:r>
      <w:r w:rsidR="007E66A5">
        <w:t>É</w:t>
      </w:r>
      <w:r w:rsidRPr="00F97842">
        <w:t xml:space="preserve"> necessário levar a esses pequenos municípios</w:t>
      </w:r>
      <w:r w:rsidR="006C3766" w:rsidRPr="00F97842">
        <w:t xml:space="preserve"> o incentivo </w:t>
      </w:r>
      <w:r w:rsidR="00D500B3" w:rsidRPr="00F97842">
        <w:t>a</w:t>
      </w:r>
      <w:r w:rsidR="006C3766" w:rsidRPr="00F97842">
        <w:t xml:space="preserve"> cultivar essas boas práticas </w:t>
      </w:r>
      <w:r w:rsidR="00436F38">
        <w:t>de</w:t>
      </w:r>
      <w:r w:rsidR="00436F38" w:rsidRPr="5816E76D">
        <w:t xml:space="preserve"> </w:t>
      </w:r>
      <w:r w:rsidR="006C3766" w:rsidRPr="00F97842">
        <w:t>redirecionamento adequado do lixo</w:t>
      </w:r>
      <w:r w:rsidR="004675A2" w:rsidRPr="00F97842">
        <w:t xml:space="preserve"> e </w:t>
      </w:r>
      <w:r w:rsidR="00B93CC7">
        <w:t>d</w:t>
      </w:r>
      <w:r w:rsidR="004675A2" w:rsidRPr="00F97842">
        <w:t>a vermicompostagem</w:t>
      </w:r>
      <w:r w:rsidR="0064568F" w:rsidRPr="5816E76D">
        <w:t>,</w:t>
      </w:r>
      <w:r w:rsidR="006C3766" w:rsidRPr="5816E76D">
        <w:t xml:space="preserve"> </w:t>
      </w:r>
      <w:r w:rsidR="001D590A" w:rsidRPr="00F97842">
        <w:t>sem d</w:t>
      </w:r>
      <w:commentRangeStart w:id="1714"/>
      <w:commentRangeStart w:id="1715"/>
      <w:commentRangeEnd w:id="1714"/>
      <w:r>
        <w:rPr>
          <w:rStyle w:val="CommentReference"/>
        </w:rPr>
        <w:commentReference w:id="1714"/>
      </w:r>
      <w:commentRangeEnd w:id="1715"/>
      <w:r w:rsidR="008E40B1">
        <w:rPr>
          <w:rStyle w:val="CommentReference"/>
          <w:rFonts w:ascii="Arial" w:eastAsiaTheme="minorHAnsi" w:hAnsi="Arial"/>
          <w:color w:val="auto"/>
        </w:rPr>
        <w:commentReference w:id="1715"/>
      </w:r>
      <w:r w:rsidR="001D590A" w:rsidRPr="00F97842">
        <w:t>eixar de atender as metrópoles</w:t>
      </w:r>
      <w:r w:rsidR="0064568F" w:rsidRPr="5816E76D">
        <w:t>.</w:t>
      </w:r>
    </w:p>
    <w:p w14:paraId="3F00A20E" w14:textId="7F936094" w:rsidR="00E35585" w:rsidRPr="00F97842" w:rsidRDefault="00F54814" w:rsidP="00913F3D">
      <w:pPr>
        <w:pStyle w:val="TextodoTrabalho"/>
      </w:pPr>
      <w:r>
        <w:t>Um passo para tornar a coleta de resíduos sólidos</w:t>
      </w:r>
      <w:r w:rsidR="00F708D0">
        <w:t xml:space="preserve"> eficiente</w:t>
      </w:r>
      <w:r>
        <w:t xml:space="preserve"> </w:t>
      </w:r>
      <w:r w:rsidR="00E35585" w:rsidRPr="00404D10">
        <w:t xml:space="preserve">é </w:t>
      </w:r>
      <w:r w:rsidR="00A15E8A" w:rsidRPr="00404D10">
        <w:t>conscientizar</w:t>
      </w:r>
      <w:r w:rsidR="00A15E8A" w:rsidRPr="00F97842">
        <w:t xml:space="preserve"> </w:t>
      </w:r>
      <w:r w:rsidR="00E35585" w:rsidRPr="00F97842">
        <w:t xml:space="preserve">o papel </w:t>
      </w:r>
      <w:r>
        <w:t xml:space="preserve">da população </w:t>
      </w:r>
      <w:r w:rsidR="00E35585" w:rsidRPr="00F97842">
        <w:t>na participaçã</w:t>
      </w:r>
      <w:r w:rsidR="002F71BF" w:rsidRPr="00F97842">
        <w:t xml:space="preserve">o </w:t>
      </w:r>
      <w:r>
        <w:t>da</w:t>
      </w:r>
      <w:r w:rsidR="009F65DC">
        <w:t xml:space="preserve"> </w:t>
      </w:r>
      <w:r w:rsidR="002F71BF" w:rsidRPr="00F97842">
        <w:t xml:space="preserve">Coleta Seletiva, que pode começar domesticamente e </w:t>
      </w:r>
      <w:r w:rsidR="00590FED" w:rsidRPr="00F97842">
        <w:t>crescer</w:t>
      </w:r>
      <w:r w:rsidR="002F71BF" w:rsidRPr="00F97842">
        <w:t xml:space="preserve"> </w:t>
      </w:r>
      <w:r w:rsidR="002F71BF" w:rsidRPr="00F97842">
        <w:lastRenderedPageBreak/>
        <w:t>para uma coleta de nível industrial, do tamanho de uma grande empresa ou Universidade, que é o caso da UTFPR Curitiba, por exemplo</w:t>
      </w:r>
      <w:r w:rsidR="009E3297" w:rsidRPr="300F08CD">
        <w:t>.</w:t>
      </w:r>
    </w:p>
    <w:p w14:paraId="204CD49E" w14:textId="4E9371DE" w:rsidR="003D7705" w:rsidRPr="00F97842" w:rsidRDefault="004E4C22" w:rsidP="00FA63E0">
      <w:pPr>
        <w:pStyle w:val="TextodoTrabalho"/>
      </w:pPr>
      <w:r w:rsidRPr="00F97842">
        <w:t>Uma alternativ</w:t>
      </w:r>
      <w:r w:rsidR="005D4AE4" w:rsidRPr="00F97842">
        <w:t>a</w:t>
      </w:r>
      <w:r w:rsidRPr="00F97842">
        <w:t xml:space="preserve"> promissora para conscientizar um grande número de pessoas são os </w:t>
      </w:r>
      <w:r w:rsidR="001D0B31" w:rsidRPr="00F97842">
        <w:t xml:space="preserve">jogos digitais educativos </w:t>
      </w:r>
      <w:r w:rsidRPr="00F97842">
        <w:t>pois pode ser inserido</w:t>
      </w:r>
      <w:r w:rsidR="009E3297" w:rsidRPr="00F97842">
        <w:t xml:space="preserve"> dentro das salas de aulas que por sua vez </w:t>
      </w:r>
      <w:r w:rsidR="00173CE2" w:rsidRPr="00F97842">
        <w:t xml:space="preserve">são </w:t>
      </w:r>
      <w:r w:rsidR="002150CD" w:rsidRPr="00F97842">
        <w:t>levados</w:t>
      </w:r>
      <w:r w:rsidR="009E3297" w:rsidRPr="00F97842">
        <w:t xml:space="preserve"> até </w:t>
      </w:r>
      <w:r w:rsidR="00F550FB" w:rsidRPr="00F97842">
        <w:t>membro familiares</w:t>
      </w:r>
      <w:r w:rsidR="009E3297" w:rsidRPr="00F97842">
        <w:t xml:space="preserve">, fazendo a </w:t>
      </w:r>
      <w:r w:rsidR="009B4AF7" w:rsidRPr="00F97842">
        <w:t>ciclo completo de divulgação</w:t>
      </w:r>
      <w:r w:rsidR="00564A18" w:rsidRPr="00F97842">
        <w:t xml:space="preserve"> do </w:t>
      </w:r>
      <w:commentRangeStart w:id="1716"/>
      <w:commentRangeStart w:id="1717"/>
      <w:r w:rsidR="00564A18" w:rsidRPr="00F97842">
        <w:t>problema</w:t>
      </w:r>
      <w:commentRangeEnd w:id="1716"/>
      <w:r>
        <w:rPr>
          <w:rStyle w:val="CommentReference"/>
        </w:rPr>
        <w:commentReference w:id="1716"/>
      </w:r>
      <w:commentRangeEnd w:id="1717"/>
      <w:r w:rsidR="00D900CE">
        <w:rPr>
          <w:rStyle w:val="CommentReference"/>
          <w:rFonts w:ascii="Arial" w:eastAsiaTheme="minorHAnsi" w:hAnsi="Arial"/>
          <w:color w:val="auto"/>
        </w:rPr>
        <w:commentReference w:id="1717"/>
      </w:r>
      <w:r w:rsidR="00712BD0" w:rsidRPr="5816E76D">
        <w:t xml:space="preserve"> (</w:t>
      </w:r>
      <w:r w:rsidR="00712BD0" w:rsidRPr="00712BD0">
        <w:rPr>
          <w:lang w:val="en-US"/>
        </w:rPr>
        <w:t>Damani, B., Sardeshpande, V. &amp; Gaitonde, U</w:t>
      </w:r>
      <w:r w:rsidR="00712BD0">
        <w:rPr>
          <w:lang w:val="en-US"/>
        </w:rPr>
        <w:t>)</w:t>
      </w:r>
      <w:r w:rsidR="00BB3D51" w:rsidRPr="5816E76D">
        <w:t xml:space="preserve"> </w:t>
      </w:r>
      <w:r w:rsidR="009E3297" w:rsidRPr="5816E76D">
        <w:t xml:space="preserve">. </w:t>
      </w:r>
      <w:r w:rsidR="00B8207A" w:rsidRPr="00F97842">
        <w:t>Embora os serious game seja</w:t>
      </w:r>
      <w:r w:rsidR="6863D4A5" w:rsidRPr="00F97842">
        <w:t>m</w:t>
      </w:r>
      <w:r w:rsidR="00B8207A" w:rsidRPr="00F97842">
        <w:t xml:space="preserve"> um segmento </w:t>
      </w:r>
      <w:r w:rsidR="00C217C1" w:rsidRPr="00F97842">
        <w:t>recente</w:t>
      </w:r>
      <w:r w:rsidR="00B8207A" w:rsidRPr="5816E76D">
        <w:t xml:space="preserve"> </w:t>
      </w:r>
      <w:r w:rsidR="00C217C1" w:rsidRPr="00F97842">
        <w:t>n</w:t>
      </w:r>
      <w:r w:rsidR="00B8207A" w:rsidRPr="00F97842">
        <w:t>o Brasil</w:t>
      </w:r>
      <w:r w:rsidR="18826FB2" w:rsidRPr="5816E76D">
        <w:t>,</w:t>
      </w:r>
      <w:r w:rsidR="00B8207A" w:rsidRPr="00F97842">
        <w:t xml:space="preserve"> começ</w:t>
      </w:r>
      <w:r w:rsidR="645E0334" w:rsidRPr="00F97842">
        <w:t>aram</w:t>
      </w:r>
      <w:r w:rsidR="00B8207A" w:rsidRPr="00F97842">
        <w:t xml:space="preserve"> a ganhar espaço assim como aconteceu com os games casuais em meados de </w:t>
      </w:r>
      <w:r w:rsidR="00E60052" w:rsidRPr="00F97842">
        <w:t>2008</w:t>
      </w:r>
      <w:r w:rsidR="00687535" w:rsidRPr="5816E76D">
        <w:t xml:space="preserve"> (</w:t>
      </w:r>
      <w:r w:rsidR="000B03FA" w:rsidRPr="00F97842">
        <w:t>SAMPAIO</w:t>
      </w:r>
      <w:r w:rsidR="00687535" w:rsidRPr="00F97842">
        <w:t>, 2008)</w:t>
      </w:r>
      <w:r w:rsidR="00B8207A" w:rsidRPr="5816E76D">
        <w:t xml:space="preserve">. </w:t>
      </w:r>
      <w:r w:rsidR="009E3297" w:rsidRPr="00F97842">
        <w:t>Comparativamente</w:t>
      </w:r>
      <w:r w:rsidR="00883C32" w:rsidRPr="00F97842">
        <w:t>, a indústria de jogos digitais</w:t>
      </w:r>
      <w:r w:rsidR="00F3301B" w:rsidRPr="00F97842">
        <w:t xml:space="preserve"> educativos tem aumentado </w:t>
      </w:r>
      <w:r w:rsidR="00F53DCF" w:rsidRPr="00F97842">
        <w:t>26</w:t>
      </w:r>
      <w:r w:rsidR="00F3301B" w:rsidRPr="5816E76D">
        <w:t xml:space="preserve">% </w:t>
      </w:r>
      <w:r w:rsidR="00F53DCF" w:rsidRPr="00F97842">
        <w:t>a cada ano</w:t>
      </w:r>
      <w:r w:rsidR="00480819" w:rsidRPr="5816E76D">
        <w:t xml:space="preserve"> </w:t>
      </w:r>
      <w:r w:rsidR="0068727F" w:rsidRPr="5816E76D">
        <w:t>(</w:t>
      </w:r>
      <w:r w:rsidR="00564A18" w:rsidRPr="00F97842">
        <w:t>Innovation</w:t>
      </w:r>
      <w:r w:rsidR="00564A18" w:rsidRPr="5816E76D">
        <w:t xml:space="preserve"> </w:t>
      </w:r>
      <w:r w:rsidR="00564A18" w:rsidRPr="00F97842">
        <w:t xml:space="preserve">House Rio, </w:t>
      </w:r>
      <w:r w:rsidR="00FF279A" w:rsidRPr="00F97842">
        <w:t>2015</w:t>
      </w:r>
      <w:r w:rsidR="0068727F" w:rsidRPr="5816E76D">
        <w:t>)</w:t>
      </w:r>
      <w:r w:rsidR="002D3C4C" w:rsidRPr="5816E76D">
        <w:t xml:space="preserve">, </w:t>
      </w:r>
      <w:r w:rsidR="00883C32" w:rsidRPr="00F97842">
        <w:t xml:space="preserve">desempenhando o papel de dramatizar os problemas, contribuírem para desenvolvimento de estratégias e rápidas tomadas de decisões, levando à um rápido processo de feedback. </w:t>
      </w:r>
    </w:p>
    <w:p w14:paraId="513233AA" w14:textId="0FFCE337" w:rsidR="002724C1" w:rsidRPr="00F97842" w:rsidRDefault="00CB4D32">
      <w:pPr>
        <w:pStyle w:val="TextodoTrabalho"/>
        <w:rPr>
          <w:rFonts w:ascii="Arial" w:eastAsia="Arial" w:hAnsi="Arial" w:cs="Arial"/>
          <w:sz w:val="20"/>
          <w:szCs w:val="20"/>
          <w:rPrChange w:id="1718" w:author="Convidado" w:date="2016-11-01T09:08:00Z">
            <w:rPr>
              <w:rFonts w:cs="Arial"/>
              <w:sz w:val="20"/>
              <w:szCs w:val="20"/>
            </w:rPr>
          </w:rPrChange>
        </w:rPr>
      </w:pPr>
      <w:r w:rsidRPr="00361D33">
        <w:t>Com o apoio do DIRGRAD</w:t>
      </w:r>
      <w:r w:rsidR="00F7797F" w:rsidRPr="5816E76D">
        <w:t xml:space="preserve"> </w:t>
      </w:r>
      <w:commentRangeStart w:id="1719"/>
      <w:commentRangeStart w:id="1720"/>
      <w:r w:rsidR="00F7797F" w:rsidRPr="00F97842">
        <w:t>na</w:t>
      </w:r>
      <w:commentRangeEnd w:id="1719"/>
      <w:r>
        <w:rPr>
          <w:rStyle w:val="CommentReference"/>
        </w:rPr>
        <w:commentReference w:id="1719"/>
      </w:r>
      <w:commentRangeEnd w:id="1720"/>
      <w:r w:rsidR="00D900CE">
        <w:rPr>
          <w:rStyle w:val="CommentReference"/>
          <w:rFonts w:ascii="Arial" w:eastAsiaTheme="minorHAnsi" w:hAnsi="Arial"/>
          <w:color w:val="auto"/>
        </w:rPr>
        <w:commentReference w:id="1720"/>
      </w:r>
      <w:r w:rsidR="001C25AF" w:rsidRPr="00F97842">
        <w:t xml:space="preserve"> Produçã</w:t>
      </w:r>
      <w:r w:rsidR="00F7797F" w:rsidRPr="00F97842">
        <w:t>o de Recursos Educac</w:t>
      </w:r>
      <w:r w:rsidR="001C25AF" w:rsidRPr="00F97842">
        <w:t>ionais Abertos (REA)</w:t>
      </w:r>
      <w:r w:rsidR="00F7797F" w:rsidRPr="5816E76D">
        <w:t xml:space="preserve">, </w:t>
      </w:r>
      <w:r w:rsidR="00361D33">
        <w:t xml:space="preserve">foi possível </w:t>
      </w:r>
      <w:r w:rsidR="00B71A88">
        <w:t>a construção do</w:t>
      </w:r>
      <w:r w:rsidR="00266EFE">
        <w:t xml:space="preserve"> jogo “Nonda</w:t>
      </w:r>
      <w:r w:rsidR="00266EFE" w:rsidRPr="5816E76D">
        <w:t>"</w:t>
      </w:r>
      <w:r w:rsidR="00F7797F" w:rsidRPr="5816E76D">
        <w:t xml:space="preserve"> </w:t>
      </w:r>
      <w:r w:rsidR="00266EFE">
        <w:t xml:space="preserve">como </w:t>
      </w:r>
      <w:r w:rsidR="00F7797F" w:rsidRPr="00F97842">
        <w:t xml:space="preserve">material de apoio para ser usado </w:t>
      </w:r>
      <w:r w:rsidR="00266EFE">
        <w:t>em</w:t>
      </w:r>
      <w:r w:rsidR="00266EFE" w:rsidRPr="5816E76D">
        <w:t xml:space="preserve"> </w:t>
      </w:r>
      <w:r w:rsidR="00F7797F" w:rsidRPr="00F97842">
        <w:t xml:space="preserve"> sala de aula junto com </w:t>
      </w:r>
      <w:r w:rsidR="00266EFE">
        <w:t xml:space="preserve">a </w:t>
      </w:r>
      <w:r w:rsidR="00F7797F" w:rsidRPr="00F97842">
        <w:t>cartilha ensinando sobre vermicompostagem</w:t>
      </w:r>
      <w:r w:rsidR="00F7797F" w:rsidRPr="5816E76D">
        <w:t>.</w:t>
      </w:r>
    </w:p>
    <w:p w14:paraId="782BD592" w14:textId="74DEBEDB" w:rsidR="00646C6D" w:rsidRPr="00F97842" w:rsidRDefault="00646C6D" w:rsidP="00913F3D">
      <w:pPr>
        <w:pStyle w:val="TextodoTrabalho"/>
      </w:pPr>
      <w:r w:rsidRPr="00F97842">
        <w:br w:type="page"/>
      </w:r>
    </w:p>
    <w:p w14:paraId="7651DCDF" w14:textId="7207FE5C" w:rsidR="00B73B19" w:rsidRPr="00D963B4" w:rsidRDefault="00297A6A">
      <w:pPr>
        <w:pStyle w:val="Capitulos"/>
        <w:ind w:firstLine="680"/>
        <w:rPr>
          <w:rPrChange w:id="1721" w:author="Elias De Moraes Fernandes" w:date="2016-11-01T21:40:00Z">
            <w:rPr/>
          </w:rPrChange>
        </w:rPr>
        <w:pPrChange w:id="1722" w:author="Elias De Moraes Fernandes" w:date="2016-11-02T01:08:00Z">
          <w:pPr>
            <w:spacing w:line="360" w:lineRule="auto"/>
            <w:ind w:left="400"/>
            <w:jc w:val="both"/>
          </w:pPr>
        </w:pPrChange>
      </w:pPr>
      <w:del w:id="1723" w:author="Elias De Moraes Fernandes" w:date="2016-10-29T12:53:00Z">
        <w:r w:rsidRPr="00D963B4" w:rsidDel="00D240A5">
          <w:rPr>
            <w:rPrChange w:id="1724" w:author="Elias De Moraes Fernandes" w:date="2016-11-01T21:40:00Z">
              <w:rPr/>
            </w:rPrChange>
          </w:rPr>
          <w:lastRenderedPageBreak/>
          <w:tab/>
        </w:r>
      </w:del>
      <w:ins w:id="1725" w:author="Elias De Moraes Fernandes" w:date="2016-10-29T12:53:00Z">
        <w:r w:rsidR="00D240A5" w:rsidRPr="00D963B4">
          <w:rPr>
            <w:rPrChange w:id="1726" w:author="Elias De Moraes Fernandes" w:date="2016-11-01T21:40:00Z">
              <w:rPr/>
            </w:rPrChange>
          </w:rPr>
          <w:fldChar w:fldCharType="begin"/>
        </w:r>
        <w:r w:rsidR="00D240A5" w:rsidRPr="00D963B4">
          <w:rPr>
            <w:rPrChange w:id="1727" w:author="Elias De Moraes Fernandes" w:date="2016-11-01T21:40:00Z">
              <w:rPr/>
            </w:rPrChange>
          </w:rPr>
          <w:instrText xml:space="preserve"> REF _Ref465508922 \r \h </w:instrText>
        </w:r>
      </w:ins>
      <w:r w:rsidR="00D240A5" w:rsidRPr="00D963B4">
        <w:rPr>
          <w:rPrChange w:id="1728" w:author="Elias De Moraes Fernandes" w:date="2016-11-01T21:40:00Z">
            <w:rPr/>
          </w:rPrChange>
        </w:rPr>
        <w:instrText xml:space="preserve"> \* MERGEFORMAT </w:instrText>
      </w:r>
      <w:r w:rsidR="00D240A5" w:rsidRPr="00D963B4">
        <w:rPr>
          <w:rPrChange w:id="1729" w:author="Elias De Moraes Fernandes" w:date="2016-11-01T21:40:00Z">
            <w:rPr/>
          </w:rPrChange>
        </w:rPr>
      </w:r>
      <w:r w:rsidR="00D240A5" w:rsidRPr="00D963B4">
        <w:rPr>
          <w:rPrChange w:id="1730" w:author="Elias De Moraes Fernandes" w:date="2016-11-01T21:40:00Z">
            <w:rPr/>
          </w:rPrChange>
        </w:rPr>
        <w:fldChar w:fldCharType="separate"/>
      </w:r>
      <w:ins w:id="1731" w:author="Elias De Moraes Fernandes" w:date="2016-11-02T21:28:00Z">
        <w:r w:rsidR="00742232">
          <w:t>2</w:t>
        </w:r>
      </w:ins>
      <w:ins w:id="1732" w:author="Elias De Moraes Fernandes" w:date="2016-11-02T01:26:00Z">
        <w:del w:id="1733" w:author="Elias De Moraes Fernandes" w:date="2016-11-02T21:23:00Z">
          <w:r w:rsidR="00820B39" w:rsidDel="00F506DA">
            <w:delText>2</w:delText>
          </w:r>
        </w:del>
      </w:ins>
      <w:ins w:id="1734" w:author="Elias De Moraes Fernandes" w:date="2016-10-30T13:19:00Z">
        <w:del w:id="1735" w:author="Elias De Moraes Fernandes" w:date="2016-11-02T21:23:00Z">
          <w:r w:rsidR="00D061FC" w:rsidRPr="00D963B4" w:rsidDel="00F506DA">
            <w:rPr>
              <w:rPrChange w:id="1736" w:author="Elias De Moraes Fernandes" w:date="2016-11-01T21:40:00Z">
                <w:rPr/>
              </w:rPrChange>
            </w:rPr>
            <w:delText>2</w:delText>
          </w:r>
        </w:del>
      </w:ins>
      <w:ins w:id="1737" w:author="Elias De Moraes Fernandes" w:date="2016-10-29T12:53:00Z">
        <w:r w:rsidR="00D240A5" w:rsidRPr="00D963B4">
          <w:rPr>
            <w:rPrChange w:id="1738" w:author="Elias De Moraes Fernandes" w:date="2016-11-01T21:40:00Z">
              <w:rPr/>
            </w:rPrChange>
          </w:rPr>
          <w:fldChar w:fldCharType="end"/>
        </w:r>
        <w:r w:rsidR="00D240A5" w:rsidRPr="00D963B4">
          <w:rPr>
            <w:rPrChange w:id="1739" w:author="Elias De Moraes Fernandes" w:date="2016-11-01T21:40:00Z">
              <w:rPr/>
            </w:rPrChange>
          </w:rPr>
          <w:tab/>
        </w:r>
      </w:ins>
      <w:r w:rsidR="00B73B19" w:rsidRPr="00D963B4">
        <w:rPr>
          <w:rPrChange w:id="1740" w:author="Elias De Moraes Fernandes" w:date="2016-11-01T21:40:00Z">
            <w:rPr>
              <w:b/>
            </w:rPr>
          </w:rPrChange>
        </w:rPr>
        <w:t>OBJETIVOS</w:t>
      </w:r>
    </w:p>
    <w:p w14:paraId="55F08879" w14:textId="77777777" w:rsidR="00B73B19" w:rsidRPr="00F97842" w:rsidRDefault="00B73B19" w:rsidP="00B73B19">
      <w:pPr>
        <w:spacing w:line="360" w:lineRule="auto"/>
        <w:jc w:val="both"/>
        <w:rPr>
          <w:rFonts w:cs="Arial"/>
        </w:rPr>
      </w:pPr>
    </w:p>
    <w:p w14:paraId="0419BBAD" w14:textId="20A4EFF8" w:rsidR="00D1625E" w:rsidRPr="00F97842" w:rsidRDefault="00331B8A" w:rsidP="00913F3D">
      <w:pPr>
        <w:pStyle w:val="TextodoTrabalho"/>
      </w:pPr>
      <w:r w:rsidRPr="00F97842">
        <w:t>Com base no que foi exposto</w:t>
      </w:r>
      <w:r w:rsidR="00C9332F" w:rsidRPr="00F97842">
        <w:t xml:space="preserve"> sobre</w:t>
      </w:r>
      <w:r w:rsidR="006D1A90" w:rsidRPr="019A3E44">
        <w:t xml:space="preserve"> </w:t>
      </w:r>
      <w:r w:rsidR="00C9332F" w:rsidRPr="00F97842">
        <w:t xml:space="preserve">a situação do Brasil no panorama </w:t>
      </w:r>
      <w:r w:rsidR="006D1A90" w:rsidRPr="00F97842">
        <w:t xml:space="preserve">da </w:t>
      </w:r>
      <w:r w:rsidR="00C9332F" w:rsidRPr="00F97842">
        <w:t xml:space="preserve">coleta de Resíduos Sólidos Urbanos </w:t>
      </w:r>
      <w:r w:rsidR="006D1A90" w:rsidRPr="00F97842">
        <w:t xml:space="preserve">e a possibilidade do uso </w:t>
      </w:r>
      <w:r w:rsidR="006D1A90" w:rsidRPr="00C75452">
        <w:t>d</w:t>
      </w:r>
      <w:r w:rsidR="00C56B6B" w:rsidRPr="00C75452">
        <w:t>a</w:t>
      </w:r>
      <w:r w:rsidR="006D1A90" w:rsidRPr="00C75452">
        <w:t xml:space="preserve"> </w:t>
      </w:r>
      <w:commentRangeStart w:id="1741"/>
      <w:commentRangeStart w:id="1742"/>
      <w:r w:rsidR="006D1A90" w:rsidRPr="00C75452">
        <w:t>tecnologia</w:t>
      </w:r>
      <w:commentRangeEnd w:id="1741"/>
      <w:r w:rsidRPr="00C75452">
        <w:rPr>
          <w:rStyle w:val="CommentReference"/>
        </w:rPr>
        <w:commentReference w:id="1741"/>
      </w:r>
      <w:commentRangeEnd w:id="1742"/>
      <w:r w:rsidR="00916559" w:rsidRPr="00C75452">
        <w:rPr>
          <w:rStyle w:val="CommentReference"/>
          <w:rFonts w:eastAsiaTheme="minorHAnsi"/>
          <w:color w:val="auto"/>
        </w:rPr>
        <w:commentReference w:id="1742"/>
      </w:r>
      <w:r w:rsidR="006D1A90" w:rsidRPr="00C75452">
        <w:t xml:space="preserve"> </w:t>
      </w:r>
      <w:r w:rsidR="00C56B6B" w:rsidRPr="00C75452">
        <w:t>aplicada</w:t>
      </w:r>
      <w:r w:rsidR="00C56B6B">
        <w:t xml:space="preserve"> em</w:t>
      </w:r>
      <w:r w:rsidR="00B71A88">
        <w:t xml:space="preserve"> jogos digitais </w:t>
      </w:r>
      <w:r w:rsidR="006D1A90" w:rsidRPr="00F97842">
        <w:t xml:space="preserve">para incentivar formas </w:t>
      </w:r>
      <w:r w:rsidR="00562DB1" w:rsidRPr="00F97842">
        <w:t>de</w:t>
      </w:r>
      <w:r w:rsidR="006D1A90" w:rsidRPr="00F97842">
        <w:t xml:space="preserve"> reutilização desses</w:t>
      </w:r>
      <w:r w:rsidR="006D1A90" w:rsidRPr="019A3E44">
        <w:t xml:space="preserve"> </w:t>
      </w:r>
      <w:r w:rsidR="002A3BC1" w:rsidRPr="00F97842">
        <w:t xml:space="preserve">resíduos </w:t>
      </w:r>
      <w:r w:rsidR="006D1A90" w:rsidRPr="00F97842">
        <w:t>orgânico</w:t>
      </w:r>
      <w:r w:rsidR="002A3BC1" w:rsidRPr="00F97842">
        <w:t>s produzido pelo próprio gerador</w:t>
      </w:r>
      <w:r w:rsidRPr="00F97842">
        <w:t xml:space="preserve">, abaixo estão relacionados os objetivos </w:t>
      </w:r>
      <w:r w:rsidR="00D1625E" w:rsidRPr="00F97842">
        <w:t xml:space="preserve">gerais e específicos. </w:t>
      </w:r>
    </w:p>
    <w:p w14:paraId="13CD7AE2" w14:textId="77777777" w:rsidR="00CE3814" w:rsidRPr="00F97842" w:rsidRDefault="00CE3814" w:rsidP="00913F3D">
      <w:pPr>
        <w:pStyle w:val="TextodoTrabalho"/>
      </w:pPr>
    </w:p>
    <w:p w14:paraId="1F364FAA" w14:textId="4A0AE5FA" w:rsidR="00773510" w:rsidRPr="00F97842" w:rsidRDefault="00171F7F" w:rsidP="00D87579">
      <w:pPr>
        <w:pStyle w:val="StyleXX"/>
      </w:pPr>
      <w:r w:rsidRPr="00F97842">
        <w:tab/>
      </w:r>
      <w:r w:rsidR="00773510" w:rsidRPr="00F97842">
        <w:t>Objetivo Geral</w:t>
      </w:r>
    </w:p>
    <w:p w14:paraId="50516AFD" w14:textId="19A32675" w:rsidR="00773510" w:rsidRPr="00F97842" w:rsidRDefault="00103359" w:rsidP="00913F3D">
      <w:pPr>
        <w:pStyle w:val="TextodoTrabalho"/>
      </w:pPr>
      <w:r w:rsidRPr="00F97842">
        <w:tab/>
      </w:r>
    </w:p>
    <w:p w14:paraId="17E27D49" w14:textId="21C6F3C4" w:rsidR="00180F51" w:rsidRDefault="003A6A9F" w:rsidP="00180F51">
      <w:pPr>
        <w:pStyle w:val="TextodoTrabalho"/>
        <w:numPr>
          <w:ilvl w:val="0"/>
          <w:numId w:val="29"/>
        </w:numPr>
      </w:pPr>
      <w:r>
        <w:t>Conscientizar a importância de tratamento</w:t>
      </w:r>
      <w:r w:rsidR="00F36175" w:rsidRPr="00F97842">
        <w:t xml:space="preserve"> </w:t>
      </w:r>
      <w:r>
        <w:t xml:space="preserve">de </w:t>
      </w:r>
      <w:r w:rsidR="00773510" w:rsidRPr="00F97842">
        <w:t xml:space="preserve">resíduos sólidos urbanos (separação correta do lixo orgânico que pode ser reaproveitado daquele que não pode) </w:t>
      </w:r>
      <w:r w:rsidR="00906C68">
        <w:t>por meio de um jogo</w:t>
      </w:r>
      <w:r w:rsidR="0027544C">
        <w:t xml:space="preserve"> educativo criado para este fim.</w:t>
      </w:r>
    </w:p>
    <w:p w14:paraId="7E2BD351" w14:textId="24F2D161" w:rsidR="00180F51" w:rsidRDefault="00180F51" w:rsidP="00180F51">
      <w:pPr>
        <w:pStyle w:val="TextodoTrabalho"/>
        <w:numPr>
          <w:ilvl w:val="0"/>
          <w:numId w:val="29"/>
        </w:numPr>
      </w:pPr>
      <w:r>
        <w:t>Criar uma metodologia de ensino diferenciada para aplicação em salas de aula, usando a tecnologia</w:t>
      </w:r>
      <w:r w:rsidR="005C6ECD">
        <w:t xml:space="preserve"> móvel</w:t>
      </w:r>
      <w:r>
        <w:t xml:space="preserve"> como forma de absorção de conteúdo.</w:t>
      </w:r>
    </w:p>
    <w:p w14:paraId="20459F55" w14:textId="5A33252B" w:rsidR="00180F51" w:rsidRDefault="00653B1D" w:rsidP="00FA63E0">
      <w:pPr>
        <w:pStyle w:val="TextodoTrabalho"/>
        <w:numPr>
          <w:ilvl w:val="0"/>
          <w:numId w:val="29"/>
        </w:numPr>
      </w:pPr>
      <w:r>
        <w:t>Estimular e sensibilizar alunos possibilitando o contato com elementos envolvidos no processo correto de vermicompostagem apresentados de forma lúdica</w:t>
      </w:r>
      <w:r w:rsidR="00180F51" w:rsidRPr="5816E76D">
        <w:t>.</w:t>
      </w:r>
    </w:p>
    <w:p w14:paraId="74BCD589" w14:textId="0A01EEAB" w:rsidR="00404D10" w:rsidRDefault="0E050673" w:rsidP="00FA63E0">
      <w:pPr>
        <w:pStyle w:val="TextodoTrabalho"/>
        <w:numPr>
          <w:ilvl w:val="0"/>
          <w:numId w:val="29"/>
        </w:numPr>
      </w:pPr>
      <w:commentRangeStart w:id="1743"/>
      <w:commentRangeStart w:id="1744"/>
      <w:r w:rsidRPr="009B3EFD">
        <w:t>Ambientalizar</w:t>
      </w:r>
      <w:commentRangeEnd w:id="1743"/>
      <w:r w:rsidR="00E707E9" w:rsidRPr="009B3EFD">
        <w:rPr>
          <w:rStyle w:val="CommentReference"/>
        </w:rPr>
        <w:commentReference w:id="1743"/>
      </w:r>
      <w:commentRangeEnd w:id="1744"/>
      <w:r w:rsidR="00D900CE">
        <w:rPr>
          <w:rStyle w:val="CommentReference"/>
          <w:rFonts w:ascii="Arial" w:eastAsiaTheme="minorHAnsi" w:hAnsi="Arial"/>
          <w:color w:val="auto"/>
        </w:rPr>
        <w:commentReference w:id="1744"/>
      </w:r>
      <w:r w:rsidR="00E707E9">
        <w:t xml:space="preserve"> os alunos no tema </w:t>
      </w:r>
      <w:r w:rsidR="002968C9">
        <w:t>vermitecnologia</w:t>
      </w:r>
      <w:r w:rsidR="00E707E9">
        <w:t xml:space="preserve"> e cultivar boas práticas para melhor proveito de materiais sólidos orgânicos</w:t>
      </w:r>
      <w:r w:rsidR="00404D10" w:rsidRPr="5816E76D">
        <w:t>.</w:t>
      </w:r>
    </w:p>
    <w:p w14:paraId="43F69F38" w14:textId="557961A5" w:rsidR="00484212" w:rsidRDefault="00180F51" w:rsidP="00404D10">
      <w:pPr>
        <w:pStyle w:val="TextodoTrabalho"/>
        <w:numPr>
          <w:ilvl w:val="0"/>
          <w:numId w:val="29"/>
        </w:numPr>
      </w:pPr>
      <w:r w:rsidRPr="00151065">
        <w:t xml:space="preserve">Desenvolver um jogo mobile como material de apoio para </w:t>
      </w:r>
      <w:r>
        <w:t xml:space="preserve">educadores </w:t>
      </w:r>
      <w:r w:rsidR="41F748C6" w:rsidRPr="009651D1">
        <w:t>aplicar</w:t>
      </w:r>
      <w:r w:rsidR="00B85E59" w:rsidRPr="009651D1">
        <w:t>em</w:t>
      </w:r>
      <w:r>
        <w:t xml:space="preserve"> em sala de aula, quando conteúdo é </w:t>
      </w:r>
      <w:r w:rsidRPr="00151065">
        <w:t>sobre vermicompostagem</w:t>
      </w:r>
      <w:r w:rsidR="00B85E59" w:rsidRPr="5816E76D">
        <w:t xml:space="preserve"> </w:t>
      </w:r>
      <w:r w:rsidR="00B85E59" w:rsidRPr="00F97842">
        <w:t>como demanda do Departamento Acadêmico de Química e Biologia (DAQBI) da UTFPR-CT</w:t>
      </w:r>
      <w:r w:rsidR="00B85E59" w:rsidRPr="5816E76D">
        <w:t>.</w:t>
      </w:r>
      <w:r w:rsidRPr="5816E76D" w:rsidDel="006B2E61">
        <w:t xml:space="preserve"> </w:t>
      </w:r>
    </w:p>
    <w:p w14:paraId="23AC67DA" w14:textId="77777777" w:rsidR="00A24E4B" w:rsidRPr="00677340" w:rsidRDefault="00A24E4B">
      <w:pPr>
        <w:pStyle w:val="TextodoTrabalho"/>
        <w:numPr>
          <w:ilvl w:val="0"/>
          <w:numId w:val="29"/>
        </w:numPr>
      </w:pPr>
      <w:commentRangeStart w:id="1745"/>
      <w:commentRangeStart w:id="1746"/>
      <w:commentRangeStart w:id="1747"/>
      <w:r w:rsidRPr="00677340">
        <w:t>Desenvolver e distribuir o jogo móvel para celulares com sistema Android superiores a 4.3 (Jelly</w:t>
      </w:r>
      <w:r w:rsidRPr="5816E76D">
        <w:t xml:space="preserve"> </w:t>
      </w:r>
      <w:r w:rsidRPr="00677340">
        <w:t>Bean) e iOS superiores a 6.1.6.</w:t>
      </w:r>
    </w:p>
    <w:p w14:paraId="5358F911" w14:textId="15488D3B" w:rsidR="00A24E4B" w:rsidRPr="00F97842" w:rsidRDefault="00A24E4B" w:rsidP="00A24E4B">
      <w:pPr>
        <w:pStyle w:val="TextodoTrabalho"/>
        <w:numPr>
          <w:ilvl w:val="0"/>
          <w:numId w:val="29"/>
        </w:numPr>
      </w:pPr>
      <w:r w:rsidRPr="00677340">
        <w:t>Arquitetar o jogo para operar em dispositivos móveis de hardware com baixa memória, no mínimo 512MB e processadores 1.0 GHZ ou superiores, como por exemplo celular com processadores Qualcomm</w:t>
      </w:r>
      <w:r w:rsidRPr="5816E76D">
        <w:t xml:space="preserve"> </w:t>
      </w:r>
      <w:r w:rsidRPr="00677340">
        <w:t>Snapdragon MSM8255 (SPECOUT BY GRAPHIC, 2014).</w:t>
      </w:r>
      <w:commentRangeEnd w:id="1745"/>
      <w:r w:rsidR="000E6B4C">
        <w:rPr>
          <w:rStyle w:val="CommentReference"/>
          <w:rFonts w:ascii="Arial" w:eastAsiaTheme="minorHAnsi" w:hAnsi="Arial"/>
          <w:color w:val="auto"/>
        </w:rPr>
        <w:commentReference w:id="1745"/>
      </w:r>
      <w:commentRangeEnd w:id="1746"/>
      <w:r w:rsidR="000E6B4C">
        <w:rPr>
          <w:rStyle w:val="CommentReference"/>
        </w:rPr>
        <w:commentReference w:id="1746"/>
      </w:r>
      <w:commentRangeEnd w:id="1747"/>
      <w:r w:rsidR="00D900CE">
        <w:rPr>
          <w:rStyle w:val="CommentReference"/>
          <w:rFonts w:ascii="Arial" w:eastAsiaTheme="minorHAnsi" w:hAnsi="Arial"/>
          <w:color w:val="auto"/>
        </w:rPr>
        <w:commentReference w:id="1747"/>
      </w:r>
    </w:p>
    <w:p w14:paraId="0F3F4F32" w14:textId="77777777" w:rsidR="00180F51" w:rsidRDefault="00180F51">
      <w:pPr>
        <w:spacing w:after="200" w:line="276" w:lineRule="auto"/>
        <w:rPr>
          <w:rFonts w:eastAsia="Times New Roman" w:cs="Arial"/>
          <w:b/>
          <w:color w:val="000000"/>
        </w:rPr>
      </w:pPr>
      <w:r>
        <w:br w:type="page"/>
      </w:r>
    </w:p>
    <w:p w14:paraId="033417E3" w14:textId="3AC8235D" w:rsidR="00AC45C9" w:rsidRPr="00D240A5" w:rsidRDefault="000059C5">
      <w:pPr>
        <w:spacing w:line="360" w:lineRule="auto"/>
        <w:ind w:left="142" w:firstLine="538"/>
        <w:jc w:val="both"/>
        <w:rPr>
          <w:b/>
          <w:bCs/>
          <w:rPrChange w:id="1748" w:author="Convidado" w:date="2016-11-01T09:08:00Z">
            <w:rPr/>
          </w:rPrChange>
        </w:rPr>
        <w:pPrChange w:id="1749" w:author="Elias De Moraes Fernandes" w:date="2016-11-02T01:08:00Z">
          <w:pPr>
            <w:ind w:left="142"/>
            <w:jc w:val="both"/>
          </w:pPr>
        </w:pPrChange>
      </w:pPr>
      <w:r w:rsidRPr="78EECD5C">
        <w:rPr>
          <w:rPrChange w:id="1750" w:author="Convidado" w:date="2016-11-01T09:08:00Z">
            <w:rPr/>
          </w:rPrChange>
        </w:rPr>
        <w:lastRenderedPageBreak/>
        <w:fldChar w:fldCharType="begin"/>
      </w:r>
      <w:r w:rsidRPr="00D240A5">
        <w:rPr>
          <w:b/>
          <w:rPrChange w:id="1751" w:author="Elias De Moraes Fernandes" w:date="2016-10-29T12:51:00Z">
            <w:rPr/>
          </w:rPrChange>
        </w:rPr>
        <w:instrText xml:space="preserve"> REF _Ref465283914 \r \h  \* MERGEFORMAT </w:instrText>
      </w:r>
      <w:r w:rsidRPr="78EECD5C">
        <w:rPr>
          <w:rPrChange w:id="1752" w:author="Convidado" w:date="2016-11-01T09:08:00Z">
            <w:rPr/>
          </w:rPrChange>
        </w:rPr>
      </w:r>
      <w:r w:rsidRPr="78EECD5C">
        <w:rPr>
          <w:b/>
          <w:rPrChange w:id="1753" w:author="Elias De Moraes Fernandes" w:date="2016-10-29T12:51:00Z">
            <w:rPr/>
          </w:rPrChange>
        </w:rPr>
        <w:fldChar w:fldCharType="separate"/>
      </w:r>
      <w:ins w:id="1754" w:author="Elias De Moraes Fernandes" w:date="2016-11-02T21:28:00Z">
        <w:r w:rsidR="00742232" w:rsidRPr="00742232">
          <w:rPr>
            <w:b/>
            <w:bCs/>
            <w:rPrChange w:id="1755" w:author="Elias De Moraes Fernandes" w:date="2016-11-02T21:28:00Z">
              <w:rPr>
                <w:b/>
              </w:rPr>
            </w:rPrChange>
          </w:rPr>
          <w:t>3</w:t>
        </w:r>
      </w:ins>
      <w:ins w:id="1756" w:author="Elias De Moraes Fernandes" w:date="2016-11-02T01:26:00Z">
        <w:del w:id="1757" w:author="Elias De Moraes Fernandes" w:date="2016-11-02T21:23:00Z">
          <w:r w:rsidR="00820B39" w:rsidRPr="00820B39" w:rsidDel="00F506DA">
            <w:rPr>
              <w:b/>
              <w:bCs/>
              <w:rPrChange w:id="1758" w:author="Elias De Moraes Fernandes" w:date="2016-11-02T01:26:00Z">
                <w:rPr>
                  <w:b/>
                </w:rPr>
              </w:rPrChange>
            </w:rPr>
            <w:delText>3</w:delText>
          </w:r>
        </w:del>
      </w:ins>
      <w:ins w:id="1759" w:author="Elias De Moraes Fernandes" w:date="2016-10-30T13:19:00Z">
        <w:del w:id="1760" w:author="Elias De Moraes Fernandes" w:date="2016-11-02T21:23:00Z">
          <w:r w:rsidR="00D061FC" w:rsidRPr="78EECD5C" w:rsidDel="00F506DA">
            <w:rPr>
              <w:b/>
              <w:bCs/>
              <w:rPrChange w:id="1761" w:author="Convidado" w:date="2016-11-01T09:08:00Z">
                <w:rPr>
                  <w:b/>
                </w:rPr>
              </w:rPrChange>
            </w:rPr>
            <w:delText>3</w:delText>
          </w:r>
        </w:del>
      </w:ins>
      <w:ins w:id="1762" w:author="Elias De Moraes Fernandes" w:date="2016-10-30T02:24:00Z">
        <w:del w:id="1763" w:author="Elias De Moraes Fernandes" w:date="2016-11-02T21:23:00Z">
          <w:r w:rsidR="00954AE0" w:rsidDel="00F506DA">
            <w:rPr>
              <w:b/>
            </w:rPr>
            <w:delText>3</w:delText>
          </w:r>
        </w:del>
      </w:ins>
      <w:del w:id="1764" w:author="Elias De Moraes Fernandes" w:date="2016-11-02T21:23:00Z">
        <w:r w:rsidRPr="00D240A5" w:rsidDel="00F506DA">
          <w:rPr>
            <w:b/>
            <w:rPrChange w:id="1765" w:author="Elias De Moraes Fernandes" w:date="2016-10-29T12:51:00Z">
              <w:rPr/>
            </w:rPrChange>
          </w:rPr>
          <w:delText>3</w:delText>
        </w:r>
      </w:del>
      <w:r w:rsidRPr="78EECD5C">
        <w:rPr>
          <w:rPrChange w:id="1766" w:author="Convidado" w:date="2016-11-01T09:08:00Z">
            <w:rPr/>
          </w:rPrChange>
        </w:rPr>
        <w:fldChar w:fldCharType="end"/>
      </w:r>
      <w:r w:rsidR="00171F7F" w:rsidRPr="00D240A5">
        <w:rPr>
          <w:rFonts w:cs="Arial"/>
          <w:b/>
        </w:rPr>
        <w:tab/>
      </w:r>
      <w:r w:rsidR="00496BB6" w:rsidRPr="78EECD5C">
        <w:rPr>
          <w:b/>
          <w:bCs/>
          <w:rPrChange w:id="1767" w:author="Convidado" w:date="2016-11-01T09:08:00Z">
            <w:rPr/>
          </w:rPrChange>
        </w:rPr>
        <w:t>FUNDAMENTAÇÃO TEÓRICA</w:t>
      </w:r>
    </w:p>
    <w:p w14:paraId="6C315456" w14:textId="7A22CF69" w:rsidR="00883141" w:rsidRPr="00F97842" w:rsidRDefault="00883141" w:rsidP="00913F3D">
      <w:pPr>
        <w:pStyle w:val="TextodoTrabalho"/>
      </w:pPr>
    </w:p>
    <w:p w14:paraId="4F660313" w14:textId="6086C564" w:rsidR="00C76D10" w:rsidRPr="00F97842" w:rsidRDefault="00E7680C" w:rsidP="00913F3D">
      <w:pPr>
        <w:pStyle w:val="TextodoTrabalho"/>
      </w:pPr>
      <w:r w:rsidRPr="00F97842">
        <w:t>Nesse capítulo</w:t>
      </w:r>
      <w:r w:rsidR="2466C104" w:rsidRPr="5816E76D">
        <w:t>,</w:t>
      </w:r>
      <w:r w:rsidRPr="5816E76D">
        <w:t xml:space="preserve"> </w:t>
      </w:r>
      <w:commentRangeStart w:id="1768"/>
      <w:r w:rsidRPr="00F97842">
        <w:t>são</w:t>
      </w:r>
      <w:commentRangeEnd w:id="1768"/>
      <w:r>
        <w:rPr>
          <w:rStyle w:val="CommentReference"/>
        </w:rPr>
        <w:commentReference w:id="1768"/>
      </w:r>
      <w:r w:rsidRPr="00F97842">
        <w:t xml:space="preserve"> apresentad</w:t>
      </w:r>
      <w:r w:rsidR="00484211" w:rsidRPr="00F97842">
        <w:t>o</w:t>
      </w:r>
      <w:r w:rsidRPr="00F97842">
        <w:t>s</w:t>
      </w:r>
      <w:r w:rsidR="00484211" w:rsidRPr="00F97842">
        <w:t xml:space="preserve"> conceitos sobre</w:t>
      </w:r>
      <w:r w:rsidRPr="5816E76D">
        <w:t xml:space="preserve"> </w:t>
      </w:r>
      <w:r w:rsidR="00775B22" w:rsidRPr="00F97842">
        <w:t xml:space="preserve">as duas </w:t>
      </w:r>
      <w:r w:rsidR="00484211" w:rsidRPr="00F97842">
        <w:t xml:space="preserve">principais </w:t>
      </w:r>
      <w:r w:rsidR="00775B22" w:rsidRPr="00F97842">
        <w:t>abordagens para o desenvolvimento do jogo</w:t>
      </w:r>
      <w:r w:rsidR="00743935" w:rsidRPr="5816E76D">
        <w:t xml:space="preserve"> </w:t>
      </w:r>
      <w:r w:rsidR="00743935">
        <w:t>Nonda</w:t>
      </w:r>
      <w:r w:rsidR="00743935" w:rsidRPr="5816E76D">
        <w:t>:</w:t>
      </w:r>
      <w:r w:rsidR="00775B22" w:rsidRPr="5816E76D">
        <w:t xml:space="preserve"> </w:t>
      </w:r>
      <w:r w:rsidR="009C39A3" w:rsidRPr="00F97842">
        <w:t xml:space="preserve">a </w:t>
      </w:r>
      <w:r w:rsidR="00033FAB">
        <w:t>vermitecnologia</w:t>
      </w:r>
      <w:r w:rsidR="005471B9" w:rsidRPr="5816E76D">
        <w:t xml:space="preserve"> </w:t>
      </w:r>
      <w:r w:rsidR="009C39A3" w:rsidRPr="00F97842">
        <w:t xml:space="preserve">e </w:t>
      </w:r>
      <w:r w:rsidR="009C39A3" w:rsidRPr="5816E76D">
        <w:rPr>
          <w:i/>
          <w:iCs/>
        </w:rPr>
        <w:t>serious games</w:t>
      </w:r>
      <w:r w:rsidR="009C39A3" w:rsidRPr="5816E76D">
        <w:t xml:space="preserve">, </w:t>
      </w:r>
      <w:r w:rsidR="00775B22" w:rsidRPr="00F97842">
        <w:t xml:space="preserve">com foco maior na elaboração do </w:t>
      </w:r>
      <w:r w:rsidR="00775B22" w:rsidRPr="5816E76D">
        <w:rPr>
          <w:i/>
          <w:iCs/>
        </w:rPr>
        <w:t>serious games</w:t>
      </w:r>
      <w:r w:rsidR="00775B22" w:rsidRPr="5816E76D">
        <w:t xml:space="preserve">. </w:t>
      </w:r>
      <w:r w:rsidR="003F5E06" w:rsidRPr="00F97842">
        <w:t xml:space="preserve">Ainda sobre </w:t>
      </w:r>
      <w:r w:rsidR="003F5E06" w:rsidRPr="009651D1">
        <w:t xml:space="preserve">esse </w:t>
      </w:r>
      <w:commentRangeStart w:id="1769"/>
      <w:r w:rsidR="00703423" w:rsidRPr="00116A14">
        <w:t>úl</w:t>
      </w:r>
      <w:r w:rsidR="003F5E06" w:rsidRPr="009651D1">
        <w:t>timo</w:t>
      </w:r>
      <w:commentRangeEnd w:id="1769"/>
      <w:r w:rsidRPr="009651D1">
        <w:rPr>
          <w:rStyle w:val="CommentReference"/>
        </w:rPr>
        <w:commentReference w:id="1769"/>
      </w:r>
      <w:r w:rsidR="003F5E06" w:rsidRPr="009651D1">
        <w:t xml:space="preserve"> tópico</w:t>
      </w:r>
      <w:r w:rsidR="00775B22" w:rsidRPr="009651D1">
        <w:t xml:space="preserve"> é </w:t>
      </w:r>
      <w:r w:rsidR="00ED308E" w:rsidRPr="009651D1">
        <w:t xml:space="preserve">apresentada </w:t>
      </w:r>
      <w:r w:rsidR="00775B22" w:rsidRPr="009651D1">
        <w:t>a perspectiva do jogo como ferramenta de aprendizagem por meio d</w:t>
      </w:r>
      <w:r w:rsidR="003051DA" w:rsidRPr="009651D1">
        <w:t>e</w:t>
      </w:r>
      <w:r w:rsidR="00775B22" w:rsidRPr="009651D1">
        <w:t xml:space="preserve"> plataforma e fixação do </w:t>
      </w:r>
      <w:commentRangeStart w:id="1770"/>
      <w:commentRangeStart w:id="1771"/>
      <w:r w:rsidR="00775B22" w:rsidRPr="009651D1">
        <w:t>conteúdo</w:t>
      </w:r>
      <w:commentRangeEnd w:id="1770"/>
      <w:r w:rsidRPr="009651D1">
        <w:rPr>
          <w:rStyle w:val="CommentReference"/>
        </w:rPr>
        <w:commentReference w:id="1770"/>
      </w:r>
      <w:commentRangeEnd w:id="1771"/>
      <w:r w:rsidR="00DF681A">
        <w:rPr>
          <w:rStyle w:val="CommentReference"/>
          <w:rFonts w:ascii="Arial" w:eastAsiaTheme="minorHAnsi" w:hAnsi="Arial"/>
          <w:color w:val="auto"/>
        </w:rPr>
        <w:commentReference w:id="1771"/>
      </w:r>
      <w:r w:rsidR="005471B9" w:rsidRPr="009651D1">
        <w:t>s</w:t>
      </w:r>
      <w:r w:rsidR="00775B22" w:rsidRPr="00F97842">
        <w:t xml:space="preserve"> citados no capítulo anterior. Por fim, é apresentad</w:t>
      </w:r>
      <w:r w:rsidR="00AE33FF" w:rsidRPr="00F97842">
        <w:t>a</w:t>
      </w:r>
      <w:r w:rsidR="00775B22" w:rsidRPr="00F97842">
        <w:t xml:space="preserve"> uma noção</w:t>
      </w:r>
      <w:r w:rsidR="009B72C5">
        <w:t xml:space="preserve"> do</w:t>
      </w:r>
      <w:commentRangeStart w:id="1772"/>
      <w:r w:rsidR="00775B22" w:rsidRPr="00F97842">
        <w:t xml:space="preserve"> tema que </w:t>
      </w:r>
      <w:r w:rsidR="003051DA" w:rsidRPr="00F97842">
        <w:t>tem base</w:t>
      </w:r>
      <w:commentRangeEnd w:id="1772"/>
      <w:r>
        <w:rPr>
          <w:rStyle w:val="CommentReference"/>
        </w:rPr>
        <w:commentReference w:id="1772"/>
      </w:r>
      <w:r w:rsidR="003051DA" w:rsidRPr="5816E76D">
        <w:t xml:space="preserve"> </w:t>
      </w:r>
      <w:r w:rsidR="00C76D10" w:rsidRPr="00F97842">
        <w:t>nos estudos desenvolvidos pela Ana Cláudia Nuernberg</w:t>
      </w:r>
      <w:r w:rsidR="00C76D10" w:rsidRPr="5816E76D">
        <w:t xml:space="preserve"> </w:t>
      </w:r>
      <w:r w:rsidR="0068727F" w:rsidRPr="5816E76D">
        <w:t>(</w:t>
      </w:r>
      <w:r w:rsidR="00C76D10" w:rsidRPr="00F97842">
        <w:t>2014</w:t>
      </w:r>
      <w:r w:rsidR="0068727F" w:rsidRPr="5816E76D">
        <w:t>)</w:t>
      </w:r>
      <w:r w:rsidR="00C76D10" w:rsidRPr="5816E76D">
        <w:t xml:space="preserve"> </w:t>
      </w:r>
      <w:r w:rsidR="003051DA" w:rsidRPr="00F97842">
        <w:t>visando o</w:t>
      </w:r>
      <w:r w:rsidR="00BF4C6D" w:rsidRPr="00F97842">
        <w:t xml:space="preserve"> desenvolvimento de um jogo mobile </w:t>
      </w:r>
      <w:r w:rsidR="003051DA" w:rsidRPr="00F97842">
        <w:t xml:space="preserve">a partir da extração da </w:t>
      </w:r>
      <w:r w:rsidR="006225C0">
        <w:t>vermitecnologia</w:t>
      </w:r>
      <w:r w:rsidR="005471B9" w:rsidRPr="5816E76D">
        <w:t xml:space="preserve"> </w:t>
      </w:r>
      <w:r w:rsidR="00BF4C6D" w:rsidRPr="00F97842">
        <w:t>explorada</w:t>
      </w:r>
      <w:r w:rsidR="009C206E" w:rsidRPr="00F97842">
        <w:t xml:space="preserve"> por ela</w:t>
      </w:r>
      <w:r w:rsidR="00BF4C6D" w:rsidRPr="00F97842">
        <w:t xml:space="preserve"> e transformando em linguagem de jogo para interação com o usuário</w:t>
      </w:r>
      <w:r w:rsidR="00C76D10" w:rsidRPr="5816E76D">
        <w:t xml:space="preserve">. </w:t>
      </w:r>
    </w:p>
    <w:p w14:paraId="0AE01F85" w14:textId="77777777" w:rsidR="00FE706D" w:rsidRPr="00F97842" w:rsidRDefault="00FE706D" w:rsidP="00913F3D">
      <w:pPr>
        <w:pStyle w:val="TextodoTrabalho"/>
      </w:pPr>
    </w:p>
    <w:p w14:paraId="4230027F" w14:textId="27F08149" w:rsidR="00F837A4" w:rsidRPr="00D240A5" w:rsidRDefault="00171F7F" w:rsidP="00CF2A7B">
      <w:pPr>
        <w:pStyle w:val="StyleXX"/>
        <w:ind w:firstLine="280"/>
      </w:pPr>
      <w:r w:rsidRPr="00493D2F">
        <w:fldChar w:fldCharType="begin"/>
      </w:r>
      <w:r w:rsidRPr="00D240A5">
        <w:instrText xml:space="preserve"> REF _Ref445305083 \r \h </w:instrText>
      </w:r>
      <w:r w:rsidR="00D963B5" w:rsidRPr="00D240A5">
        <w:instrText xml:space="preserve"> \* MERGEFORMAT </w:instrText>
      </w:r>
      <w:r w:rsidRPr="00493D2F">
        <w:fldChar w:fldCharType="separate"/>
      </w:r>
      <w:r w:rsidR="00742232">
        <w:t>3.1</w:t>
      </w:r>
      <w:r w:rsidRPr="00493D2F">
        <w:fldChar w:fldCharType="end"/>
      </w:r>
      <w:r w:rsidRPr="00D240A5">
        <w:tab/>
      </w:r>
      <w:r w:rsidR="00412725" w:rsidRPr="00D240A5">
        <w:tab/>
      </w:r>
      <w:r w:rsidR="00D97F02" w:rsidRPr="78EECD5C">
        <w:rPr>
          <w:i/>
          <w:iCs/>
        </w:rPr>
        <w:t>Serious games</w:t>
      </w:r>
      <w:r w:rsidR="00D97F02" w:rsidRPr="00D240A5">
        <w:t xml:space="preserve"> para interagir e envolver</w:t>
      </w:r>
      <w:r w:rsidR="002D3C4C" w:rsidRPr="00D240A5">
        <w:t xml:space="preserve"> </w:t>
      </w:r>
    </w:p>
    <w:p w14:paraId="29A34319" w14:textId="591042B1" w:rsidR="002D3C4C" w:rsidRPr="00FA63E0" w:rsidRDefault="002D3C4C" w:rsidP="002F00A7">
      <w:pPr>
        <w:pStyle w:val="TextodoTrabalho"/>
      </w:pPr>
    </w:p>
    <w:p w14:paraId="51E03148" w14:textId="275ED9C5" w:rsidR="00BC0694" w:rsidRPr="00F97842" w:rsidRDefault="008A4078" w:rsidP="00913F3D">
      <w:pPr>
        <w:pStyle w:val="TextodoTrabalho"/>
      </w:pPr>
      <w:r w:rsidRPr="00F97842">
        <w:t>Segundo Clark (19</w:t>
      </w:r>
      <w:r w:rsidR="00B776A2" w:rsidRPr="00F97842">
        <w:t>87</w:t>
      </w:r>
      <w:r w:rsidRPr="00F97842">
        <w:t>), um jogo é um contexto em que jogadores se enfrentam tentando alcançar objetivos a partir de regras propostas</w:t>
      </w:r>
      <w:r w:rsidRPr="5816E76D">
        <w:t xml:space="preserve">; </w:t>
      </w:r>
      <w:r w:rsidRPr="00F97842">
        <w:t>Clark evidencia que ess</w:t>
      </w:r>
      <w:r w:rsidR="00ED308E" w:rsidRPr="00F97842">
        <w:t xml:space="preserve">as características </w:t>
      </w:r>
      <w:r w:rsidRPr="00F97842">
        <w:t>não</w:t>
      </w:r>
      <w:r w:rsidR="00ED308E" w:rsidRPr="00F97842">
        <w:t xml:space="preserve"> são</w:t>
      </w:r>
      <w:r w:rsidRPr="00F97842">
        <w:t xml:space="preserve"> suficiente</w:t>
      </w:r>
      <w:r w:rsidR="00ED308E" w:rsidRPr="00F97842">
        <w:t>s</w:t>
      </w:r>
      <w:r w:rsidR="00152113" w:rsidRPr="5816E76D">
        <w:t xml:space="preserve"> </w:t>
      </w:r>
      <w:r w:rsidR="00660049" w:rsidRPr="00F97842">
        <w:t xml:space="preserve">para </w:t>
      </w:r>
      <w:r w:rsidR="00660049" w:rsidRPr="00824518">
        <w:t xml:space="preserve">definir </w:t>
      </w:r>
      <w:r w:rsidR="00251B74" w:rsidRPr="00824518">
        <w:t>jogos</w:t>
      </w:r>
      <w:r w:rsidR="7B752D62" w:rsidRPr="5816E76D">
        <w:t>,</w:t>
      </w:r>
      <w:r w:rsidR="00251B74" w:rsidRPr="5816E76D">
        <w:t xml:space="preserve"> </w:t>
      </w:r>
      <w:r w:rsidR="00ED308E" w:rsidRPr="00824518">
        <w:t>sendo que</w:t>
      </w:r>
      <w:r w:rsidRPr="00824518">
        <w:t xml:space="preserve"> jogadores podem cooperar para contrapor uma situação natural do jogo que não fazem deles jogadores, pois esses não possuem objetivos</w:t>
      </w:r>
      <w:r w:rsidR="004A648C" w:rsidRPr="5816E76D">
        <w:t>.</w:t>
      </w:r>
      <w:r w:rsidR="00963A66" w:rsidRPr="5816E76D">
        <w:t xml:space="preserve"> </w:t>
      </w:r>
      <w:r w:rsidR="00BC0694" w:rsidRPr="00824518">
        <w:t xml:space="preserve">Para </w:t>
      </w:r>
      <w:r w:rsidR="00DA5DCE" w:rsidRPr="00824518">
        <w:t>estruturar</w:t>
      </w:r>
      <w:r w:rsidR="00BC0694" w:rsidRPr="00824518">
        <w:t xml:space="preserve"> um jogo a um desses significados </w:t>
      </w:r>
      <w:r w:rsidR="002335BA" w:rsidRPr="00824518">
        <w:t>acima</w:t>
      </w:r>
      <w:r w:rsidR="00BC0694" w:rsidRPr="00824518">
        <w:t xml:space="preserve"> é necessário criar subgêneros</w:t>
      </w:r>
      <w:r w:rsidR="00BC0694" w:rsidRPr="5816E76D">
        <w:t xml:space="preserve"> </w:t>
      </w:r>
      <w:r w:rsidR="00BC0694" w:rsidRPr="00F97842">
        <w:t xml:space="preserve">narrativos, que transpassa os modelos narrativos </w:t>
      </w:r>
      <w:r w:rsidR="002335BA" w:rsidRPr="00F97842">
        <w:t>habituais</w:t>
      </w:r>
      <w:r w:rsidR="00BC0694" w:rsidRPr="5816E76D">
        <w:t xml:space="preserve">, </w:t>
      </w:r>
      <w:r w:rsidR="002335BA" w:rsidRPr="00F97842">
        <w:t xml:space="preserve">onde </w:t>
      </w:r>
      <w:r w:rsidR="00BC0694" w:rsidRPr="00F97842">
        <w:t>coloca</w:t>
      </w:r>
      <w:r w:rsidR="0024408F" w:rsidRPr="00F97842">
        <w:t>-se</w:t>
      </w:r>
      <w:r w:rsidR="00BC0694" w:rsidRPr="00F97842">
        <w:t xml:space="preserve"> o jogador como principal </w:t>
      </w:r>
      <w:r w:rsidR="002E6250" w:rsidRPr="00F97842">
        <w:t>tomador de decisões</w:t>
      </w:r>
      <w:r w:rsidR="00963A66" w:rsidRPr="5816E76D">
        <w:t xml:space="preserve"> </w:t>
      </w:r>
      <w:r w:rsidR="002335BA" w:rsidRPr="00F97842">
        <w:t xml:space="preserve">e </w:t>
      </w:r>
      <w:r w:rsidR="00400631">
        <w:t>transformar</w:t>
      </w:r>
      <w:r w:rsidR="002335BA" w:rsidRPr="00F97842">
        <w:t xml:space="preserve"> o rumo do jogo</w:t>
      </w:r>
      <w:r w:rsidR="002E6250" w:rsidRPr="00F97842">
        <w:t xml:space="preserve">, como </w:t>
      </w:r>
      <w:commentRangeStart w:id="1773"/>
      <w:commentRangeStart w:id="1774"/>
      <w:r w:rsidR="00DA5DCE" w:rsidRPr="00F97842">
        <w:t>propõe</w:t>
      </w:r>
      <w:commentRangeEnd w:id="1773"/>
      <w:r w:rsidR="00171812">
        <w:rPr>
          <w:rStyle w:val="CommentReference"/>
        </w:rPr>
        <w:commentReference w:id="1773"/>
      </w:r>
      <w:commentRangeEnd w:id="1774"/>
      <w:r w:rsidR="00DF681A">
        <w:rPr>
          <w:rStyle w:val="CommentReference"/>
          <w:rFonts w:ascii="Arial" w:eastAsiaTheme="minorHAnsi" w:hAnsi="Arial"/>
          <w:color w:val="auto"/>
        </w:rPr>
        <w:commentReference w:id="1774"/>
      </w:r>
      <w:r w:rsidR="00ED493A">
        <w:t>m</w:t>
      </w:r>
      <w:r w:rsidR="00DA5DCE" w:rsidRPr="5816E76D">
        <w:t xml:space="preserve"> </w:t>
      </w:r>
      <w:r w:rsidR="002E6250" w:rsidRPr="00F97842">
        <w:t>os jogos digitais</w:t>
      </w:r>
      <w:r w:rsidR="003264B8" w:rsidRPr="00F97842">
        <w:t xml:space="preserve"> (MURRAY, 2003).</w:t>
      </w:r>
      <w:r w:rsidR="00DA5DCE" w:rsidRPr="5816E76D">
        <w:t xml:space="preserve"> </w:t>
      </w:r>
      <w:r w:rsidR="00160126" w:rsidRPr="00F97842">
        <w:t xml:space="preserve">A aprendizagem baseada nessas tomadas de decisões </w:t>
      </w:r>
      <w:r w:rsidR="005F75AD" w:rsidRPr="00F97842">
        <w:t xml:space="preserve">necessita o constante raciocínio do jogador, podendo </w:t>
      </w:r>
      <w:r w:rsidR="00874DB0" w:rsidRPr="00F97842">
        <w:t xml:space="preserve">esse raciocínio </w:t>
      </w:r>
      <w:r w:rsidR="005F75AD" w:rsidRPr="00F97842">
        <w:t xml:space="preserve">ser para </w:t>
      </w:r>
      <w:r w:rsidR="00874DB0" w:rsidRPr="00F97842">
        <w:t xml:space="preserve">situações </w:t>
      </w:r>
      <w:r w:rsidR="005F75AD" w:rsidRPr="00F97842">
        <w:t>estratégicas</w:t>
      </w:r>
      <w:r w:rsidR="00874DB0" w:rsidRPr="00F97842">
        <w:t xml:space="preserve"> envolvendo tempo ou </w:t>
      </w:r>
      <w:r w:rsidR="003115BD" w:rsidRPr="00F97842">
        <w:t xml:space="preserve">pontuais e </w:t>
      </w:r>
      <w:r w:rsidR="00874DB0" w:rsidRPr="00F97842">
        <w:t>específicas</w:t>
      </w:r>
      <w:r w:rsidR="005F75AD" w:rsidRPr="00F97842">
        <w:t xml:space="preserve"> (JOHNSON, 2005)</w:t>
      </w:r>
      <w:r w:rsidR="003115BD" w:rsidRPr="5816E76D">
        <w:t xml:space="preserve">, </w:t>
      </w:r>
      <w:r w:rsidR="003115BD" w:rsidRPr="00F97842">
        <w:t>propósito engajado nos serious games</w:t>
      </w:r>
      <w:r w:rsidR="003264B8" w:rsidRPr="5816E76D">
        <w:t>.</w:t>
      </w:r>
    </w:p>
    <w:p w14:paraId="3FE78CB3" w14:textId="009CF2FC" w:rsidR="003115BD" w:rsidRPr="00F97842" w:rsidRDefault="00C53F72" w:rsidP="003115BD">
      <w:pPr>
        <w:pStyle w:val="TextodoTrabalho"/>
      </w:pPr>
      <w:r>
        <w:t xml:space="preserve">O termo </w:t>
      </w:r>
      <w:r w:rsidR="003115BD" w:rsidRPr="5816E76D">
        <w:rPr>
          <w:i/>
          <w:iCs/>
        </w:rPr>
        <w:t>Serious game</w:t>
      </w:r>
      <w:r w:rsidR="003115BD" w:rsidRPr="5816E76D">
        <w:t xml:space="preserve"> </w:t>
      </w:r>
      <w:r w:rsidR="00A2434A">
        <w:t>surgido n</w:t>
      </w:r>
      <w:r w:rsidR="003115BD" w:rsidRPr="00F97842">
        <w:t xml:space="preserve">a década de 1970, é </w:t>
      </w:r>
      <w:r w:rsidR="00E260C4">
        <w:t>definido como</w:t>
      </w:r>
      <w:r w:rsidR="003115BD" w:rsidRPr="00F97842">
        <w:t xml:space="preserve"> jogo educacional proposto a qualquer faixa etária em que possa ser executado em </w:t>
      </w:r>
      <w:commentRangeStart w:id="1775"/>
      <w:commentRangeStart w:id="1776"/>
      <w:r w:rsidR="003115BD" w:rsidRPr="009304A7">
        <w:t>circu</w:t>
      </w:r>
      <w:r w:rsidR="00824518" w:rsidRPr="00116A14">
        <w:t>n</w:t>
      </w:r>
      <w:r w:rsidR="003115BD" w:rsidRPr="009304A7">
        <w:t>stâncias</w:t>
      </w:r>
      <w:commentRangeEnd w:id="1775"/>
      <w:r w:rsidR="003115BD" w:rsidRPr="009304A7">
        <w:rPr>
          <w:rStyle w:val="CommentReference"/>
        </w:rPr>
        <w:commentReference w:id="1775"/>
      </w:r>
      <w:commentRangeEnd w:id="1776"/>
      <w:r w:rsidR="00DF681A">
        <w:rPr>
          <w:rStyle w:val="CommentReference"/>
          <w:rFonts w:ascii="Arial" w:eastAsiaTheme="minorHAnsi" w:hAnsi="Arial"/>
          <w:color w:val="auto"/>
        </w:rPr>
        <w:commentReference w:id="1776"/>
      </w:r>
      <w:r w:rsidR="003115BD" w:rsidRPr="009304A7">
        <w:t xml:space="preserve"> diferenciadas</w:t>
      </w:r>
      <w:r w:rsidR="003115BD" w:rsidRPr="00F97842">
        <w:t xml:space="preserve"> como por exemplo na educação, formação profissional, defesa, saúde, advergames, entre outros. </w:t>
      </w:r>
      <w:r w:rsidR="001419DD" w:rsidRPr="00116A14">
        <w:t xml:space="preserve">O </w:t>
      </w:r>
      <w:r w:rsidR="003115BD" w:rsidRPr="00472D11">
        <w:t>objetivo é</w:t>
      </w:r>
      <w:r w:rsidR="003115BD" w:rsidRPr="5816E76D">
        <w:t xml:space="preserve"> </w:t>
      </w:r>
      <w:commentRangeStart w:id="1777"/>
      <w:commentRangeStart w:id="1778"/>
      <w:r w:rsidR="003115BD" w:rsidRPr="00F97842">
        <w:t>colaborar</w:t>
      </w:r>
      <w:commentRangeEnd w:id="1777"/>
      <w:r w:rsidR="003115BD">
        <w:rPr>
          <w:rStyle w:val="CommentReference"/>
        </w:rPr>
        <w:commentReference w:id="1777"/>
      </w:r>
      <w:commentRangeEnd w:id="1778"/>
      <w:r w:rsidR="00DF681A">
        <w:rPr>
          <w:rStyle w:val="CommentReference"/>
          <w:rFonts w:ascii="Arial" w:eastAsiaTheme="minorHAnsi" w:hAnsi="Arial"/>
          <w:color w:val="auto"/>
        </w:rPr>
        <w:commentReference w:id="1778"/>
      </w:r>
      <w:r w:rsidR="003115BD" w:rsidRPr="00F97842">
        <w:t xml:space="preserve"> na comunicação entre conceito e fatos – devido a interpretação de um problema e a motivação – que contribuem para o desenvolvimento de estratégias e tomadas de decisões a partir de um pré-conceito, representações de papéis como proposta para rápido </w:t>
      </w:r>
      <w:r w:rsidR="003115BD" w:rsidRPr="5816E76D">
        <w:rPr>
          <w:i/>
          <w:iCs/>
        </w:rPr>
        <w:t>feedbacks</w:t>
      </w:r>
      <w:r w:rsidR="003115BD" w:rsidRPr="00F97842">
        <w:t xml:space="preserve"> sobre o tema (LEMES, 2014). </w:t>
      </w:r>
    </w:p>
    <w:p w14:paraId="202215B8" w14:textId="66B6E334" w:rsidR="002D3C4C" w:rsidRPr="00F97842" w:rsidRDefault="005152E0" w:rsidP="00913F3D">
      <w:pPr>
        <w:pStyle w:val="TextodoTrabalho"/>
      </w:pPr>
      <w:r w:rsidRPr="00FA63E0">
        <w:rPr>
          <w:noProof/>
          <w:lang w:val="en-US"/>
        </w:rPr>
        <w:lastRenderedPageBreak/>
        <w:drawing>
          <wp:anchor distT="0" distB="0" distL="114300" distR="114300" simplePos="0" relativeHeight="251658240" behindDoc="0" locked="0" layoutInCell="1" allowOverlap="1" wp14:anchorId="5A5CCDF3" wp14:editId="1E7DCC7E">
            <wp:simplePos x="0" y="0"/>
            <wp:positionH relativeFrom="column">
              <wp:posOffset>301625</wp:posOffset>
            </wp:positionH>
            <wp:positionV relativeFrom="paragraph">
              <wp:posOffset>2921000</wp:posOffset>
            </wp:positionV>
            <wp:extent cx="5135880" cy="3037840"/>
            <wp:effectExtent l="0" t="0" r="0" b="1016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Jogo%20Compostagem/TCC%20/telepresenc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58" b="7867"/>
                    <a:stretch/>
                  </pic:blipFill>
                  <pic:spPr bwMode="auto">
                    <a:xfrm>
                      <a:off x="0" y="0"/>
                      <a:ext cx="513588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1812" w:rsidRPr="00F97842">
        <w:t>I</w:t>
      </w:r>
      <w:r w:rsidR="002D3C4C" w:rsidRPr="00F97842">
        <w:t>nteratividade</w:t>
      </w:r>
      <w:commentRangeStart w:id="1779"/>
      <w:commentRangeStart w:id="1780"/>
      <w:r w:rsidR="002D3C4C" w:rsidRPr="00F97842">
        <w:t xml:space="preserve"> descrev</w:t>
      </w:r>
      <w:commentRangeEnd w:id="1779"/>
      <w:r w:rsidR="002D4AD4">
        <w:rPr>
          <w:rStyle w:val="CommentReference"/>
        </w:rPr>
        <w:commentReference w:id="1779"/>
      </w:r>
      <w:commentRangeEnd w:id="1780"/>
      <w:r w:rsidR="00116A14">
        <w:rPr>
          <w:rStyle w:val="CommentReference"/>
          <w:rFonts w:ascii="Arial" w:eastAsiaTheme="minorHAnsi" w:hAnsi="Arial"/>
          <w:color w:val="auto"/>
        </w:rPr>
        <w:commentReference w:id="1780"/>
      </w:r>
      <w:r w:rsidR="002D3C4C" w:rsidRPr="00F97842">
        <w:t>e medições mecânicas responsáveis pela ação do usuário e resposta da plataforma</w:t>
      </w:r>
      <w:r w:rsidR="00106488" w:rsidRPr="00F97842">
        <w:t>. S</w:t>
      </w:r>
      <w:r w:rsidR="002D3C4C" w:rsidRPr="00F97842">
        <w:t xml:space="preserve">ão analisadas três particularidades nessa perspectiva: velocidade, mapeamento e alcance </w:t>
      </w:r>
      <w:r w:rsidR="00D97F02" w:rsidRPr="00F97842">
        <w:t xml:space="preserve">como </w:t>
      </w:r>
      <w:commentRangeStart w:id="1781"/>
      <w:commentRangeStart w:id="1782"/>
      <w:r w:rsidR="00D97F02" w:rsidRPr="00F97842">
        <w:t>destaca</w:t>
      </w:r>
      <w:r w:rsidR="008F69D4">
        <w:t>do</w:t>
      </w:r>
      <w:r w:rsidR="00D97F02" w:rsidRPr="00F97842">
        <w:t xml:space="preserve"> </w:t>
      </w:r>
      <w:r w:rsidR="008F69D4">
        <w:t>n</w:t>
      </w:r>
      <w:commentRangeEnd w:id="1781"/>
      <w:r w:rsidR="002D4AD4">
        <w:rPr>
          <w:rStyle w:val="CommentReference"/>
        </w:rPr>
        <w:commentReference w:id="1781"/>
      </w:r>
      <w:commentRangeEnd w:id="1782"/>
      <w:r w:rsidR="00116A14">
        <w:rPr>
          <w:rStyle w:val="CommentReference"/>
          <w:rFonts w:ascii="Arial" w:eastAsiaTheme="minorHAnsi" w:hAnsi="Arial"/>
          <w:color w:val="auto"/>
        </w:rPr>
        <w:commentReference w:id="1782"/>
      </w:r>
      <w:r w:rsidR="00D97F02" w:rsidRPr="00F97842">
        <w:t xml:space="preserve">a </w:t>
      </w:r>
      <w:ins w:id="1783" w:author="Elias De Moraes Fernandes" w:date="2016-10-29T12:55:00Z">
        <w:r w:rsidR="00113C5D" w:rsidRPr="00493D2F">
          <w:fldChar w:fldCharType="begin"/>
        </w:r>
        <w:r w:rsidR="00113C5D" w:rsidRPr="00113C5D">
          <w:instrText xml:space="preserve"> REF _Ref465509061 \h </w:instrText>
        </w:r>
      </w:ins>
      <w:r w:rsidR="00113C5D" w:rsidRPr="00113C5D">
        <w:rPr>
          <w:rPrChange w:id="1784" w:author="Elias De Moraes Fernandes" w:date="2016-10-29T12:55:00Z">
            <w:rPr>
              <w:b/>
            </w:rPr>
          </w:rPrChange>
        </w:rPr>
        <w:instrText xml:space="preserve"> \* MERGEFORMAT </w:instrText>
      </w:r>
      <w:r w:rsidR="00113C5D" w:rsidRPr="00493D2F">
        <w:fldChar w:fldCharType="separate"/>
      </w:r>
      <w:ins w:id="1785" w:author="Elias De Moraes Fernandes" w:date="2016-11-02T21:28:00Z">
        <w:r w:rsidR="00742232" w:rsidRPr="78EECD5C">
          <w:rPr>
            <w:rPrChange w:id="1786" w:author="Convidado" w:date="2016-11-01T09:08:00Z">
              <w:rPr>
                <w:b/>
                <w:bCs/>
              </w:rPr>
            </w:rPrChange>
          </w:rPr>
          <w:t xml:space="preserve">Figura  </w:t>
        </w:r>
        <w:r w:rsidR="00742232">
          <w:rPr>
            <w:noProof/>
          </w:rPr>
          <w:t>1</w:t>
        </w:r>
      </w:ins>
      <w:ins w:id="1787" w:author="Elias De Moraes Fernandes" w:date="2016-11-02T01:26:00Z">
        <w:del w:id="1788" w:author="Elias De Moraes Fernandes" w:date="2016-11-02T21:23:00Z">
          <w:r w:rsidR="00820B39" w:rsidRPr="78EECD5C" w:rsidDel="00F506DA">
            <w:rPr>
              <w:rPrChange w:id="1789" w:author="Convidado" w:date="2016-11-01T09:08:00Z">
                <w:rPr>
                  <w:b/>
                  <w:bCs/>
                </w:rPr>
              </w:rPrChange>
            </w:rPr>
            <w:delText xml:space="preserve">Figura  </w:delText>
          </w:r>
          <w:r w:rsidR="00820B39" w:rsidDel="00F506DA">
            <w:rPr>
              <w:noProof/>
            </w:rPr>
            <w:delText>1</w:delText>
          </w:r>
        </w:del>
      </w:ins>
      <w:ins w:id="1790" w:author="Elias De Moraes Fernandes" w:date="2016-10-30T13:19:00Z">
        <w:del w:id="1791" w:author="Elias De Moraes Fernandes" w:date="2016-11-02T21:23:00Z">
          <w:r w:rsidR="00D061FC" w:rsidRPr="78EECD5C" w:rsidDel="00F506DA">
            <w:rPr>
              <w:rPrChange w:id="1792" w:author="Convidado" w:date="2016-11-01T09:08:00Z">
                <w:rPr>
                  <w:b/>
                  <w:bCs/>
                </w:rPr>
              </w:rPrChange>
            </w:rPr>
            <w:delText xml:space="preserve">Figura  </w:delText>
          </w:r>
          <w:r w:rsidR="00D061FC" w:rsidRPr="78EECD5C" w:rsidDel="00F506DA">
            <w:rPr>
              <w:noProof/>
              <w:rPrChange w:id="1793" w:author="Convidado" w:date="2016-11-01T09:08:00Z">
                <w:rPr>
                  <w:bCs/>
                  <w:noProof/>
                </w:rPr>
              </w:rPrChange>
            </w:rPr>
            <w:delText>1</w:delText>
          </w:r>
        </w:del>
      </w:ins>
      <w:ins w:id="1794" w:author="Elias De Moraes Fernandes" w:date="2016-10-30T02:24:00Z">
        <w:del w:id="1795" w:author="Elias De Moraes Fernandes" w:date="2016-11-02T21:23:00Z">
          <w:r w:rsidR="00954AE0" w:rsidRPr="00CE4110" w:rsidDel="00F506DA">
            <w:rPr>
              <w:bCs/>
              <w:rPrChange w:id="1796" w:author="Elias De Moraes Fernandes" w:date="2016-10-30T01:46:00Z">
                <w:rPr>
                  <w:b/>
                  <w:bCs/>
                </w:rPr>
              </w:rPrChange>
            </w:rPr>
            <w:delText xml:space="preserve">Figura  </w:delText>
          </w:r>
          <w:r w:rsidR="00954AE0" w:rsidRPr="00954AE0" w:rsidDel="00F506DA">
            <w:rPr>
              <w:bCs/>
              <w:noProof/>
            </w:rPr>
            <w:delText>1</w:delText>
          </w:r>
        </w:del>
      </w:ins>
      <w:ins w:id="1797" w:author="Elias De Moraes Fernandes" w:date="2016-10-29T12:55:00Z">
        <w:del w:id="1798" w:author="Elias De Moraes Fernandes" w:date="2016-11-02T21:23:00Z">
          <w:r w:rsidR="00113C5D" w:rsidDel="00F506DA">
            <w:rPr>
              <w:bCs/>
            </w:rPr>
            <w:delText xml:space="preserve">Figura </w:delText>
          </w:r>
          <w:r w:rsidR="00113C5D" w:rsidRPr="00113C5D" w:rsidDel="00F506DA">
            <w:rPr>
              <w:bCs/>
              <w:noProof/>
              <w:rPrChange w:id="1799" w:author="Elias De Moraes Fernandes" w:date="2016-10-29T12:55:00Z">
                <w:rPr>
                  <w:b/>
                  <w:bCs/>
                  <w:noProof/>
                </w:rPr>
              </w:rPrChange>
            </w:rPr>
            <w:delText>1</w:delText>
          </w:r>
        </w:del>
        <w:r w:rsidR="00113C5D" w:rsidRPr="00493D2F">
          <w:fldChar w:fldCharType="end"/>
        </w:r>
        <w:r w:rsidR="00113C5D">
          <w:t xml:space="preserve"> </w:t>
        </w:r>
      </w:ins>
      <w:del w:id="1800" w:author="Elias De Moraes Fernandes" w:date="2016-10-29T12:55:00Z">
        <w:r w:rsidR="00D97F02" w:rsidRPr="00E5458E" w:rsidDel="00113C5D">
          <w:delText xml:space="preserve">Figura </w:delText>
        </w:r>
        <w:r w:rsidR="00145CF6" w:rsidRPr="00E5458E" w:rsidDel="00113C5D">
          <w:delText>1</w:delText>
        </w:r>
        <w:r w:rsidR="00E72DDC" w:rsidRPr="00F97842" w:rsidDel="00113C5D">
          <w:delText xml:space="preserve"> </w:delText>
        </w:r>
      </w:del>
      <w:r w:rsidR="00E72DDC" w:rsidRPr="00F97842">
        <w:t xml:space="preserve">(STEUER, </w:t>
      </w:r>
      <w:r w:rsidR="00596B8F" w:rsidRPr="00F97842">
        <w:t>1993</w:t>
      </w:r>
      <w:r w:rsidR="00E72DDC" w:rsidRPr="1BEB9646">
        <w:t>)</w:t>
      </w:r>
      <w:r w:rsidR="002D3C4C" w:rsidRPr="1BEB9646">
        <w:t>.</w:t>
      </w:r>
      <w:r w:rsidR="00D97F02" w:rsidRPr="1BEB9646">
        <w:t xml:space="preserve"> </w:t>
      </w:r>
      <w:r w:rsidR="002D3C4C" w:rsidRPr="00F97842">
        <w:t xml:space="preserve">A </w:t>
      </w:r>
      <w:r w:rsidR="006B0250" w:rsidRPr="00F97842">
        <w:t>primeira</w:t>
      </w:r>
      <w:r w:rsidR="50013D57" w:rsidRPr="1BEB9646">
        <w:t>,</w:t>
      </w:r>
      <w:r w:rsidR="006B0250" w:rsidRPr="00F97842">
        <w:t xml:space="preserve"> também conhecida como</w:t>
      </w:r>
      <w:r w:rsidR="002D3C4C" w:rsidRPr="00F97842">
        <w:t xml:space="preserve"> tempo de resposta, é uma característica importante no sistema de mídia interativa</w:t>
      </w:r>
      <w:r w:rsidR="00D645F9" w:rsidRPr="1BEB9646">
        <w:t xml:space="preserve"> </w:t>
      </w:r>
      <w:r w:rsidR="006C18A7" w:rsidRPr="00F97842">
        <w:t>que dita</w:t>
      </w:r>
      <w:r w:rsidR="00D645F9" w:rsidRPr="00F97842">
        <w:t xml:space="preserve"> a </w:t>
      </w:r>
      <w:r w:rsidR="002D3C4C" w:rsidRPr="00F97842">
        <w:t xml:space="preserve">velocidade </w:t>
      </w:r>
      <w:r w:rsidR="00D645F9" w:rsidRPr="00F97842">
        <w:t xml:space="preserve">em </w:t>
      </w:r>
      <w:r w:rsidR="002D3C4C" w:rsidRPr="00F97842">
        <w:t xml:space="preserve">que a plataforma </w:t>
      </w:r>
      <w:r w:rsidR="006B0250" w:rsidRPr="00F97842">
        <w:t>responde</w:t>
      </w:r>
      <w:r w:rsidR="002D3C4C" w:rsidRPr="00F97842">
        <w:t xml:space="preserve"> às aç</w:t>
      </w:r>
      <w:r w:rsidR="00D97F02" w:rsidRPr="00F97842">
        <w:t xml:space="preserve">ões do jogador </w:t>
      </w:r>
      <w:r w:rsidR="0068727F" w:rsidRPr="1BEB9646">
        <w:t>(</w:t>
      </w:r>
      <w:r w:rsidR="00D97F02" w:rsidRPr="00F97842">
        <w:t xml:space="preserve">STEUER, </w:t>
      </w:r>
      <w:r w:rsidR="00596B8F" w:rsidRPr="00F97842">
        <w:t>1993</w:t>
      </w:r>
      <w:r w:rsidR="0068727F" w:rsidRPr="1BEB9646">
        <w:t>)</w:t>
      </w:r>
      <w:r w:rsidR="00D97F02" w:rsidRPr="1BEB9646">
        <w:t xml:space="preserve">. </w:t>
      </w:r>
      <w:r w:rsidR="006B0250" w:rsidRPr="00F97842">
        <w:t>A segunda</w:t>
      </w:r>
      <w:r w:rsidR="002D3C4C" w:rsidRPr="1BEB9646">
        <w:t xml:space="preserve"> </w:t>
      </w:r>
      <w:r w:rsidR="006B0250" w:rsidRPr="00F97842">
        <w:t>constitui</w:t>
      </w:r>
      <w:r w:rsidR="002D3C4C" w:rsidRPr="00F97842">
        <w:t xml:space="preserve"> a habilidade do sistema mapear os controles e mudar em tempo real de acordo com o ambiente de forma natural e previsível</w:t>
      </w:r>
      <w:r w:rsidR="006B0250" w:rsidRPr="1BEB9646">
        <w:t xml:space="preserve"> </w:t>
      </w:r>
      <w:r w:rsidR="0068727F" w:rsidRPr="1BEB9646">
        <w:t>(</w:t>
      </w:r>
      <w:r w:rsidR="006B0250" w:rsidRPr="00F97842">
        <w:t xml:space="preserve">STEUER, </w:t>
      </w:r>
      <w:r w:rsidR="00596B8F" w:rsidRPr="00F97842">
        <w:t>1993</w:t>
      </w:r>
      <w:r w:rsidR="0068727F" w:rsidRPr="1BEB9646">
        <w:t>)</w:t>
      </w:r>
      <w:r w:rsidR="006B0250" w:rsidRPr="1BEB9646">
        <w:t>.</w:t>
      </w:r>
      <w:r w:rsidR="002D3C4C" w:rsidRPr="1BEB9646">
        <w:t xml:space="preserve"> </w:t>
      </w:r>
      <w:r w:rsidR="006B0250" w:rsidRPr="00F97842">
        <w:t>A última</w:t>
      </w:r>
      <w:r w:rsidR="00C24D73" w:rsidRPr="00F97842">
        <w:t>, o alcance,</w:t>
      </w:r>
      <w:r w:rsidR="002D3C4C" w:rsidRPr="00F97842">
        <w:t xml:space="preserve"> refere-se </w:t>
      </w:r>
      <w:r w:rsidR="006B0250" w:rsidRPr="00F97842">
        <w:t>a</w:t>
      </w:r>
      <w:r w:rsidR="002D3C4C" w:rsidRPr="00F97842">
        <w:t>o n</w:t>
      </w:r>
      <w:r w:rsidR="002616FC" w:rsidRPr="00F97842">
        <w:t>ú</w:t>
      </w:r>
      <w:r w:rsidR="002D3C4C" w:rsidRPr="00F97842">
        <w:t>mero de possibilidades por ação em um tempo determinado</w:t>
      </w:r>
      <w:r w:rsidR="00C24D73" w:rsidRPr="1BEB9646">
        <w:t>,</w:t>
      </w:r>
      <w:r w:rsidR="00E47DF0" w:rsidRPr="00F97842">
        <w:t xml:space="preserve"> </w:t>
      </w:r>
      <w:r w:rsidR="00F91143">
        <w:t>ou a capa</w:t>
      </w:r>
      <w:r w:rsidR="00A05399">
        <w:t>cidade de toque sensitivos na tela</w:t>
      </w:r>
      <w:r w:rsidR="00E47DF0" w:rsidRPr="00F97842">
        <w:t>,</w:t>
      </w:r>
      <w:r w:rsidR="00C24D73" w:rsidRPr="00F97842">
        <w:t xml:space="preserve"> o que</w:t>
      </w:r>
      <w:r w:rsidR="002D3C4C" w:rsidRPr="00F97842">
        <w:t xml:space="preserve"> significa a liberdade do jogador </w:t>
      </w:r>
      <w:r w:rsidR="00C24D73" w:rsidRPr="00F97842">
        <w:t>poder</w:t>
      </w:r>
      <w:r w:rsidR="002D3C4C" w:rsidRPr="00F97842">
        <w:t xml:space="preserve"> executar ações dentro do ambiente. </w:t>
      </w:r>
      <w:r w:rsidR="0010593C" w:rsidRPr="00F97842">
        <w:t>O</w:t>
      </w:r>
      <w:r w:rsidR="002D3C4C" w:rsidRPr="00F97842">
        <w:t xml:space="preserve"> jogador precisa ter a sensação de liberdade em executar v</w:t>
      </w:r>
      <w:r w:rsidR="00E65A10" w:rsidRPr="00F97842">
        <w:t>á</w:t>
      </w:r>
      <w:r w:rsidR="002D3C4C" w:rsidRPr="00F97842">
        <w:t>ri</w:t>
      </w:r>
      <w:r w:rsidR="006B0250" w:rsidRPr="00F97842">
        <w:t>as tarefas, mesmo que seja um nú</w:t>
      </w:r>
      <w:r w:rsidR="002D3C4C" w:rsidRPr="00F97842">
        <w:t xml:space="preserve">mero limitado de opções </w:t>
      </w:r>
      <w:r w:rsidR="0068727F" w:rsidRPr="1BEB9646">
        <w:t>(</w:t>
      </w:r>
      <w:r w:rsidR="002D3C4C" w:rsidRPr="00F97842">
        <w:t xml:space="preserve">STEUER, </w:t>
      </w:r>
      <w:r w:rsidR="00596B8F" w:rsidRPr="00F97842">
        <w:t>1993</w:t>
      </w:r>
      <w:r w:rsidR="0068727F" w:rsidRPr="1BEB9646">
        <w:t>)</w:t>
      </w:r>
      <w:r w:rsidR="002D3C4C" w:rsidRPr="1BEB9646">
        <w:t>.</w:t>
      </w:r>
    </w:p>
    <w:p w14:paraId="2D842250" w14:textId="79DD17FA" w:rsidR="000626F7" w:rsidRDefault="000626F7">
      <w:pPr>
        <w:pStyle w:val="Caption"/>
      </w:pPr>
      <w:bookmarkStart w:id="1801" w:name="_Ref465509061"/>
      <w:bookmarkStart w:id="1802" w:name="_Toc465799880"/>
      <w:r w:rsidRPr="78EECD5C">
        <w:rPr>
          <w:rPrChange w:id="1803" w:author="Convidado" w:date="2016-11-01T09:08:00Z">
            <w:rPr>
              <w:b/>
              <w:bCs/>
            </w:rPr>
          </w:rPrChange>
        </w:rPr>
        <w:t xml:space="preserve">Figura  </w:t>
      </w:r>
      <w:r w:rsidRPr="00CE4110">
        <w:fldChar w:fldCharType="begin"/>
      </w:r>
      <w:r w:rsidRPr="00CE4110">
        <w:rPr>
          <w:rPrChange w:id="1804" w:author="Elias De Moraes Fernandes" w:date="2016-10-30T01:46:00Z">
            <w:rPr>
              <w:b/>
            </w:rPr>
          </w:rPrChange>
        </w:rPr>
        <w:instrText xml:space="preserve"> SEQ Figura_ \* ARABIC </w:instrText>
      </w:r>
      <w:r w:rsidRPr="00CE4110">
        <w:rPr>
          <w:rPrChange w:id="1805" w:author="Elias De Moraes Fernandes" w:date="2016-10-30T01:46:00Z">
            <w:rPr/>
          </w:rPrChange>
        </w:rPr>
        <w:fldChar w:fldCharType="separate"/>
      </w:r>
      <w:ins w:id="1806" w:author="Elias De Moraes Fernandes" w:date="2016-11-02T21:28:00Z">
        <w:r w:rsidR="00742232">
          <w:rPr>
            <w:noProof/>
          </w:rPr>
          <w:t>1</w:t>
        </w:r>
      </w:ins>
      <w:ins w:id="1807" w:author="Elias De Moraes Fernandes" w:date="2016-11-02T01:26:00Z">
        <w:del w:id="1808" w:author="Elias De Moraes Fernandes" w:date="2016-11-02T21:23:00Z">
          <w:r w:rsidR="00820B39" w:rsidDel="00F506DA">
            <w:rPr>
              <w:noProof/>
            </w:rPr>
            <w:delText>1</w:delText>
          </w:r>
        </w:del>
      </w:ins>
      <w:ins w:id="1809" w:author="Elias De Moraes Fernandes" w:date="2016-10-30T13:19:00Z">
        <w:del w:id="1810" w:author="Elias De Moraes Fernandes" w:date="2016-11-02T21:23:00Z">
          <w:r w:rsidR="00D061FC" w:rsidDel="00F506DA">
            <w:rPr>
              <w:noProof/>
            </w:rPr>
            <w:delText>1</w:delText>
          </w:r>
        </w:del>
      </w:ins>
      <w:ins w:id="1811" w:author="Elias De Moraes Fernandes" w:date="2016-10-30T02:24:00Z">
        <w:del w:id="1812" w:author="Elias De Moraes Fernandes" w:date="2016-11-02T21:23:00Z">
          <w:r w:rsidR="00954AE0" w:rsidDel="00F506DA">
            <w:rPr>
              <w:noProof/>
            </w:rPr>
            <w:delText>1</w:delText>
          </w:r>
        </w:del>
      </w:ins>
      <w:del w:id="1813" w:author="Elias De Moraes Fernandes" w:date="2016-11-02T21:23:00Z">
        <w:r w:rsidR="00597741" w:rsidRPr="00CE4110" w:rsidDel="00F506DA">
          <w:rPr>
            <w:bCs/>
            <w:noProof/>
            <w:rPrChange w:id="1814" w:author="Elias De Moraes Fernandes" w:date="2016-10-30T01:46:00Z">
              <w:rPr>
                <w:b/>
                <w:bCs/>
                <w:noProof/>
              </w:rPr>
            </w:rPrChange>
          </w:rPr>
          <w:delText>1</w:delText>
        </w:r>
      </w:del>
      <w:r w:rsidRPr="00CE4110">
        <w:fldChar w:fldCharType="end"/>
      </w:r>
      <w:bookmarkEnd w:id="1801"/>
      <w:r w:rsidRPr="5816E76D">
        <w:t xml:space="preserve"> - </w:t>
      </w:r>
      <w:r w:rsidRPr="000626F7">
        <w:t>Tradução de: Variáveis Tecnológicas influenciando telepresença (STEUER, 1993)</w:t>
      </w:r>
      <w:r w:rsidR="007B65B4">
        <w:t>. Fatores que influenciam a interatividade: junção da tecnologia com a experiência human</w:t>
      </w:r>
      <w:del w:id="1815" w:author="Elias De Moraes Fernandes" w:date="2016-10-30T01:46:00Z">
        <w:r w:rsidR="007B65B4" w:rsidDel="00B150F2">
          <w:delText>d</w:delText>
        </w:r>
      </w:del>
      <w:r w:rsidR="007B65B4">
        <w:t>a</w:t>
      </w:r>
      <w:bookmarkEnd w:id="1802"/>
    </w:p>
    <w:p w14:paraId="5B93E3E1" w14:textId="77777777" w:rsidR="00FC3A1F" w:rsidRPr="00F97842" w:rsidRDefault="00FC3A1F">
      <w:pPr>
        <w:pStyle w:val="Caption"/>
      </w:pPr>
    </w:p>
    <w:p w14:paraId="5A65B7B6" w14:textId="6F8E51BD" w:rsidR="00D51BA2" w:rsidRPr="00F97842" w:rsidRDefault="00D97F02" w:rsidP="00913F3D">
      <w:pPr>
        <w:pStyle w:val="TextodoTrabalho"/>
      </w:pPr>
      <w:r w:rsidRPr="00F97842">
        <w:t>K</w:t>
      </w:r>
      <w:r w:rsidR="00936BFC" w:rsidRPr="00F97842">
        <w:t>anstensmidt</w:t>
      </w:r>
      <w:r w:rsidR="00936BFC" w:rsidRPr="5816E76D">
        <w:t xml:space="preserve"> </w:t>
      </w:r>
      <w:r w:rsidR="0068727F" w:rsidRPr="5816E76D">
        <w:t>(</w:t>
      </w:r>
      <w:r w:rsidR="002D3C4C" w:rsidRPr="00F97842">
        <w:t>2010</w:t>
      </w:r>
      <w:r w:rsidR="0068727F" w:rsidRPr="5816E76D">
        <w:t>)</w:t>
      </w:r>
      <w:r w:rsidR="002D3C4C" w:rsidRPr="00F97842">
        <w:t xml:space="preserve"> define a plataforma como um sistema capaz de executar jogos</w:t>
      </w:r>
      <w:r w:rsidR="00F06FF8" w:rsidRPr="5816E76D">
        <w:t xml:space="preserve"> </w:t>
      </w:r>
      <w:r w:rsidR="002D3C4C" w:rsidRPr="00F97842">
        <w:t>desenvolvidos especificamente para aquele ambiente. Cada plataforma dispon</w:t>
      </w:r>
      <w:r w:rsidR="002A38E8" w:rsidRPr="00F97842">
        <w:t>ibiliza recursos tecnológicos de entrada</w:t>
      </w:r>
      <w:r w:rsidR="002D3C4C" w:rsidRPr="5816E76D">
        <w:rPr>
          <w:i/>
          <w:iCs/>
        </w:rPr>
        <w:t>,</w:t>
      </w:r>
      <w:r w:rsidR="002D3C4C" w:rsidRPr="00F97842">
        <w:t xml:space="preserve"> processamento, exibição e, em alguns casos, transferência de dados. </w:t>
      </w:r>
      <w:r w:rsidR="000769C8">
        <w:t>P</w:t>
      </w:r>
      <w:r w:rsidR="002D3C4C" w:rsidRPr="00F97842">
        <w:t xml:space="preserve">lataforma tem função importante tanto quanto a narrativa </w:t>
      </w:r>
      <w:r w:rsidR="002A38E8" w:rsidRPr="00F97842">
        <w:t>e</w:t>
      </w:r>
      <w:r w:rsidR="002D3C4C" w:rsidRPr="00F97842">
        <w:t xml:space="preserve"> mecânica do jogo. Como exemplo disso cita-se a possibilidade de processar ações comandadas pelo jogador, processá-las de acordo com o comportamento de cada objeto e do sistema de regras e instantaneamente apresentar esse resultado para o jogador. Esse ambiente, juntamente com outros aspectos pode definir o grau de imersão do jogo, pois leva-se em consideração características do game design e do processo de produção, onde foca-se nas limitações técnicas dessa determinada plataforma como por exemplo, adaptações para um gameplay mais atrativo ou simplificado </w:t>
      </w:r>
      <w:r w:rsidR="0068727F" w:rsidRPr="5816E76D">
        <w:lastRenderedPageBreak/>
        <w:t>(</w:t>
      </w:r>
      <w:r w:rsidR="002D3C4C" w:rsidRPr="00F97842">
        <w:t>MENDES T</w:t>
      </w:r>
      <w:r w:rsidR="00D645F9" w:rsidRPr="5816E76D">
        <w:t>.</w:t>
      </w:r>
      <w:r w:rsidR="002D3C4C" w:rsidRPr="00F97842">
        <w:t>, 2012</w:t>
      </w:r>
      <w:r w:rsidR="0068727F" w:rsidRPr="5816E76D">
        <w:t>)</w:t>
      </w:r>
      <w:r w:rsidR="002D3C4C" w:rsidRPr="5816E76D">
        <w:t>.</w:t>
      </w:r>
      <w:r w:rsidR="002D3C4C" w:rsidRPr="00FA63E0">
        <w:rPr>
          <w:b/>
          <w:bCs/>
        </w:rPr>
        <w:t xml:space="preserve"> </w:t>
      </w:r>
      <w:r w:rsidR="00673C87" w:rsidRPr="00F97842">
        <w:t xml:space="preserve">Como apresentado </w:t>
      </w:r>
      <w:r w:rsidR="00295885" w:rsidRPr="00F97842">
        <w:t xml:space="preserve">no tópico anterior, a objetividade nas tarefas </w:t>
      </w:r>
      <w:r w:rsidR="00042D5C" w:rsidRPr="00F97842">
        <w:t xml:space="preserve">estabelece uma relação entre o </w:t>
      </w:r>
      <w:r w:rsidR="00042D5C" w:rsidRPr="5816E76D">
        <w:rPr>
          <w:i/>
          <w:iCs/>
        </w:rPr>
        <w:t>game</w:t>
      </w:r>
      <w:r w:rsidR="00042D5C" w:rsidRPr="00F97842">
        <w:t xml:space="preserve"> e o jogador, </w:t>
      </w:r>
      <w:r w:rsidR="00A43739" w:rsidRPr="00F97842">
        <w:t xml:space="preserve">em que o </w:t>
      </w:r>
      <w:r w:rsidR="00042D5C" w:rsidRPr="00F97842">
        <w:t>foco nas atividades</w:t>
      </w:r>
      <w:r w:rsidR="00A43739" w:rsidRPr="00F97842">
        <w:t xml:space="preserve"> são extremamente altos</w:t>
      </w:r>
      <w:r w:rsidR="00042D5C" w:rsidRPr="5816E76D">
        <w:t xml:space="preserve"> </w:t>
      </w:r>
      <w:r w:rsidR="0068727F" w:rsidRPr="5816E76D">
        <w:t>(</w:t>
      </w:r>
      <w:r w:rsidR="00042D5C" w:rsidRPr="00F97842">
        <w:t>PRENSKY, 2001</w:t>
      </w:r>
      <w:r w:rsidR="0068727F" w:rsidRPr="5816E76D">
        <w:t>)</w:t>
      </w:r>
      <w:r w:rsidR="00FD27C0" w:rsidRPr="00F97842">
        <w:t>. Isso ocorre</w:t>
      </w:r>
      <w:r w:rsidR="002C5C1E" w:rsidRPr="00F97842">
        <w:t xml:space="preserve"> porque </w:t>
      </w:r>
      <w:r w:rsidR="00A052AD" w:rsidRPr="00F97842">
        <w:t>existe um potencial imersivo a</w:t>
      </w:r>
      <w:r w:rsidR="002C5C1E" w:rsidRPr="00F97842">
        <w:t xml:space="preserve">través de </w:t>
      </w:r>
      <w:r w:rsidR="00C30939" w:rsidRPr="00F97842">
        <w:t>desafio e recompensas,</w:t>
      </w:r>
      <w:r w:rsidR="00A052AD" w:rsidRPr="5816E76D">
        <w:t xml:space="preserve"> </w:t>
      </w:r>
      <w:r w:rsidR="002E7261" w:rsidRPr="00F97842">
        <w:t>caracaterísticas</w:t>
      </w:r>
      <w:r w:rsidR="002C5C1E" w:rsidRPr="5816E76D">
        <w:t xml:space="preserve"> </w:t>
      </w:r>
      <w:r w:rsidR="002E7261" w:rsidRPr="00F97842">
        <w:t xml:space="preserve">da </w:t>
      </w:r>
      <w:r w:rsidR="00AB308D" w:rsidRPr="00F97842">
        <w:t>gamificação</w:t>
      </w:r>
      <w:r w:rsidR="00342580" w:rsidRPr="5816E76D">
        <w:t xml:space="preserve">. </w:t>
      </w:r>
      <w:r w:rsidR="006B2E61" w:rsidRPr="00F97842">
        <w:t>Essas características</w:t>
      </w:r>
      <w:r w:rsidR="001D2E54" w:rsidRPr="5816E76D">
        <w:t xml:space="preserve"> </w:t>
      </w:r>
      <w:r w:rsidR="00342580" w:rsidRPr="00F97842">
        <w:t>são</w:t>
      </w:r>
      <w:r w:rsidR="00A052AD" w:rsidRPr="5816E76D">
        <w:t xml:space="preserve"> </w:t>
      </w:r>
      <w:r w:rsidR="00342580" w:rsidRPr="00F97842">
        <w:t xml:space="preserve">utilizadas na </w:t>
      </w:r>
      <w:r w:rsidR="00A052AD" w:rsidRPr="00F97842">
        <w:t xml:space="preserve">mecânica dos </w:t>
      </w:r>
      <w:r w:rsidR="00A052AD" w:rsidRPr="5816E76D">
        <w:rPr>
          <w:i/>
          <w:iCs/>
        </w:rPr>
        <w:t>games</w:t>
      </w:r>
      <w:r w:rsidR="00A052AD" w:rsidRPr="00F97842">
        <w:t xml:space="preserve"> em cenários </w:t>
      </w:r>
      <w:r w:rsidR="00A052AD" w:rsidRPr="5816E76D">
        <w:rPr>
          <w:i/>
          <w:iCs/>
        </w:rPr>
        <w:t>non games</w:t>
      </w:r>
      <w:r w:rsidR="00A052AD" w:rsidRPr="00F97842">
        <w:t>, criando espaço de aprendizados mediado pelo desafio, prazer e entretenimento</w:t>
      </w:r>
      <w:r w:rsidR="001201E8" w:rsidRPr="5816E76D">
        <w:t xml:space="preserve"> </w:t>
      </w:r>
      <w:r w:rsidR="0068727F" w:rsidRPr="5816E76D">
        <w:t>(</w:t>
      </w:r>
      <w:r w:rsidR="001201E8" w:rsidRPr="00F97842">
        <w:t>ALVES, L. R. G. et al</w:t>
      </w:r>
      <w:r w:rsidR="00F451F4" w:rsidRPr="00F97842">
        <w:t>, 2014</w:t>
      </w:r>
      <w:r w:rsidR="0068727F" w:rsidRPr="5816E76D">
        <w:t>)</w:t>
      </w:r>
      <w:r w:rsidR="00C119EC" w:rsidRPr="00F97842">
        <w:t>. Dessa maneira, o</w:t>
      </w:r>
      <w:r w:rsidR="002C5C1E" w:rsidRPr="00F97842">
        <w:t xml:space="preserve"> jogador sente-se motivado</w:t>
      </w:r>
      <w:r w:rsidR="00C119EC" w:rsidRPr="00F97842">
        <w:t xml:space="preserve"> e</w:t>
      </w:r>
      <w:r w:rsidR="002C5C1E" w:rsidRPr="5816E76D">
        <w:t xml:space="preserve"> </w:t>
      </w:r>
      <w:r w:rsidR="00C119EC" w:rsidRPr="00F97842">
        <w:t xml:space="preserve">engajado </w:t>
      </w:r>
      <w:r w:rsidR="002C5C1E" w:rsidRPr="00F97842">
        <w:t xml:space="preserve">para </w:t>
      </w:r>
      <w:r w:rsidR="00A052AD" w:rsidRPr="00F97842">
        <w:t>continuar a</w:t>
      </w:r>
      <w:r w:rsidR="002C5C1E" w:rsidRPr="00F97842">
        <w:t xml:space="preserve"> realizar atividades mesmo sem dicas ou tutoriais.</w:t>
      </w:r>
      <w:r w:rsidR="00352E9E" w:rsidRPr="5816E76D">
        <w:t xml:space="preserve"> </w:t>
      </w:r>
      <w:r w:rsidR="00635C83" w:rsidRPr="00F97842">
        <w:t>O</w:t>
      </w:r>
      <w:r w:rsidR="00352E9E" w:rsidRPr="00F97842">
        <w:t xml:space="preserve"> e</w:t>
      </w:r>
      <w:r w:rsidR="00407301" w:rsidRPr="00F97842">
        <w:t>nvolvimento de tarefas ou uma sé</w:t>
      </w:r>
      <w:r w:rsidR="00352E9E" w:rsidRPr="00F97842">
        <w:t xml:space="preserve">rie de tarefas mais parecidas com afazeres do que com divertimento faz com que o jogador se habitue a continuar </w:t>
      </w:r>
      <w:r w:rsidR="004163C9" w:rsidRPr="00F97842">
        <w:t>jogando</w:t>
      </w:r>
      <w:r w:rsidR="00352E9E" w:rsidRPr="00F97842">
        <w:t xml:space="preserve"> pelo motivo de ainda </w:t>
      </w:r>
      <w:r w:rsidR="00CD0B8A" w:rsidRPr="00F97842">
        <w:t xml:space="preserve">existir </w:t>
      </w:r>
      <w:r w:rsidR="00A17355" w:rsidRPr="00F97842">
        <w:t>recompens</w:t>
      </w:r>
      <w:r w:rsidR="00CD0B8A" w:rsidRPr="00F97842">
        <w:t>a</w:t>
      </w:r>
      <w:r w:rsidR="00A17355" w:rsidRPr="5816E76D">
        <w:t>,</w:t>
      </w:r>
      <w:r w:rsidR="00352E9E" w:rsidRPr="5816E76D">
        <w:t xml:space="preserve"> </w:t>
      </w:r>
      <w:r w:rsidR="00CD0B8A" w:rsidRPr="00F97842">
        <w:t>a cada avanço dentro do contexto do jogo</w:t>
      </w:r>
      <w:r w:rsidR="00352E9E" w:rsidRPr="5816E76D">
        <w:t xml:space="preserve">. </w:t>
      </w:r>
      <w:r w:rsidR="0091155E" w:rsidRPr="00F97842">
        <w:t>Esses jogos contêm</w:t>
      </w:r>
      <w:r w:rsidR="00352E9E" w:rsidRPr="00F97842">
        <w:t>, sistematicamente, uma grande quantidade de objetos, que transmitem, de forma clara, recompensas articuladas</w:t>
      </w:r>
      <w:r w:rsidR="00635C83" w:rsidRPr="5816E76D">
        <w:t xml:space="preserve"> </w:t>
      </w:r>
      <w:r w:rsidR="0068727F" w:rsidRPr="5816E76D">
        <w:t>(</w:t>
      </w:r>
      <w:r w:rsidR="00635C83" w:rsidRPr="00F97842">
        <w:t>PRENSKY, 2001</w:t>
      </w:r>
      <w:r w:rsidR="0068727F" w:rsidRPr="5816E76D">
        <w:t>)</w:t>
      </w:r>
      <w:r w:rsidR="00352E9E" w:rsidRPr="5816E76D">
        <w:t>.</w:t>
      </w:r>
    </w:p>
    <w:p w14:paraId="4671C749" w14:textId="1EED2BF5" w:rsidR="00B25B22" w:rsidRDefault="00BF4C6D">
      <w:pPr>
        <w:pStyle w:val="TextodoTrabalho"/>
        <w:pPrChange w:id="1816" w:author="Elias De Moraes Fernandes" w:date="2016-10-29T12:56:00Z">
          <w:pPr>
            <w:pStyle w:val="Capitulos"/>
          </w:pPr>
        </w:pPrChange>
      </w:pPr>
      <w:r w:rsidRPr="00F97842">
        <w:t xml:space="preserve">Com isso, </w:t>
      </w:r>
      <w:r w:rsidR="007C4242">
        <w:t xml:space="preserve">o </w:t>
      </w:r>
      <w:r w:rsidR="008A4E52" w:rsidRPr="00F97842">
        <w:t xml:space="preserve">presente </w:t>
      </w:r>
      <w:r w:rsidR="007C4242">
        <w:t>trabalho</w:t>
      </w:r>
      <w:r w:rsidR="007C4242" w:rsidRPr="5816E76D">
        <w:t xml:space="preserve"> </w:t>
      </w:r>
      <w:r w:rsidR="003F523A" w:rsidRPr="00F97842">
        <w:t xml:space="preserve">foca em </w:t>
      </w:r>
      <w:commentRangeStart w:id="1817"/>
      <w:commentRangeStart w:id="1818"/>
      <w:r w:rsidR="0097654A" w:rsidRPr="00F97842">
        <w:t>utilizar</w:t>
      </w:r>
      <w:r w:rsidR="00384C40">
        <w:t xml:space="preserve"> os</w:t>
      </w:r>
      <w:r w:rsidR="005C4B65">
        <w:t xml:space="preserve"> termos apresentados </w:t>
      </w:r>
      <w:r w:rsidR="003645BA">
        <w:t xml:space="preserve">anteriormente de </w:t>
      </w:r>
      <w:r w:rsidR="003645BA" w:rsidRPr="00486152">
        <w:rPr>
          <w:rPrChange w:id="1819" w:author="Elias De Moraes Fernandes" w:date="2016-10-29T12:56:00Z">
            <w:rPr>
              <w:rFonts w:eastAsia="Arial"/>
              <w:b w:val="0"/>
              <w:i/>
              <w:iCs/>
              <w:noProof/>
            </w:rPr>
          </w:rPrChange>
        </w:rPr>
        <w:t>serious game</w:t>
      </w:r>
      <w:r w:rsidR="003645BA">
        <w:t xml:space="preserve"> focando na interativida</w:t>
      </w:r>
      <w:r w:rsidR="00020672">
        <w:t>de</w:t>
      </w:r>
      <w:r w:rsidR="00685BE6">
        <w:t>, sistema de recompensas</w:t>
      </w:r>
      <w:r w:rsidR="009304A7">
        <w:t xml:space="preserve"> usando uma plataforma que atende </w:t>
      </w:r>
      <w:r w:rsidR="006C69E0">
        <w:t>a esses</w:t>
      </w:r>
      <w:r w:rsidR="009304A7">
        <w:t xml:space="preserve"> requisitos</w:t>
      </w:r>
      <w:r w:rsidR="003645BA">
        <w:t xml:space="preserve"> e</w:t>
      </w:r>
      <w:r w:rsidR="0097654A" w:rsidRPr="00F97842">
        <w:t xml:space="preserve"> de vermicompostagem</w:t>
      </w:r>
      <w:commentRangeEnd w:id="1817"/>
      <w:r w:rsidRPr="00486152">
        <w:rPr>
          <w:rPrChange w:id="1820" w:author="Elias De Moraes Fernandes" w:date="2016-10-29T12:56:00Z">
            <w:rPr>
              <w:rStyle w:val="CommentReference"/>
              <w:rFonts w:eastAsia="Arial"/>
              <w:b w:val="0"/>
              <w:noProof/>
            </w:rPr>
          </w:rPrChange>
        </w:rPr>
        <w:commentReference w:id="1817"/>
      </w:r>
      <w:commentRangeEnd w:id="1818"/>
      <w:r w:rsidR="00116A14" w:rsidRPr="00486152">
        <w:rPr>
          <w:rPrChange w:id="1821" w:author="Elias De Moraes Fernandes" w:date="2016-10-29T12:56:00Z">
            <w:rPr>
              <w:rStyle w:val="CommentReference"/>
              <w:rFonts w:ascii="Arial" w:eastAsiaTheme="minorHAnsi" w:hAnsi="Arial"/>
              <w:b w:val="0"/>
              <w:noProof/>
              <w:color w:val="auto"/>
            </w:rPr>
          </w:rPrChange>
        </w:rPr>
        <w:commentReference w:id="1818"/>
      </w:r>
      <w:r w:rsidR="00BC0B72" w:rsidRPr="00F97842">
        <w:t xml:space="preserve"> (compostagem com a ação de minhocas e microorganismos que misturam os resíduos sólidos para produzir húmus)</w:t>
      </w:r>
      <w:r w:rsidR="0097654A" w:rsidRPr="00F97842">
        <w:t xml:space="preserve"> para criar um jogo lú</w:t>
      </w:r>
      <w:r w:rsidR="008A4E52" w:rsidRPr="00F97842">
        <w:t>dico</w:t>
      </w:r>
      <w:r w:rsidR="009304A7" w:rsidRPr="5816E76D">
        <w:t>.</w:t>
      </w:r>
    </w:p>
    <w:p w14:paraId="42BBFEF0" w14:textId="77777777" w:rsidR="00B25B22" w:rsidRDefault="00B25B22" w:rsidP="00B25B22">
      <w:pPr>
        <w:pStyle w:val="CapitulosXXX"/>
      </w:pPr>
      <w:r>
        <w:br w:type="page"/>
      </w:r>
    </w:p>
    <w:p w14:paraId="0B39E50F" w14:textId="4465233B" w:rsidR="00976D82" w:rsidRPr="00D963B4" w:rsidRDefault="00CC7CC5">
      <w:pPr>
        <w:pStyle w:val="StyleXX"/>
        <w:ind w:firstLine="280"/>
        <w:rPr>
          <w:rPrChange w:id="1822" w:author="Elias De Moraes Fernandes" w:date="2016-11-01T21:41:00Z">
            <w:rPr/>
          </w:rPrChange>
        </w:rPr>
        <w:pPrChange w:id="1823" w:author="Elias De Moraes Fernandes" w:date="2016-11-02T01:08:00Z">
          <w:pPr>
            <w:pStyle w:val="Capitulos"/>
          </w:pPr>
        </w:pPrChange>
      </w:pPr>
      <w:r w:rsidRPr="00D963B4">
        <w:rPr>
          <w:rPrChange w:id="1824" w:author="Elias De Moraes Fernandes" w:date="2016-11-01T21:41:00Z">
            <w:rPr>
              <w:rFonts w:eastAsia="Arial"/>
              <w:noProof/>
            </w:rPr>
          </w:rPrChange>
        </w:rPr>
        <w:lastRenderedPageBreak/>
        <w:fldChar w:fldCharType="begin"/>
      </w:r>
      <w:r w:rsidRPr="00D963B4">
        <w:rPr>
          <w:rPrChange w:id="1825" w:author="Elias De Moraes Fernandes" w:date="2016-11-01T21:41:00Z">
            <w:rPr>
              <w:rFonts w:eastAsia="Arial"/>
              <w:noProof/>
            </w:rPr>
          </w:rPrChange>
        </w:rPr>
        <w:instrText xml:space="preserve"> REF _Ref449388593 \r \h </w:instrText>
      </w:r>
      <w:r w:rsidR="00F409D4" w:rsidRPr="00D963B4">
        <w:rPr>
          <w:rPrChange w:id="1826" w:author="Elias De Moraes Fernandes" w:date="2016-11-01T21:41:00Z">
            <w:rPr>
              <w:rFonts w:eastAsia="Arial"/>
              <w:noProof/>
            </w:rPr>
          </w:rPrChange>
        </w:rPr>
        <w:instrText xml:space="preserve"> \* MERGEFORMAT </w:instrText>
      </w:r>
      <w:r w:rsidRPr="00D963B4">
        <w:rPr>
          <w:rPrChange w:id="1827" w:author="Elias De Moraes Fernandes" w:date="2016-11-01T21:41:00Z">
            <w:rPr/>
          </w:rPrChange>
        </w:rPr>
      </w:r>
      <w:r w:rsidRPr="00D963B4">
        <w:rPr>
          <w:rPrChange w:id="1828" w:author="Elias De Moraes Fernandes" w:date="2016-11-01T21:41:00Z">
            <w:rPr>
              <w:rFonts w:eastAsia="Arial"/>
              <w:noProof/>
            </w:rPr>
          </w:rPrChange>
        </w:rPr>
        <w:fldChar w:fldCharType="separate"/>
      </w:r>
      <w:ins w:id="1829" w:author="Elias De Moraes Fernandes" w:date="2016-11-02T21:28:00Z">
        <w:r w:rsidR="00742232">
          <w:t>3.2</w:t>
        </w:r>
      </w:ins>
      <w:ins w:id="1830" w:author="Elias De Moraes Fernandes" w:date="2016-11-02T01:26:00Z">
        <w:del w:id="1831" w:author="Elias De Moraes Fernandes" w:date="2016-11-02T21:23:00Z">
          <w:r w:rsidR="00820B39" w:rsidDel="00F506DA">
            <w:delText>3.2</w:delText>
          </w:r>
        </w:del>
      </w:ins>
      <w:del w:id="1832" w:author="Elias De Moraes Fernandes" w:date="2016-11-02T21:23:00Z">
        <w:r w:rsidR="00D061FC" w:rsidRPr="00D963B4" w:rsidDel="00F506DA">
          <w:rPr>
            <w:rPrChange w:id="1833" w:author="Elias De Moraes Fernandes" w:date="2016-11-01T21:41:00Z">
              <w:rPr>
                <w:rFonts w:eastAsia="Arial"/>
                <w:noProof/>
              </w:rPr>
            </w:rPrChange>
          </w:rPr>
          <w:delText>3.2</w:delText>
        </w:r>
      </w:del>
      <w:r w:rsidRPr="00D963B4">
        <w:rPr>
          <w:rPrChange w:id="1834" w:author="Elias De Moraes Fernandes" w:date="2016-11-01T21:41:00Z">
            <w:rPr>
              <w:rFonts w:eastAsia="Arial"/>
              <w:noProof/>
            </w:rPr>
          </w:rPrChange>
        </w:rPr>
        <w:fldChar w:fldCharType="end"/>
      </w:r>
      <w:r w:rsidR="000D5593" w:rsidRPr="00D963B4">
        <w:rPr>
          <w:rPrChange w:id="1835" w:author="Elias De Moraes Fernandes" w:date="2016-11-01T21:41:00Z">
            <w:rPr>
              <w:rFonts w:eastAsia="Arial"/>
              <w:noProof/>
            </w:rPr>
          </w:rPrChange>
        </w:rPr>
        <w:tab/>
      </w:r>
      <w:ins w:id="1836" w:author="Elias De Moraes Fernandes" w:date="2016-11-01T21:41:00Z">
        <w:r w:rsidR="00D963B4">
          <w:tab/>
        </w:r>
      </w:ins>
      <w:r w:rsidR="003D7EBB" w:rsidRPr="00D963B4">
        <w:rPr>
          <w:rPrChange w:id="1837" w:author="Elias De Moraes Fernandes" w:date="2016-11-01T21:41:00Z">
            <w:rPr>
              <w:rFonts w:eastAsia="Arial"/>
              <w:noProof/>
            </w:rPr>
          </w:rPrChange>
        </w:rPr>
        <w:t>Vermitecnologia</w:t>
      </w:r>
    </w:p>
    <w:p w14:paraId="61D5951F" w14:textId="29F4DF3E" w:rsidR="000D5593" w:rsidRPr="00F97842" w:rsidRDefault="000D5593" w:rsidP="000D5593">
      <w:pPr>
        <w:spacing w:line="360" w:lineRule="auto"/>
        <w:ind w:left="567"/>
        <w:jc w:val="both"/>
        <w:rPr>
          <w:rFonts w:cs="Arial"/>
          <w:b/>
        </w:rPr>
      </w:pPr>
    </w:p>
    <w:p w14:paraId="44922E2D" w14:textId="6915B43F" w:rsidR="009B1D0C" w:rsidRDefault="000D5593" w:rsidP="00913F3D">
      <w:pPr>
        <w:pStyle w:val="TextodoTrabalho"/>
      </w:pPr>
      <w:r w:rsidRPr="00F97842">
        <w:t xml:space="preserve">A </w:t>
      </w:r>
      <w:commentRangeStart w:id="1838"/>
      <w:r w:rsidRPr="00F97842">
        <w:t>vermicompostagem</w:t>
      </w:r>
      <w:commentRangeEnd w:id="1838"/>
      <w:r>
        <w:rPr>
          <w:rStyle w:val="CommentReference"/>
        </w:rPr>
        <w:commentReference w:id="1838"/>
      </w:r>
      <w:r w:rsidRPr="5816E76D">
        <w:t xml:space="preserve"> </w:t>
      </w:r>
      <w:r w:rsidR="0086420A" w:rsidRPr="00F97842">
        <w:t xml:space="preserve">é </w:t>
      </w:r>
      <w:r w:rsidRPr="00F97842">
        <w:t xml:space="preserve">um processo bioxidativo (de resíduos sólidos), em que algumas espécies de minhocas detritívoras interagem, afetando positivamente e significativamente as taxas de </w:t>
      </w:r>
      <w:r w:rsidR="0086420A" w:rsidRPr="00F97842">
        <w:t>degradaçã</w:t>
      </w:r>
      <w:r w:rsidR="00537765" w:rsidRPr="00F97842">
        <w:t>o de uma</w:t>
      </w:r>
      <w:r w:rsidR="0086420A" w:rsidRPr="00F97842">
        <w:t xml:space="preserve"> matéria orgânica</w:t>
      </w:r>
      <w:r w:rsidRPr="00F97842">
        <w:t xml:space="preserve">, na sua maioria devido às alterações ocorridas nas suas propriedades químicas, físicas ou microbiológicas </w:t>
      </w:r>
      <w:r w:rsidR="0068727F" w:rsidRPr="5816E76D">
        <w:t>(</w:t>
      </w:r>
      <w:r w:rsidR="00CC7544" w:rsidRPr="00F97842">
        <w:t>LOURENCO</w:t>
      </w:r>
      <w:r w:rsidR="00CC7544" w:rsidRPr="5816E76D">
        <w:t xml:space="preserve">, </w:t>
      </w:r>
      <w:r w:rsidRPr="00F97842">
        <w:t>2015</w:t>
      </w:r>
      <w:r w:rsidR="0068727F" w:rsidRPr="5816E76D">
        <w:t>)</w:t>
      </w:r>
      <w:r w:rsidRPr="5816E76D">
        <w:t>.</w:t>
      </w:r>
      <w:r w:rsidR="0086420A" w:rsidRPr="5816E76D">
        <w:t xml:space="preserve"> </w:t>
      </w:r>
      <w:r w:rsidR="00537765" w:rsidRPr="00F97842">
        <w:t xml:space="preserve">Essas minhocas se alimentam de folhas mortas, gramíneas </w:t>
      </w:r>
      <w:r w:rsidR="00817E86" w:rsidRPr="00F97842">
        <w:t xml:space="preserve">e outros </w:t>
      </w:r>
      <w:r w:rsidR="00537765" w:rsidRPr="00F97842">
        <w:t>resíduo</w:t>
      </w:r>
      <w:r w:rsidR="00817E86" w:rsidRPr="00F97842">
        <w:t>s</w:t>
      </w:r>
      <w:r w:rsidR="00537765" w:rsidRPr="00F97842">
        <w:t xml:space="preserve"> orgânico</w:t>
      </w:r>
      <w:r w:rsidR="00B65835" w:rsidRPr="00F97842">
        <w:t>s</w:t>
      </w:r>
      <w:r w:rsidR="00537765" w:rsidRPr="5816E76D">
        <w:t xml:space="preserve"> </w:t>
      </w:r>
      <w:r w:rsidR="00817E86" w:rsidRPr="00F97842">
        <w:t xml:space="preserve">em diversos estágios de decomposição </w:t>
      </w:r>
      <w:r w:rsidR="00537765" w:rsidRPr="00F97842">
        <w:t xml:space="preserve">que </w:t>
      </w:r>
      <w:r w:rsidR="00673017" w:rsidRPr="00F97842">
        <w:t>são</w:t>
      </w:r>
      <w:r w:rsidR="00537765" w:rsidRPr="00F97842">
        <w:t xml:space="preserve"> depositado</w:t>
      </w:r>
      <w:r w:rsidR="002F2EB8" w:rsidRPr="00F97842">
        <w:t>s</w:t>
      </w:r>
      <w:r w:rsidR="00537765" w:rsidRPr="00F97842">
        <w:t xml:space="preserve"> no solo</w:t>
      </w:r>
      <w:r w:rsidR="00817E86" w:rsidRPr="5816E76D">
        <w:t xml:space="preserve">. </w:t>
      </w:r>
      <w:r w:rsidRPr="00F97842">
        <w:t xml:space="preserve">Dentre </w:t>
      </w:r>
      <w:r w:rsidR="00817E86" w:rsidRPr="00F97842">
        <w:t>esses resíduos</w:t>
      </w:r>
      <w:r w:rsidRPr="00F97842">
        <w:t xml:space="preserve">, os principais são: esterco de animais, bagaço de cana-de-açúcar, frutas, verduras, resíduos industriais orgânicos, restos de podas, borras de café entre outros. </w:t>
      </w:r>
      <w:r w:rsidR="00817E86" w:rsidRPr="00F97842">
        <w:t>O resultado dessa alimentação é a produção de húmus</w:t>
      </w:r>
      <w:r w:rsidRPr="00F97842">
        <w:t>, ou vermicomposto, um excremento das minhocas, produto natural, estável de coloração escura, rica em matéria orgânica, tendo nutrientes facilmente absorvidas pelas plantas</w:t>
      </w:r>
      <w:r w:rsidR="00502776" w:rsidRPr="00F97842">
        <w:t xml:space="preserve"> (NUERNBERG, 2014)</w:t>
      </w:r>
      <w:r w:rsidRPr="00F97842">
        <w:t>. Dentre muitos benefícios, de acordo com S</w:t>
      </w:r>
      <w:r w:rsidR="00502776" w:rsidRPr="00F97842">
        <w:t>indifrutas</w:t>
      </w:r>
      <w:r w:rsidRPr="5816E76D">
        <w:t xml:space="preserve"> </w:t>
      </w:r>
      <w:r w:rsidR="00502776" w:rsidRPr="5816E76D">
        <w:t>(</w:t>
      </w:r>
      <w:r w:rsidRPr="00F97842">
        <w:t>2014</w:t>
      </w:r>
      <w:r w:rsidR="0068727F" w:rsidRPr="5816E76D">
        <w:t>)</w:t>
      </w:r>
      <w:commentRangeStart w:id="1839"/>
      <w:commentRangeStart w:id="1840"/>
      <w:commentRangeEnd w:id="1839"/>
      <w:r>
        <w:rPr>
          <w:rStyle w:val="CommentReference"/>
        </w:rPr>
        <w:commentReference w:id="1839"/>
      </w:r>
      <w:commentRangeEnd w:id="1840"/>
      <w:r w:rsidR="001461C0">
        <w:rPr>
          <w:rStyle w:val="CommentReference"/>
          <w:rFonts w:ascii="Arial" w:eastAsiaTheme="minorHAnsi" w:hAnsi="Arial"/>
          <w:color w:val="auto"/>
        </w:rPr>
        <w:commentReference w:id="1840"/>
      </w:r>
      <w:r w:rsidR="56DB1B39" w:rsidRPr="5816E76D">
        <w:t xml:space="preserve"> </w:t>
      </w:r>
      <w:r w:rsidRPr="00F97842">
        <w:t>melhor</w:t>
      </w:r>
      <w:r w:rsidR="001461C0">
        <w:t>a</w:t>
      </w:r>
      <w:r w:rsidR="56DB1B39" w:rsidRPr="00F97842">
        <w:t xml:space="preserve"> n</w:t>
      </w:r>
      <w:r w:rsidRPr="00F97842">
        <w:t xml:space="preserve">a porosidade e a aeração do solo, aumenta a vida biológica do solo, com o desenvolvimento de fungos fixadores do oxigênio e bactérias, além da proliferação de microrganismos, aumenta </w:t>
      </w:r>
      <w:r w:rsidRPr="00FA63E0">
        <w:t xml:space="preserve">a capacidade de </w:t>
      </w:r>
      <w:r w:rsidRPr="5816E76D">
        <w:rPr>
          <w:i/>
          <w:iCs/>
        </w:rPr>
        <w:t xml:space="preserve">captação de nutrientes </w:t>
      </w:r>
      <w:r w:rsidRPr="00D10623">
        <w:t xml:space="preserve">pelas plantas e pode ser utilizado em todos tipos de culturas. </w:t>
      </w:r>
    </w:p>
    <w:p w14:paraId="4D79895A" w14:textId="09D1ED97" w:rsidR="00445762" w:rsidRPr="007B60EE" w:rsidRDefault="00A96F8B" w:rsidP="00180807">
      <w:pPr>
        <w:pStyle w:val="TextodoTrabalho"/>
      </w:pPr>
      <w:r>
        <w:t>O estudo de Nuernberg (2014) aponta resultados positivos</w:t>
      </w:r>
      <w:r w:rsidR="000B4DE9">
        <w:t xml:space="preserve"> com o uso </w:t>
      </w:r>
      <w:r w:rsidR="000707A5">
        <w:t>da</w:t>
      </w:r>
      <w:r w:rsidR="000B4DE9" w:rsidRPr="5816E76D">
        <w:t xml:space="preserve"> </w:t>
      </w:r>
      <w:r w:rsidR="00DE7A98">
        <w:t>vermi</w:t>
      </w:r>
      <w:r w:rsidR="000B4DE9">
        <w:t>tecnologia</w:t>
      </w:r>
      <w:r w:rsidR="000B4DE9" w:rsidRPr="5816E76D">
        <w:t xml:space="preserve">: </w:t>
      </w:r>
      <w:r w:rsidR="007B4BF4">
        <w:t>P</w:t>
      </w:r>
      <w:r w:rsidR="003D7EBB">
        <w:t>rimeiramente por ajudar a UTFPR em assinar o pacto da Agenda 21</w:t>
      </w:r>
      <w:r w:rsidR="00356C22" w:rsidRPr="5816E76D">
        <w:t xml:space="preserve"> – </w:t>
      </w:r>
      <w:r w:rsidR="00B831AE">
        <w:t xml:space="preserve">um plano de ação formulados internacionalmente </w:t>
      </w:r>
      <w:r w:rsidR="00397027">
        <w:t xml:space="preserve">perante a ONU – Organizações da Nações Unidas – </w:t>
      </w:r>
      <w:r w:rsidR="00B831AE">
        <w:t xml:space="preserve">e oficializado pela </w:t>
      </w:r>
      <w:r w:rsidR="00397027" w:rsidRPr="5816E76D">
        <w:t>"</w:t>
      </w:r>
      <w:r w:rsidR="00B831AE">
        <w:t>Cúpula da Terra</w:t>
      </w:r>
      <w:r w:rsidR="00397027" w:rsidRPr="5816E76D">
        <w:t>"</w:t>
      </w:r>
      <w:r w:rsidR="00B831AE">
        <w:t xml:space="preserve"> – ECO 92 – Rio de Janeiro, que reúne</w:t>
      </w:r>
      <w:r w:rsidR="00EC07C1">
        <w:t>m</w:t>
      </w:r>
      <w:r w:rsidR="00B831AE" w:rsidRPr="5816E76D">
        <w:t xml:space="preserve"> </w:t>
      </w:r>
      <w:r w:rsidR="006515F7">
        <w:t>e</w:t>
      </w:r>
      <w:r w:rsidR="00EC07C1">
        <w:t xml:space="preserve">m </w:t>
      </w:r>
      <w:r w:rsidR="00B831AE">
        <w:t>36 capítulos</w:t>
      </w:r>
      <w:r w:rsidR="00EC07C1" w:rsidRPr="5816E76D">
        <w:t>,</w:t>
      </w:r>
      <w:r w:rsidR="00B831AE">
        <w:t xml:space="preserve"> um conjunto de metas e diretrizes básicas para </w:t>
      </w:r>
      <w:r w:rsidR="00397027">
        <w:t xml:space="preserve">o </w:t>
      </w:r>
      <w:r w:rsidR="00B831AE">
        <w:t>desenvolvimento sustentável</w:t>
      </w:r>
      <w:r w:rsidR="00356C22" w:rsidRPr="5816E76D">
        <w:t xml:space="preserve"> </w:t>
      </w:r>
      <w:r w:rsidR="00441626" w:rsidRPr="5816E76D">
        <w:t>(</w:t>
      </w:r>
      <w:r w:rsidR="00441626" w:rsidRPr="00441626">
        <w:rPr>
          <w:lang w:val="en-US"/>
        </w:rPr>
        <w:t>BRASIL. M</w:t>
      </w:r>
      <w:r w:rsidR="00A65F7C">
        <w:rPr>
          <w:lang w:val="en-US"/>
        </w:rPr>
        <w:t>inistério do Meio Ambiente</w:t>
      </w:r>
      <w:r w:rsidR="00126157" w:rsidRPr="5816E76D">
        <w:t>)</w:t>
      </w:r>
      <w:r w:rsidR="003D7EBB">
        <w:t xml:space="preserve"> responsabilizando na redução do envio de seus resíduos para aterro sanitário em</w:t>
      </w:r>
      <w:r w:rsidR="003B5767">
        <w:t xml:space="preserve"> 28</w:t>
      </w:r>
      <w:r w:rsidR="003D7EBB" w:rsidRPr="5816E76D">
        <w:t>%.</w:t>
      </w:r>
      <w:r w:rsidR="00713E5B" w:rsidRPr="5816E76D">
        <w:t xml:space="preserve"> </w:t>
      </w:r>
      <w:r w:rsidR="000B4DE9">
        <w:t>Segundo, a</w:t>
      </w:r>
      <w:r w:rsidR="003D7EBB">
        <w:t xml:space="preserve"> aplicação da </w:t>
      </w:r>
      <w:r w:rsidR="00820BBF">
        <w:t>vermitecnologia</w:t>
      </w:r>
      <w:r w:rsidR="003D7EBB" w:rsidRPr="5816E76D">
        <w:t xml:space="preserve"> </w:t>
      </w:r>
      <w:r w:rsidR="00713E5B">
        <w:t>permite a reciclagem d</w:t>
      </w:r>
      <w:r w:rsidR="003D7EBB">
        <w:t>os resíduos não cozidos orgânicos produzidos no RU</w:t>
      </w:r>
      <w:r w:rsidR="000B4DE9">
        <w:t>, que em 2016 corresponde a 50% dos resíduos orgânicos totais gerados</w:t>
      </w:r>
      <w:r w:rsidR="003D7EBB">
        <w:t xml:space="preserve"> na sede ecoville</w:t>
      </w:r>
      <w:r w:rsidR="00D122F3" w:rsidRPr="5816E76D">
        <w:t xml:space="preserve"> </w:t>
      </w:r>
      <w:r w:rsidR="003D7EBB">
        <w:t>da UTFPR Câmpus Curitiba</w:t>
      </w:r>
      <w:r w:rsidR="00D122F3">
        <w:t xml:space="preserve"> e também a mesma porcentagem </w:t>
      </w:r>
      <w:r w:rsidR="001052D9">
        <w:t>para resíduos orgânicos totais gerado</w:t>
      </w:r>
      <w:r w:rsidR="00D122F3">
        <w:t xml:space="preserve"> no Brasil</w:t>
      </w:r>
      <w:r w:rsidR="00DE2BE5" w:rsidRPr="5816E76D">
        <w:t xml:space="preserve">. </w:t>
      </w:r>
      <w:r w:rsidR="003925E9">
        <w:t>De acordo com o</w:t>
      </w:r>
      <w:r w:rsidR="00445762">
        <w:t xml:space="preserve"> Capítulo 36</w:t>
      </w:r>
      <w:r w:rsidR="004E17CF">
        <w:t xml:space="preserve"> da Agenda 21</w:t>
      </w:r>
      <w:r w:rsidR="00521D07" w:rsidRPr="5816E76D">
        <w:t xml:space="preserve"> (</w:t>
      </w:r>
      <w:r w:rsidR="00C30B68" w:rsidRPr="006550D6">
        <w:t xml:space="preserve">BRASIL. </w:t>
      </w:r>
      <w:r w:rsidR="00E95175" w:rsidRPr="007B60EE">
        <w:t>Ministério do Meio Ambiente</w:t>
      </w:r>
      <w:r w:rsidR="00521D07" w:rsidRPr="5816E76D">
        <w:t>)</w:t>
      </w:r>
      <w:r w:rsidR="00A977A2" w:rsidRPr="5816E76D">
        <w:t>,</w:t>
      </w:r>
    </w:p>
    <w:p w14:paraId="22A36176" w14:textId="77777777" w:rsidR="00445762" w:rsidRDefault="00445762">
      <w:pPr>
        <w:spacing w:after="200" w:line="276" w:lineRule="auto"/>
        <w:rPr>
          <w:rFonts w:ascii="Arial" w:eastAsia="Times New Roman" w:hAnsi="Arial"/>
          <w:color w:val="000000"/>
          <w:lang w:val="pt-BR"/>
        </w:rPr>
      </w:pPr>
      <w:r>
        <w:br w:type="page"/>
      </w:r>
    </w:p>
    <w:p w14:paraId="70DEA689" w14:textId="77777777" w:rsidR="00445762" w:rsidRPr="00F97842" w:rsidRDefault="00445762" w:rsidP="00445762">
      <w:pPr>
        <w:pStyle w:val="TextodoTrabalho"/>
        <w:ind w:firstLine="0"/>
      </w:pPr>
    </w:p>
    <w:p w14:paraId="468A95BC" w14:textId="77777777" w:rsidR="00503D98" w:rsidRDefault="00445762">
      <w:pPr>
        <w:pStyle w:val="CitaoDireta"/>
      </w:pPr>
      <w:r w:rsidRPr="6F0865D8">
        <w:t>…</w:t>
      </w:r>
      <w:r w:rsidRPr="00686083">
        <w:t>preparar estratégias destinadas a integrar meio ambiente e desenvolvimento como tema interdisciplinar ao ensino de todos os níveis nos próximos três anos. Isso deve ser feito em cooperação com todos os setores da sociedade</w:t>
      </w:r>
      <w:r w:rsidRPr="6F0865D8">
        <w:t xml:space="preserve">. </w:t>
      </w:r>
    </w:p>
    <w:p w14:paraId="73FE0C01" w14:textId="77777777" w:rsidR="00503D98" w:rsidRDefault="00503D98">
      <w:pPr>
        <w:pStyle w:val="CitaoDireta"/>
      </w:pPr>
    </w:p>
    <w:p w14:paraId="7BB48EAC" w14:textId="6B19AB30" w:rsidR="00503D98" w:rsidRPr="00F97842" w:rsidRDefault="00503D98" w:rsidP="001F2BAA">
      <w:pPr>
        <w:pStyle w:val="TextodoTrabalho"/>
      </w:pPr>
      <w:proofErr w:type="gramStart"/>
      <w:r>
        <w:t>a</w:t>
      </w:r>
      <w:proofErr w:type="gramEnd"/>
      <w:r>
        <w:t xml:space="preserve"> UTFPR cumpre seu papel com a Agenda 21 e com os Objetivos do Desenvolvimento Sustentável – ODS, apoiando propostas de ações ambientais corretas</w:t>
      </w:r>
      <w:r w:rsidR="00736C58">
        <w:t xml:space="preserve"> já separando os resíduos para reaproveitamento </w:t>
      </w:r>
      <w:r w:rsidR="003B2317">
        <w:t>e</w:t>
      </w:r>
      <w:r w:rsidR="00736C58">
        <w:t xml:space="preserve"> criando laços com a comunidade</w:t>
      </w:r>
      <w:r w:rsidR="004A7236">
        <w:t xml:space="preserve"> apresentando </w:t>
      </w:r>
      <w:r w:rsidR="003B2317">
        <w:t>a vermite</w:t>
      </w:r>
      <w:r w:rsidR="004A7236">
        <w:t>cnologia como uma forma de diminuir o desperdícios de resíduos sólidos orgânicos</w:t>
      </w:r>
      <w:r w:rsidR="00834428">
        <w:t xml:space="preserve"> por meio de palestras, aulas e jogos educativos</w:t>
      </w:r>
      <w:r w:rsidRPr="5816E76D">
        <w:t>.</w:t>
      </w:r>
    </w:p>
    <w:p w14:paraId="677C0858" w14:textId="49F24D60" w:rsidR="00503D98" w:rsidRDefault="00503D98">
      <w:pPr>
        <w:spacing w:after="200" w:line="276" w:lineRule="auto"/>
        <w:rPr>
          <w:rFonts w:ascii="Arial" w:eastAsia="Times New Roman" w:hAnsi="Arial" w:cs="Arial"/>
          <w:b/>
          <w:color w:val="000000"/>
          <w:lang w:val="pt-BR"/>
        </w:rPr>
      </w:pPr>
      <w:r>
        <w:br w:type="page"/>
      </w:r>
    </w:p>
    <w:p w14:paraId="262E7295" w14:textId="123B4DF3" w:rsidR="00766F12" w:rsidRPr="00F97842" w:rsidRDefault="00662837" w:rsidP="00820B39">
      <w:pPr>
        <w:pStyle w:val="StyleX"/>
        <w:ind w:left="0" w:firstLine="680"/>
      </w:pPr>
      <w:r>
        <w:lastRenderedPageBreak/>
        <w:fldChar w:fldCharType="begin"/>
      </w:r>
      <w:r>
        <w:instrText xml:space="preserve"> REF _Ref464400505 \r \h </w:instrText>
      </w:r>
      <w:r>
        <w:fldChar w:fldCharType="separate"/>
      </w:r>
      <w:r w:rsidR="00742232">
        <w:t>4</w:t>
      </w:r>
      <w:r>
        <w:fldChar w:fldCharType="end"/>
      </w:r>
      <w:r>
        <w:tab/>
      </w:r>
      <w:r w:rsidR="002977E5" w:rsidRPr="009A068B">
        <w:t>TECNOLOGIAS E FERRAMENTAS</w:t>
      </w:r>
    </w:p>
    <w:p w14:paraId="0F8F3243" w14:textId="77777777" w:rsidR="005A3E1D" w:rsidRPr="00F97842" w:rsidRDefault="005A3E1D" w:rsidP="00913F3D">
      <w:pPr>
        <w:pStyle w:val="TextodoTrabalho"/>
      </w:pPr>
    </w:p>
    <w:p w14:paraId="1348B619" w14:textId="0950E01E" w:rsidR="00096C29" w:rsidRDefault="00D75DB6" w:rsidP="00913F3D">
      <w:pPr>
        <w:pStyle w:val="TextodoTrabalho"/>
      </w:pPr>
      <w:r w:rsidRPr="00F97842">
        <w:t xml:space="preserve">No que diz respeito à tecnologia, </w:t>
      </w:r>
      <w:r w:rsidR="003A1CF9">
        <w:t xml:space="preserve">foi utilizado a </w:t>
      </w:r>
      <w:commentRangeStart w:id="1841"/>
      <w:r w:rsidRPr="5816E76D">
        <w:rPr>
          <w:i/>
          <w:iCs/>
        </w:rPr>
        <w:t>game engine</w:t>
      </w:r>
      <w:r w:rsidR="003A1CF9" w:rsidRPr="5816E76D">
        <w:rPr>
          <w:i/>
          <w:iCs/>
        </w:rPr>
        <w:t xml:space="preserve"> Unity</w:t>
      </w:r>
      <w:commentRangeEnd w:id="1841"/>
      <w:r>
        <w:rPr>
          <w:rStyle w:val="CommentReference"/>
        </w:rPr>
        <w:commentReference w:id="1841"/>
      </w:r>
      <w:r w:rsidRPr="5816E76D">
        <w:t>,</w:t>
      </w:r>
      <w:r w:rsidR="00885B62">
        <w:t xml:space="preserve"> produzida p</w:t>
      </w:r>
      <w:r w:rsidR="00862225">
        <w:t>e</w:t>
      </w:r>
      <w:r w:rsidR="00885B62">
        <w:t xml:space="preserve">la </w:t>
      </w:r>
      <w:r w:rsidR="00885B62" w:rsidRPr="5816E76D">
        <w:rPr>
          <w:i/>
          <w:iCs/>
        </w:rPr>
        <w:t>Unity Technologies</w:t>
      </w:r>
      <w:r w:rsidR="00885B62" w:rsidRPr="5816E76D">
        <w:t xml:space="preserve">. </w:t>
      </w:r>
      <w:commentRangeStart w:id="1842"/>
      <w:r w:rsidR="006C708D">
        <w:t xml:space="preserve">Uma </w:t>
      </w:r>
      <w:r w:rsidR="006C708D" w:rsidRPr="5816E76D">
        <w:rPr>
          <w:i/>
          <w:iCs/>
          <w:rPrChange w:id="1843" w:author="Convidado" w:date="2016-11-01T09:16:00Z">
            <w:rPr>
              <w:i/>
            </w:rPr>
          </w:rPrChange>
        </w:rPr>
        <w:t>game engine</w:t>
      </w:r>
      <w:r w:rsidR="007F56CA" w:rsidRPr="5816E76D">
        <w:rPr>
          <w:i/>
          <w:iCs/>
          <w:rPrChange w:id="1844" w:author="Convidado" w:date="2016-11-01T09:16:00Z">
            <w:rPr>
              <w:i/>
            </w:rPr>
          </w:rPrChange>
        </w:rPr>
        <w:t xml:space="preserve"> </w:t>
      </w:r>
      <w:r w:rsidR="00096C29" w:rsidRPr="5816E76D">
        <w:softHyphen/>
        <w:t xml:space="preserve">– </w:t>
      </w:r>
      <w:r w:rsidR="007F56CA" w:rsidRPr="00757E1F">
        <w:t>ou simplesmente</w:t>
      </w:r>
      <w:r w:rsidR="007F56CA" w:rsidRPr="5816E76D">
        <w:rPr>
          <w:i/>
          <w:iCs/>
          <w:rPrChange w:id="1845" w:author="Convidado" w:date="2016-11-01T09:16:00Z">
            <w:rPr>
              <w:i/>
            </w:rPr>
          </w:rPrChange>
        </w:rPr>
        <w:t xml:space="preserve"> engine</w:t>
      </w:r>
      <w:r w:rsidR="006C708D" w:rsidRPr="5816E76D">
        <w:t>,</w:t>
      </w:r>
      <w:r w:rsidR="006C708D">
        <w:t xml:space="preserve"> motor de jogo em português, </w:t>
      </w:r>
      <w:r w:rsidR="00096C29">
        <w:t xml:space="preserve">são </w:t>
      </w:r>
      <w:r w:rsidR="007462F8" w:rsidRPr="5816E76D">
        <w:rPr>
          <w:i/>
          <w:iCs/>
          <w:rPrChange w:id="1846" w:author="Convidado" w:date="2016-11-01T09:16:00Z">
            <w:rPr>
              <w:i/>
            </w:rPr>
          </w:rPrChange>
        </w:rPr>
        <w:t>software</w:t>
      </w:r>
      <w:r w:rsidR="00096C29" w:rsidRPr="5816E76D">
        <w:rPr>
          <w:i/>
          <w:iCs/>
          <w:rPrChange w:id="1847" w:author="Convidado" w:date="2016-11-01T09:16:00Z">
            <w:rPr>
              <w:i/>
            </w:rPr>
          </w:rPrChange>
        </w:rPr>
        <w:t xml:space="preserve">s (que </w:t>
      </w:r>
      <w:r w:rsidR="001F720C" w:rsidRPr="5816E76D">
        <w:rPr>
          <w:i/>
          <w:iCs/>
          <w:rPrChange w:id="1848" w:author="Convidado" w:date="2016-11-01T09:16:00Z">
            <w:rPr>
              <w:i/>
            </w:rPr>
          </w:rPrChange>
        </w:rPr>
        <w:t>contêm</w:t>
      </w:r>
      <w:r w:rsidR="00096C29" w:rsidRPr="5816E76D">
        <w:rPr>
          <w:i/>
          <w:iCs/>
          <w:rPrChange w:id="1849" w:author="Convidado" w:date="2016-11-01T09:16:00Z">
            <w:rPr>
              <w:i/>
            </w:rPr>
          </w:rPrChange>
        </w:rPr>
        <w:t xml:space="preserve"> conjunto de bibliotecas)</w:t>
      </w:r>
      <w:r w:rsidR="007462F8" w:rsidRPr="5816E76D">
        <w:t xml:space="preserve"> </w:t>
      </w:r>
      <w:r w:rsidR="00096C29">
        <w:t>capazes de auxiliar na simplificação e abstração dentro do desenvolvimento de</w:t>
      </w:r>
      <w:r w:rsidR="00DA363D">
        <w:t xml:space="preserve"> um jogo</w:t>
      </w:r>
      <w:r w:rsidR="007F56CA" w:rsidRPr="5816E76D">
        <w:t>.</w:t>
      </w:r>
      <w:r w:rsidR="00096C29" w:rsidRPr="5816E76D">
        <w:t xml:space="preserve"> </w:t>
      </w:r>
      <w:r w:rsidR="007F56CA" w:rsidRPr="5816E76D">
        <w:t xml:space="preserve"> </w:t>
      </w:r>
      <w:r w:rsidR="00096C29">
        <w:t xml:space="preserve">Dentre as </w:t>
      </w:r>
      <w:r w:rsidR="006E0897">
        <w:t xml:space="preserve">funcionalidades que uma </w:t>
      </w:r>
      <w:r w:rsidR="006E0897" w:rsidRPr="5816E76D">
        <w:rPr>
          <w:i/>
          <w:iCs/>
          <w:rPrChange w:id="1850" w:author="Convidado" w:date="2016-11-01T09:16:00Z">
            <w:rPr>
              <w:i/>
            </w:rPr>
          </w:rPrChange>
        </w:rPr>
        <w:t>game engine</w:t>
      </w:r>
      <w:r w:rsidR="006E0897">
        <w:t xml:space="preserve"> oferece estão: motor gráfico que </w:t>
      </w:r>
      <w:r w:rsidR="00F74851">
        <w:t>renderiz gráficos 2D/3D, motor</w:t>
      </w:r>
      <w:r w:rsidR="006E0897">
        <w:t xml:space="preserve"> para simulação de física, customização de efeitos sonoros, auxílio para animação, inteligência artificial, linguagem de programação (scripts), e outros</w:t>
      </w:r>
      <w:r w:rsidR="00DC1B05" w:rsidRPr="5816E76D">
        <w:t xml:space="preserve"> (</w:t>
      </w:r>
      <w:r w:rsidR="00D3396F">
        <w:t xml:space="preserve">J. </w:t>
      </w:r>
      <w:r w:rsidR="00DC1B05" w:rsidRPr="00233618">
        <w:t>X</w:t>
      </w:r>
      <w:r w:rsidR="00D3396F">
        <w:t>IE</w:t>
      </w:r>
      <w:r w:rsidR="00DC1B05">
        <w:t>, 2012)</w:t>
      </w:r>
      <w:r w:rsidR="006E0897" w:rsidRPr="5816E76D">
        <w:t>.</w:t>
      </w:r>
      <w:commentRangeEnd w:id="1842"/>
      <w:r w:rsidR="00CD68C5">
        <w:rPr>
          <w:rStyle w:val="CommentReference"/>
          <w:rFonts w:ascii="Arial" w:eastAsiaTheme="minorHAnsi" w:hAnsi="Arial"/>
          <w:color w:val="auto"/>
        </w:rPr>
        <w:commentReference w:id="1842"/>
      </w:r>
    </w:p>
    <w:p w14:paraId="6EEE17D8" w14:textId="0BB9539E" w:rsidR="00D75DB6" w:rsidRPr="00F97842" w:rsidRDefault="00885B62" w:rsidP="00913F3D">
      <w:pPr>
        <w:pStyle w:val="TextodoTrabalho"/>
      </w:pPr>
      <w:r>
        <w:t xml:space="preserve">Com </w:t>
      </w:r>
      <w:r w:rsidRPr="5816E76D">
        <w:rPr>
          <w:i/>
          <w:iCs/>
        </w:rPr>
        <w:t>Unity</w:t>
      </w:r>
      <w:r>
        <w:t xml:space="preserve"> é possível desenvolver jogos para celulares</w:t>
      </w:r>
      <w:r w:rsidR="00862225">
        <w:t xml:space="preserve"> e sistemas operacionais como Apple e Windows</w:t>
      </w:r>
      <w:r w:rsidRPr="5816E76D">
        <w:t xml:space="preserve">, </w:t>
      </w:r>
      <w:r w:rsidR="00862225">
        <w:t>jogos de consoles para</w:t>
      </w:r>
      <w:r>
        <w:t xml:space="preserve"> Playstation, Xbox, </w:t>
      </w:r>
      <w:r w:rsidR="00862225">
        <w:t>Wii U,</w:t>
      </w:r>
      <w:r w:rsidR="00862225" w:rsidRPr="5816E76D">
        <w:t xml:space="preserve"> </w:t>
      </w:r>
      <w:r w:rsidR="00862225">
        <w:t>jogos baseados na Web usando Web Player e Web GL</w:t>
      </w:r>
      <w:r w:rsidR="00862225" w:rsidRPr="5816E76D">
        <w:t>,</w:t>
      </w:r>
      <w:r w:rsidR="00862225">
        <w:t xml:space="preserve"> para tecnologia de realidade virtual aumentada como Oculus</w:t>
      </w:r>
      <w:r w:rsidR="00862225" w:rsidRPr="5816E76D">
        <w:t xml:space="preserve"> </w:t>
      </w:r>
      <w:r w:rsidR="00862225">
        <w:t>Rift, Gear VR (da Samsung)</w:t>
      </w:r>
      <w:r w:rsidR="00862225" w:rsidRPr="5816E76D">
        <w:t xml:space="preserve"> </w:t>
      </w:r>
      <w:r w:rsidR="00862225">
        <w:t>além de suporte para TV usando Android TV e Samsung Smart TV</w:t>
      </w:r>
      <w:r w:rsidR="00862225" w:rsidRPr="5816E76D">
        <w:t xml:space="preserve">. </w:t>
      </w:r>
      <w:r w:rsidR="00862225" w:rsidRPr="5816E76D">
        <w:rPr>
          <w:i/>
          <w:iCs/>
        </w:rPr>
        <w:t>Unity</w:t>
      </w:r>
      <w:r w:rsidR="00862225">
        <w:t xml:space="preserve"> tem divers</w:t>
      </w:r>
      <w:r w:rsidR="00EA32F6">
        <w:t>a</w:t>
      </w:r>
      <w:r w:rsidR="00862225">
        <w:t>s licenças (também chamado de produtos)</w:t>
      </w:r>
      <w:r w:rsidR="00862225" w:rsidRPr="5816E76D">
        <w:t xml:space="preserve">: </w:t>
      </w:r>
      <w:r w:rsidR="00862225" w:rsidRPr="5816E76D">
        <w:rPr>
          <w:i/>
          <w:iCs/>
        </w:rPr>
        <w:t>Unity Personal, Unity Plus, Unity Pro e Unity Enterprise</w:t>
      </w:r>
      <w:r w:rsidR="00862225">
        <w:t>. Para o desenvolvimento do jogo Nonda</w:t>
      </w:r>
      <w:r w:rsidR="00862225" w:rsidRPr="5816E76D">
        <w:t xml:space="preserve">, </w:t>
      </w:r>
      <w:r w:rsidR="009E4E6B">
        <w:t>optou-se pelo uso da licença</w:t>
      </w:r>
      <w:r w:rsidR="00862225" w:rsidRPr="5816E76D">
        <w:t xml:space="preserve"> </w:t>
      </w:r>
      <w:r w:rsidR="00862225" w:rsidRPr="5816E76D">
        <w:rPr>
          <w:i/>
          <w:iCs/>
        </w:rPr>
        <w:t>Unity Personal</w:t>
      </w:r>
      <w:r w:rsidR="00862225" w:rsidRPr="5816E76D">
        <w:t xml:space="preserve">, </w:t>
      </w:r>
      <w:r w:rsidR="005328B0">
        <w:t>sendo o mesmo no modo</w:t>
      </w:r>
      <w:r w:rsidR="00862225" w:rsidRPr="5816E76D">
        <w:t xml:space="preserve"> </w:t>
      </w:r>
      <w:r w:rsidR="00D75DB6" w:rsidRPr="00F97842">
        <w:t>2D</w:t>
      </w:r>
      <w:r w:rsidR="00D75DB6" w:rsidRPr="5816E76D">
        <w:t xml:space="preserve">. </w:t>
      </w:r>
      <w:r w:rsidR="009A08F8">
        <w:t xml:space="preserve">Como </w:t>
      </w:r>
      <w:r w:rsidR="002F09DF">
        <w:t>mencionado acima, a Unity pode distribuir um jogo em</w:t>
      </w:r>
      <w:r w:rsidR="002F09DF" w:rsidRPr="5816E76D">
        <w:t xml:space="preserve"> </w:t>
      </w:r>
      <w:r w:rsidR="002F09DF">
        <w:t>multiplataforma, característica usada para o jogo Nonda</w:t>
      </w:r>
      <w:r w:rsidR="002F09DF" w:rsidRPr="5816E76D">
        <w:t xml:space="preserve">. </w:t>
      </w:r>
      <w:r w:rsidR="002F09DF">
        <w:t>Um</w:t>
      </w:r>
      <w:r w:rsidR="002F09DF" w:rsidRPr="5816E76D">
        <w:t xml:space="preserve"> </w:t>
      </w:r>
      <w:r w:rsidR="00D75DB6" w:rsidRPr="00F97842">
        <w:t xml:space="preserve">fator importante para escolha dessa </w:t>
      </w:r>
      <w:commentRangeStart w:id="1851"/>
      <w:r w:rsidR="00D75DB6" w:rsidRPr="5816E76D">
        <w:rPr>
          <w:i/>
          <w:iCs/>
        </w:rPr>
        <w:t>engine</w:t>
      </w:r>
      <w:commentRangeEnd w:id="1851"/>
      <w:r w:rsidR="00D75DB6">
        <w:rPr>
          <w:rStyle w:val="CommentReference"/>
        </w:rPr>
        <w:commentReference w:id="1851"/>
      </w:r>
      <w:r w:rsidR="00D75DB6" w:rsidRPr="5816E76D">
        <w:t xml:space="preserve"> </w:t>
      </w:r>
      <w:r w:rsidR="002F09DF">
        <w:t xml:space="preserve">é </w:t>
      </w:r>
      <w:r w:rsidR="00D75DB6" w:rsidRPr="00F97842">
        <w:t>a possibilidade de contar com assets gratuitos e atualizações compatíveis</w:t>
      </w:r>
      <w:r w:rsidR="002F09DF">
        <w:t xml:space="preserve"> (atualmente na versão 5.</w:t>
      </w:r>
      <w:r w:rsidR="00AA6833">
        <w:t>4.1)</w:t>
      </w:r>
      <w:r w:rsidR="00D75DB6" w:rsidRPr="00F97842">
        <w:t xml:space="preserve"> com a necessidade do projeto além dos tutoriais disponíveis em caso de dúvidas ou até mesmo o uso da comunidade para dúvidas e interação. </w:t>
      </w:r>
    </w:p>
    <w:p w14:paraId="3F15B720" w14:textId="766E7F62" w:rsidR="00D75DB6" w:rsidRPr="00F97842" w:rsidRDefault="00D75DB6" w:rsidP="00913F3D">
      <w:pPr>
        <w:pStyle w:val="TextodoTrabalho"/>
      </w:pPr>
      <w:r w:rsidRPr="00F97842">
        <w:t xml:space="preserve">A linguagem de programação </w:t>
      </w:r>
      <w:r w:rsidR="00FD7AC8">
        <w:t>em código aberto escolhida para desenvolver</w:t>
      </w:r>
      <w:r w:rsidRPr="5816E76D">
        <w:t xml:space="preserve"> </w:t>
      </w:r>
      <w:r w:rsidR="003A389B">
        <w:t>foi</w:t>
      </w:r>
      <w:r w:rsidRPr="00F97842">
        <w:t xml:space="preserve"> o C#</w:t>
      </w:r>
      <w:r w:rsidRPr="5816E76D">
        <w:t xml:space="preserve">. </w:t>
      </w:r>
      <w:r w:rsidR="00FD7AC8">
        <w:t xml:space="preserve">O </w:t>
      </w:r>
      <w:r w:rsidR="00FD7AC8" w:rsidRPr="5816E76D">
        <w:rPr>
          <w:i/>
          <w:iCs/>
        </w:rPr>
        <w:t>Unity</w:t>
      </w:r>
      <w:r w:rsidR="00FD7AC8" w:rsidRPr="5816E76D">
        <w:t xml:space="preserve"> </w:t>
      </w:r>
      <w:r w:rsidRPr="00F97842">
        <w:t xml:space="preserve">também </w:t>
      </w:r>
      <w:r w:rsidR="00FD7AC8">
        <w:t xml:space="preserve">permite o desenvolvimento </w:t>
      </w:r>
      <w:r w:rsidR="001F2BAA">
        <w:t>na linguagem</w:t>
      </w:r>
      <w:r w:rsidR="00FD7AC8">
        <w:t xml:space="preserve"> de programação</w:t>
      </w:r>
      <w:r w:rsidR="00FD7AC8" w:rsidRPr="5816E76D">
        <w:t xml:space="preserve"> </w:t>
      </w:r>
      <w:r w:rsidRPr="5816E76D">
        <w:rPr>
          <w:i/>
          <w:iCs/>
        </w:rPr>
        <w:t>Javascript</w:t>
      </w:r>
      <w:r w:rsidRPr="00F97842">
        <w:t xml:space="preserve"> e </w:t>
      </w:r>
      <w:r w:rsidRPr="5816E76D">
        <w:rPr>
          <w:i/>
          <w:iCs/>
        </w:rPr>
        <w:t>Boo</w:t>
      </w:r>
      <w:r w:rsidRPr="00F97842">
        <w:t xml:space="preserve">. C# é uma linguagem de alto nível que permite desenvolvedores entrar facilmente no processo de desenvolvimento do jogo, aproveitando o máximo dos elementos e técnicas que a linguagem já possui. Por ser uma ramificação do C e C++, tem uma curva de aprendizado menor, </w:t>
      </w:r>
      <w:r w:rsidR="00FD7AC8">
        <w:t>e</w:t>
      </w:r>
      <w:r w:rsidR="000F3E34" w:rsidRPr="5816E76D">
        <w:t xml:space="preserve"> </w:t>
      </w:r>
      <w:r w:rsidR="000F3E34">
        <w:t xml:space="preserve">possui </w:t>
      </w:r>
      <w:r w:rsidRPr="00F97842">
        <w:t>programação orientada a objetos</w:t>
      </w:r>
      <w:r w:rsidR="000F3E34">
        <w:t xml:space="preserve"> como filosofia de design.</w:t>
      </w:r>
      <w:r w:rsidRPr="5816E76D">
        <w:t xml:space="preserve"> </w:t>
      </w:r>
      <w:r w:rsidR="001F2BAA">
        <w:t>Todas essas vantagens</w:t>
      </w:r>
      <w:r w:rsidR="001F2BAA" w:rsidRPr="00F97842">
        <w:t xml:space="preserve"> contribuem</w:t>
      </w:r>
      <w:r w:rsidRPr="00F97842">
        <w:t xml:space="preserve"> para criação de códigos fáceis de executar e depurar. Na questão de IDE, o C# é uma das linguagens mais versáteis já existente, </w:t>
      </w:r>
      <w:proofErr w:type="gramStart"/>
      <w:r w:rsidRPr="00F97842">
        <w:t>aceitando</w:t>
      </w:r>
      <w:r w:rsidR="006B2E61" w:rsidRPr="5816E76D">
        <w:t xml:space="preserve"> </w:t>
      </w:r>
      <w:r w:rsidRPr="00F97842">
        <w:t>IDEs</w:t>
      </w:r>
      <w:proofErr w:type="gramEnd"/>
      <w:r w:rsidRPr="00F97842">
        <w:t xml:space="preserve"> como Visual Studio, Visual Basic e MonoDeveloper</w:t>
      </w:r>
      <w:r w:rsidR="000F3E34" w:rsidRPr="5816E76D">
        <w:t>,</w:t>
      </w:r>
      <w:r w:rsidRPr="00F97842">
        <w:t xml:space="preserve"> para plataforma Mac.</w:t>
      </w:r>
    </w:p>
    <w:p w14:paraId="3F1F11A1" w14:textId="4AEA2C0E" w:rsidR="00D75DB6" w:rsidRPr="00F97842" w:rsidRDefault="00D75DB6" w:rsidP="00913F3D">
      <w:pPr>
        <w:pStyle w:val="TextodoTrabalho"/>
      </w:pPr>
      <w:r w:rsidRPr="00F97842">
        <w:t xml:space="preserve">Para fazer o </w:t>
      </w:r>
      <w:r w:rsidRPr="5816E76D">
        <w:rPr>
          <w:i/>
          <w:iCs/>
        </w:rPr>
        <w:t>design</w:t>
      </w:r>
      <w:r w:rsidRPr="00F97842">
        <w:t xml:space="preserve"> e criação de animação </w:t>
      </w:r>
      <w:r w:rsidR="00A60AE0" w:rsidRPr="00A60AE0">
        <w:t>foram</w:t>
      </w:r>
      <w:commentRangeStart w:id="1852"/>
      <w:r>
        <w:rPr>
          <w:rStyle w:val="CommentReference"/>
        </w:rPr>
        <w:commentReference w:id="1853"/>
      </w:r>
      <w:commentRangeEnd w:id="1852"/>
      <w:r w:rsidR="00A60AE0">
        <w:rPr>
          <w:rStyle w:val="CommentReference"/>
          <w:rFonts w:ascii="Arial" w:eastAsiaTheme="minorHAnsi" w:hAnsi="Arial"/>
          <w:color w:val="auto"/>
        </w:rPr>
        <w:commentReference w:id="1852"/>
      </w:r>
      <w:r w:rsidRPr="00F97842">
        <w:t xml:space="preserve"> utilizados o </w:t>
      </w:r>
      <w:r w:rsidRPr="5816E76D">
        <w:rPr>
          <w:i/>
          <w:iCs/>
        </w:rPr>
        <w:t>Affinity Designer</w:t>
      </w:r>
      <w:r w:rsidRPr="00F97842">
        <w:t xml:space="preserve"> e </w:t>
      </w:r>
      <w:r w:rsidRPr="5816E76D">
        <w:rPr>
          <w:i/>
          <w:iCs/>
        </w:rPr>
        <w:t>Adobe Illustrator CC</w:t>
      </w:r>
      <w:r w:rsidRPr="00F97842">
        <w:t xml:space="preserve">. O </w:t>
      </w:r>
      <w:r w:rsidRPr="5816E76D">
        <w:rPr>
          <w:i/>
          <w:iCs/>
        </w:rPr>
        <w:t>Affinity Designer</w:t>
      </w:r>
      <w:r w:rsidRPr="00F97842">
        <w:t xml:space="preserve"> é um software pago para</w:t>
      </w:r>
      <w:r w:rsidR="000F3E34">
        <w:t xml:space="preserve"> plataforma</w:t>
      </w:r>
      <w:r w:rsidRPr="00F97842">
        <w:t xml:space="preserve"> Mac</w:t>
      </w:r>
      <w:r w:rsidR="000F3E34">
        <w:t xml:space="preserve"> e Windows que permite</w:t>
      </w:r>
      <w:r w:rsidRPr="5816E76D">
        <w:t xml:space="preserve"> </w:t>
      </w:r>
      <w:r w:rsidRPr="00F97842">
        <w:t>criação de elementos gráficos vetorizados. A escolha deve-se ao fato do mesmo permitir o feature</w:t>
      </w:r>
      <w:r w:rsidRPr="5816E76D">
        <w:t xml:space="preserve"> "</w:t>
      </w:r>
      <w:r w:rsidRPr="5816E76D">
        <w:rPr>
          <w:i/>
          <w:iCs/>
        </w:rPr>
        <w:t>Export Persona</w:t>
      </w:r>
      <w:r w:rsidRPr="00F97842">
        <w:t xml:space="preserve">" para exportação de </w:t>
      </w:r>
      <w:r w:rsidRPr="5816E76D">
        <w:rPr>
          <w:i/>
          <w:iCs/>
        </w:rPr>
        <w:t>spritesheet</w:t>
      </w:r>
      <w:r w:rsidRPr="00F97842">
        <w:t xml:space="preserve"> e </w:t>
      </w:r>
      <w:r w:rsidRPr="5816E76D">
        <w:rPr>
          <w:i/>
          <w:iCs/>
          <w:rPrChange w:id="1854" w:author="Convidado" w:date="2016-11-01T09:16:00Z">
            <w:rPr>
              <w:i/>
            </w:rPr>
          </w:rPrChange>
        </w:rPr>
        <w:t>pixel art</w:t>
      </w:r>
      <w:r w:rsidRPr="5816E76D">
        <w:t xml:space="preserve"> </w:t>
      </w:r>
      <w:r w:rsidRPr="00F97842">
        <w:lastRenderedPageBreak/>
        <w:t>pronta para usar no Unity. Para realizar algumas operações inexistentes</w:t>
      </w:r>
      <w:r w:rsidR="000F3E34">
        <w:t xml:space="preserve"> no </w:t>
      </w:r>
      <w:r w:rsidR="000F3E34" w:rsidRPr="5816E76D">
        <w:rPr>
          <w:i/>
          <w:iCs/>
        </w:rPr>
        <w:t>Affinity Designer</w:t>
      </w:r>
      <w:r w:rsidRPr="00F97842">
        <w:t xml:space="preserve">, foi utilizado o </w:t>
      </w:r>
      <w:r w:rsidRPr="5816E76D">
        <w:rPr>
          <w:i/>
          <w:iCs/>
        </w:rPr>
        <w:t>Adobe Illustrator</w:t>
      </w:r>
      <w:r w:rsidRPr="00F97842">
        <w:t xml:space="preserve">, que é da mesma categoria do </w:t>
      </w:r>
      <w:r w:rsidRPr="5816E76D">
        <w:rPr>
          <w:i/>
          <w:iCs/>
        </w:rPr>
        <w:t>Affinity</w:t>
      </w:r>
      <w:r w:rsidRPr="00F97842">
        <w:t>. Em alguns momentos foi necessário o uso do Adobe Photoshop CC para redimensionamento de imagens, tamanho de arquivos e outros.</w:t>
      </w:r>
    </w:p>
    <w:p w14:paraId="582C93B2" w14:textId="3103B271" w:rsidR="00FB63B3" w:rsidRPr="00F97842" w:rsidRDefault="00D75DB6">
      <w:pPr>
        <w:pStyle w:val="TextodoTrabalho"/>
      </w:pPr>
      <w:r w:rsidRPr="00F97842">
        <w:t xml:space="preserve">Para versionamento e colaboração do projeto foi utilizado o </w:t>
      </w:r>
      <w:r w:rsidRPr="78EECD5C">
        <w:rPr>
          <w:i/>
          <w:iCs/>
        </w:rPr>
        <w:t>GitHub</w:t>
      </w:r>
      <w:r w:rsidRPr="00F97842">
        <w:t xml:space="preserve">, que </w:t>
      </w:r>
      <w:r w:rsidR="006303F9" w:rsidRPr="00F97842">
        <w:t>possui versão</w:t>
      </w:r>
      <w:r w:rsidRPr="00F97842">
        <w:t xml:space="preserve"> gratuit</w:t>
      </w:r>
      <w:r w:rsidR="006303F9" w:rsidRPr="00F97842">
        <w:t>a para estudante</w:t>
      </w:r>
      <w:r w:rsidRPr="00F97842">
        <w:t xml:space="preserve">. O </w:t>
      </w:r>
      <w:r w:rsidRPr="78EECD5C">
        <w:rPr>
          <w:i/>
          <w:iCs/>
        </w:rPr>
        <w:t>GitHub</w:t>
      </w:r>
      <w:r w:rsidRPr="00F97842">
        <w:t xml:space="preserve"> é um sistema de controle de versão para software baseado na web, podendo ser manipulado via terminal. O mesmo consiste em repositórios, onde são armazenadas as informações atualizadas de cada projeto. Através de um </w:t>
      </w:r>
      <w:r w:rsidRPr="78EECD5C">
        <w:rPr>
          <w:i/>
          <w:iCs/>
        </w:rPr>
        <w:t>link</w:t>
      </w:r>
      <w:r w:rsidRPr="00F97842">
        <w:t xml:space="preserve">, qualquer usuário (ou uma equipe) pode baixar, colaborar, atualizar, enviar novas atualizações sem depender de trabalho extra. Isso tudo torna o </w:t>
      </w:r>
      <w:r w:rsidRPr="78EECD5C">
        <w:rPr>
          <w:i/>
          <w:iCs/>
        </w:rPr>
        <w:t>GitHub</w:t>
      </w:r>
      <w:r w:rsidRPr="00F97842">
        <w:t xml:space="preserve"> totalmente flexível</w:t>
      </w:r>
      <w:r w:rsidR="006303F9" w:rsidRPr="1E764999">
        <w:t>.</w:t>
      </w:r>
      <w:r w:rsidR="006B2E61" w:rsidRPr="1E764999" w:rsidDel="006B2E61">
        <w:t xml:space="preserve"> </w:t>
      </w:r>
    </w:p>
    <w:p w14:paraId="6E7821C7" w14:textId="7876B251" w:rsidR="008540A9" w:rsidRPr="00F97842" w:rsidRDefault="00EA4B5E" w:rsidP="00913F3D">
      <w:pPr>
        <w:pStyle w:val="TextodoTrabalho"/>
      </w:pPr>
      <w:r w:rsidRPr="00F97842">
        <w:t xml:space="preserve">Para armazenar </w:t>
      </w:r>
      <w:r w:rsidR="00257650" w:rsidRPr="00F97842">
        <w:t xml:space="preserve">todas as </w:t>
      </w:r>
      <w:r w:rsidR="00D20AD1" w:rsidRPr="00F97842">
        <w:t>atividades a serem feitas</w:t>
      </w:r>
      <w:r w:rsidRPr="5816E76D">
        <w:t xml:space="preserve">, </w:t>
      </w:r>
      <w:r w:rsidR="00512160">
        <w:t>foi</w:t>
      </w:r>
      <w:r w:rsidR="00512160" w:rsidRPr="5816E76D">
        <w:t xml:space="preserve"> </w:t>
      </w:r>
      <w:r w:rsidR="0060645B" w:rsidRPr="00F97842">
        <w:t xml:space="preserve">utilizado o </w:t>
      </w:r>
      <w:r w:rsidR="0060645B" w:rsidRPr="5816E76D">
        <w:rPr>
          <w:i/>
          <w:iCs/>
        </w:rPr>
        <w:t>Trello</w:t>
      </w:r>
      <w:r w:rsidR="0060645B" w:rsidRPr="00F97842">
        <w:t xml:space="preserve">, que é </w:t>
      </w:r>
      <w:r w:rsidR="007A4D14" w:rsidRPr="00F97842">
        <w:t xml:space="preserve">uma ferramenta colaborativa de tarefas com versão grátis e paga. </w:t>
      </w:r>
      <w:r w:rsidR="00A205CA" w:rsidRPr="00F97842">
        <w:t>Como a versão grá</w:t>
      </w:r>
      <w:r w:rsidR="00FE7378" w:rsidRPr="00F97842">
        <w:t>tis do Trell</w:t>
      </w:r>
      <w:r w:rsidR="00A205CA" w:rsidRPr="00F97842">
        <w:t>o é suficiente</w:t>
      </w:r>
      <w:r w:rsidR="00FE7378" w:rsidRPr="00F97842">
        <w:t xml:space="preserve"> para </w:t>
      </w:r>
      <w:r w:rsidR="00B32009" w:rsidRPr="00F97842">
        <w:t xml:space="preserve">listar </w:t>
      </w:r>
      <w:r w:rsidR="00FE7378" w:rsidRPr="00F97842">
        <w:t>os requisitos do jogo</w:t>
      </w:r>
      <w:r w:rsidR="007A4D14" w:rsidRPr="00F97842">
        <w:t xml:space="preserve">, as atividades </w:t>
      </w:r>
      <w:r w:rsidR="00512160">
        <w:t>foram</w:t>
      </w:r>
      <w:r w:rsidR="00512160" w:rsidRPr="5816E76D">
        <w:t xml:space="preserve"> </w:t>
      </w:r>
      <w:r w:rsidR="007A4D14" w:rsidRPr="00F97842">
        <w:t>divididas em cartões</w:t>
      </w:r>
      <w:r w:rsidR="00827CE0" w:rsidRPr="5816E76D">
        <w:t xml:space="preserve"> (</w:t>
      </w:r>
      <w:r w:rsidR="00827CE0" w:rsidRPr="5816E76D">
        <w:rPr>
          <w:i/>
          <w:iCs/>
        </w:rPr>
        <w:t>Cards</w:t>
      </w:r>
      <w:r w:rsidR="00827CE0" w:rsidRPr="5816E76D">
        <w:t>)</w:t>
      </w:r>
      <w:r w:rsidR="007A4D14" w:rsidRPr="00F97842">
        <w:t xml:space="preserve"> e listas</w:t>
      </w:r>
      <w:r w:rsidR="00292A41" w:rsidRPr="5816E76D">
        <w:t xml:space="preserve"> (</w:t>
      </w:r>
      <w:r w:rsidR="00292A41" w:rsidRPr="5816E76D">
        <w:rPr>
          <w:i/>
          <w:iCs/>
        </w:rPr>
        <w:t>Lists</w:t>
      </w:r>
      <w:r w:rsidR="00292A41" w:rsidRPr="5816E76D">
        <w:t>)</w:t>
      </w:r>
      <w:r w:rsidR="007A4D14" w:rsidRPr="5816E76D">
        <w:t xml:space="preserve">. </w:t>
      </w:r>
      <w:r w:rsidR="00605E9D" w:rsidRPr="00F97842">
        <w:t>N</w:t>
      </w:r>
      <w:r w:rsidR="00376B0B" w:rsidRPr="00F97842">
        <w:t xml:space="preserve">a </w:t>
      </w:r>
      <w:r w:rsidR="00280742" w:rsidRPr="00493D2F">
        <w:fldChar w:fldCharType="begin"/>
      </w:r>
      <w:r w:rsidR="00280742" w:rsidRPr="00280742">
        <w:instrText xml:space="preserve"> REF _Ref465510671 \h </w:instrText>
      </w:r>
      <w:r w:rsidR="00280742" w:rsidRPr="00CD68C5">
        <w:instrText xml:space="preserve"> \* MERGEFORMAT </w:instrText>
      </w:r>
      <w:r w:rsidR="00280742" w:rsidRPr="00493D2F">
        <w:fldChar w:fldCharType="separate"/>
      </w:r>
      <w:ins w:id="1855" w:author="Elias De Moraes Fernandes" w:date="2016-11-02T21:28:00Z">
        <w:r w:rsidR="00742232" w:rsidRPr="78EECD5C">
          <w:rPr>
            <w:rPrChange w:id="1856" w:author="Convidado" w:date="2016-11-01T09:08:00Z">
              <w:rPr>
                <w:bCs/>
              </w:rPr>
            </w:rPrChange>
          </w:rPr>
          <w:t xml:space="preserve">Figura  </w:t>
        </w:r>
        <w:r w:rsidR="00742232">
          <w:rPr>
            <w:noProof/>
          </w:rPr>
          <w:t>2</w:t>
        </w:r>
      </w:ins>
      <w:ins w:id="1857" w:author="Elias De Moraes Fernandes" w:date="2016-11-02T01:26:00Z">
        <w:del w:id="1858" w:author="Elias De Moraes Fernandes" w:date="2016-11-02T21:23:00Z">
          <w:r w:rsidR="00820B39" w:rsidRPr="78EECD5C" w:rsidDel="00F506DA">
            <w:rPr>
              <w:rPrChange w:id="1859" w:author="Convidado" w:date="2016-11-01T09:08:00Z">
                <w:rPr>
                  <w:bCs/>
                </w:rPr>
              </w:rPrChange>
            </w:rPr>
            <w:delText xml:space="preserve">Figura  </w:delText>
          </w:r>
          <w:r w:rsidR="00820B39" w:rsidDel="00F506DA">
            <w:rPr>
              <w:noProof/>
            </w:rPr>
            <w:delText>2</w:delText>
          </w:r>
        </w:del>
      </w:ins>
      <w:del w:id="1860" w:author="Elias De Moraes Fernandes" w:date="2016-11-02T21:23:00Z">
        <w:r w:rsidR="00D061FC" w:rsidRPr="78EECD5C" w:rsidDel="00F506DA">
          <w:rPr>
            <w:rPrChange w:id="1861" w:author="Convidado" w:date="2016-11-01T09:08:00Z">
              <w:rPr>
                <w:bCs/>
              </w:rPr>
            </w:rPrChange>
          </w:rPr>
          <w:delText xml:space="preserve">Figura  </w:delText>
        </w:r>
        <w:r w:rsidR="00D061FC" w:rsidRPr="78EECD5C" w:rsidDel="00F506DA">
          <w:rPr>
            <w:noProof/>
            <w:rPrChange w:id="1862" w:author="Convidado" w:date="2016-11-01T09:08:00Z">
              <w:rPr>
                <w:bCs/>
                <w:noProof/>
              </w:rPr>
            </w:rPrChange>
          </w:rPr>
          <w:delText>2</w:delText>
        </w:r>
      </w:del>
      <w:r w:rsidR="00280742" w:rsidRPr="00493D2F">
        <w:fldChar w:fldCharType="end"/>
      </w:r>
      <w:r w:rsidR="00376B0B" w:rsidRPr="5816E76D">
        <w:t xml:space="preserve">, </w:t>
      </w:r>
      <w:r w:rsidR="00512160">
        <w:t xml:space="preserve">é mostrado o </w:t>
      </w:r>
      <w:r w:rsidR="007A4D14" w:rsidRPr="5816E76D">
        <w:rPr>
          <w:i/>
          <w:iCs/>
        </w:rPr>
        <w:t>Lists</w:t>
      </w:r>
      <w:r w:rsidR="007A4D14" w:rsidRPr="00F97842">
        <w:t xml:space="preserve"> contendo tarefas para um dia (</w:t>
      </w:r>
      <w:r w:rsidR="007A4D14" w:rsidRPr="5816E76D">
        <w:rPr>
          <w:i/>
          <w:iCs/>
        </w:rPr>
        <w:t>Doing</w:t>
      </w:r>
      <w:r w:rsidR="007A4D14" w:rsidRPr="00F97842">
        <w:t>) e divisões entre diferentes áreas (</w:t>
      </w:r>
      <w:r w:rsidR="008C3C01" w:rsidRPr="00F97842">
        <w:t>Desenhos</w:t>
      </w:r>
      <w:r w:rsidR="007A4D14" w:rsidRPr="00F97842">
        <w:t xml:space="preserve">, Animação, Programação, Testes e </w:t>
      </w:r>
      <w:r w:rsidR="003E768B" w:rsidRPr="00F97842">
        <w:t xml:space="preserve">Erros </w:t>
      </w:r>
      <w:r w:rsidR="00FE7378" w:rsidRPr="00F97842">
        <w:t>etc</w:t>
      </w:r>
      <w:r w:rsidR="007A4D14" w:rsidRPr="5816E76D">
        <w:t xml:space="preserve">), </w:t>
      </w:r>
      <w:r w:rsidR="00512160">
        <w:t>marcando</w:t>
      </w:r>
      <w:r w:rsidR="00512160" w:rsidRPr="5816E76D">
        <w:t xml:space="preserve"> </w:t>
      </w:r>
      <w:r w:rsidR="007A4D14" w:rsidRPr="00F97842">
        <w:t xml:space="preserve">a </w:t>
      </w:r>
      <w:r w:rsidR="007A4D14" w:rsidRPr="5816E76D">
        <w:rPr>
          <w:i/>
          <w:iCs/>
        </w:rPr>
        <w:t>Sprint</w:t>
      </w:r>
      <w:r w:rsidR="007A4D14" w:rsidRPr="00F97842">
        <w:t xml:space="preserve"> em questão</w:t>
      </w:r>
      <w:r w:rsidR="00376B0B" w:rsidRPr="00F97842">
        <w:t xml:space="preserve">, sendo que terá um List contendo o total de </w:t>
      </w:r>
      <w:r w:rsidR="00376B0B" w:rsidRPr="5816E76D">
        <w:rPr>
          <w:i/>
          <w:iCs/>
        </w:rPr>
        <w:t>Sprints</w:t>
      </w:r>
      <w:r w:rsidR="00376B0B" w:rsidRPr="00F97842">
        <w:t xml:space="preserve"> do jogo</w:t>
      </w:r>
      <w:r w:rsidR="007A4D14" w:rsidRPr="5816E76D">
        <w:t>.</w:t>
      </w:r>
      <w:r w:rsidR="00605E9D" w:rsidRPr="00F97842">
        <w:t xml:space="preserve"> Na </w:t>
      </w:r>
      <w:r w:rsidR="00211F44" w:rsidRPr="00493D2F">
        <w:fldChar w:fldCharType="begin"/>
      </w:r>
      <w:r w:rsidR="00211F44" w:rsidRPr="00211F44">
        <w:instrText xml:space="preserve"> REF _Ref464063794 \h </w:instrText>
      </w:r>
      <w:r w:rsidR="00211F44" w:rsidRPr="00CD68C5">
        <w:instrText xml:space="preserve"> \* MERGEFORMAT </w:instrText>
      </w:r>
      <w:r w:rsidR="00211F44" w:rsidRPr="00493D2F">
        <w:fldChar w:fldCharType="separate"/>
      </w:r>
      <w:ins w:id="1863" w:author="Elias De Moraes Fernandes" w:date="2016-11-02T21:28:00Z">
        <w:r w:rsidR="00742232" w:rsidRPr="70F400AA">
          <w:rPr>
            <w:rPrChange w:id="1864" w:author="Convidado" w:date="2016-11-01T09:09:00Z">
              <w:rPr>
                <w:b/>
                <w:bCs/>
              </w:rPr>
            </w:rPrChange>
          </w:rPr>
          <w:t xml:space="preserve">Figura  </w:t>
        </w:r>
        <w:r w:rsidR="00742232">
          <w:rPr>
            <w:noProof/>
          </w:rPr>
          <w:t>25</w:t>
        </w:r>
      </w:ins>
      <w:ins w:id="1865" w:author="Elias De Moraes Fernandes" w:date="2016-11-02T01:26:00Z">
        <w:del w:id="1866" w:author="Elias De Moraes Fernandes" w:date="2016-11-02T21:23:00Z">
          <w:r w:rsidR="00820B39" w:rsidRPr="70F400AA" w:rsidDel="00F506DA">
            <w:rPr>
              <w:rPrChange w:id="1867" w:author="Convidado" w:date="2016-11-01T09:09:00Z">
                <w:rPr>
                  <w:b/>
                  <w:bCs/>
                </w:rPr>
              </w:rPrChange>
            </w:rPr>
            <w:delText xml:space="preserve">Figura  </w:delText>
          </w:r>
          <w:r w:rsidR="00820B39" w:rsidDel="00F506DA">
            <w:rPr>
              <w:noProof/>
            </w:rPr>
            <w:delText>25</w:delText>
          </w:r>
        </w:del>
      </w:ins>
      <w:del w:id="1868" w:author="Elias De Moraes Fernandes" w:date="2016-11-02T21:23:00Z">
        <w:r w:rsidR="00D061FC" w:rsidRPr="78EECD5C" w:rsidDel="00F506DA">
          <w:rPr>
            <w:rPrChange w:id="1869" w:author="Convidado" w:date="2016-11-01T09:08:00Z">
              <w:rPr>
                <w:bCs/>
              </w:rPr>
            </w:rPrChange>
          </w:rPr>
          <w:delText xml:space="preserve">Figura  </w:delText>
        </w:r>
        <w:r w:rsidR="00D061FC" w:rsidRPr="78EECD5C" w:rsidDel="00F506DA">
          <w:rPr>
            <w:noProof/>
            <w:rPrChange w:id="1870" w:author="Convidado" w:date="2016-11-01T09:08:00Z">
              <w:rPr>
                <w:bCs/>
                <w:noProof/>
              </w:rPr>
            </w:rPrChange>
          </w:rPr>
          <w:delText>25</w:delText>
        </w:r>
      </w:del>
      <w:r w:rsidR="00211F44" w:rsidRPr="00493D2F">
        <w:fldChar w:fldCharType="end"/>
      </w:r>
      <w:r w:rsidR="00600A85" w:rsidRPr="5816E76D">
        <w:t xml:space="preserve"> </w:t>
      </w:r>
      <w:r w:rsidR="003F1155" w:rsidRPr="5816E76D">
        <w:t>(</w:t>
      </w:r>
      <w:r w:rsidR="009A3639" w:rsidRPr="00F97842">
        <w:t xml:space="preserve">ver </w:t>
      </w:r>
      <w:r w:rsidR="00944B9B">
        <w:t xml:space="preserve">Capítulo </w:t>
      </w:r>
      <w:r w:rsidR="00944B9B">
        <w:fldChar w:fldCharType="begin"/>
      </w:r>
      <w:r w:rsidR="00944B9B">
        <w:instrText xml:space="preserve"> REF _Ref464418955 \r \h </w:instrText>
      </w:r>
      <w:r w:rsidR="00944B9B">
        <w:fldChar w:fldCharType="separate"/>
      </w:r>
      <w:ins w:id="1871" w:author="Elias De Moraes Fernandes" w:date="2016-11-02T21:28:00Z">
        <w:r w:rsidR="00742232">
          <w:t>8</w:t>
        </w:r>
      </w:ins>
      <w:ins w:id="1872" w:author="Elias De Moraes Fernandes" w:date="2016-11-02T01:26:00Z">
        <w:del w:id="1873" w:author="Elias De Moraes Fernandes" w:date="2016-11-02T21:23:00Z">
          <w:r w:rsidR="00820B39" w:rsidDel="00F506DA">
            <w:delText>8</w:delText>
          </w:r>
        </w:del>
      </w:ins>
      <w:del w:id="1874" w:author="Elias De Moraes Fernandes" w:date="2016-11-02T21:23:00Z">
        <w:r w:rsidR="00D061FC" w:rsidDel="00F506DA">
          <w:delText>9</w:delText>
        </w:r>
      </w:del>
      <w:r w:rsidR="00944B9B">
        <w:fldChar w:fldCharType="end"/>
      </w:r>
      <w:r w:rsidR="003F1155" w:rsidRPr="5816E76D">
        <w:t>)</w:t>
      </w:r>
      <w:r w:rsidR="00605E9D" w:rsidRPr="5816E76D">
        <w:t xml:space="preserve">, </w:t>
      </w:r>
      <w:r w:rsidR="005F3D56">
        <w:t>está contida a</w:t>
      </w:r>
      <w:r w:rsidR="00605E9D" w:rsidRPr="00F97842">
        <w:t xml:space="preserve"> lista </w:t>
      </w:r>
      <w:r w:rsidR="002C5163" w:rsidRPr="00F97842">
        <w:t>completa</w:t>
      </w:r>
      <w:r w:rsidR="00605E9D" w:rsidRPr="00F97842">
        <w:t xml:space="preserve"> de atividades.</w:t>
      </w:r>
    </w:p>
    <w:p w14:paraId="2C34CDC7" w14:textId="67B20034" w:rsidR="00D75DB6" w:rsidRPr="00D963B4" w:rsidRDefault="008540A9">
      <w:pPr>
        <w:pStyle w:val="Capitulos"/>
        <w:ind w:firstLine="0"/>
        <w:jc w:val="center"/>
        <w:pPrChange w:id="1875" w:author="Elias De Moraes Fernandes" w:date="2016-11-01T23:27:00Z">
          <w:pPr>
            <w:pStyle w:val="Capitulos"/>
          </w:pPr>
        </w:pPrChange>
      </w:pPr>
      <w:r w:rsidRPr="00D963B4">
        <w:rPr>
          <w:lang w:val="en-US"/>
          <w:rPrChange w:id="1876" w:author="Elias De Moraes Fernandes" w:date="2016-11-01T21:40:00Z">
            <w:rPr>
              <w:lang w:val="en-US"/>
            </w:rPr>
          </w:rPrChange>
        </w:rPr>
        <w:drawing>
          <wp:inline distT="0" distB="0" distL="0" distR="0" wp14:anchorId="34B1C527" wp14:editId="555A6460">
            <wp:extent cx="5758180" cy="2879090"/>
            <wp:effectExtent l="0" t="0" r="7620" b="0"/>
            <wp:docPr id="20" name="Picture 20" descr="/Users/Elias/Desktop/Screen Shot 2016-04-22 at 8.21.3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Elias/Desktop/Screen Shot 2016-04-22 at 8.21.31 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604E7" w14:textId="04A8B24B" w:rsidR="000626F7" w:rsidRPr="000626F7" w:rsidRDefault="000626F7" w:rsidP="00F506DA">
      <w:pPr>
        <w:pStyle w:val="Caption"/>
      </w:pPr>
      <w:bookmarkStart w:id="1877" w:name="_Ref465510671"/>
      <w:bookmarkStart w:id="1878" w:name="_Toc465799881"/>
      <w:r w:rsidRPr="78EECD5C">
        <w:rPr>
          <w:rPrChange w:id="1879" w:author="Convidado" w:date="2016-11-01T09:08:00Z">
            <w:rPr>
              <w:bCs/>
            </w:rPr>
          </w:rPrChange>
        </w:rPr>
        <w:t xml:space="preserve">Figura  </w:t>
      </w:r>
      <w:r w:rsidRPr="00493D2F">
        <w:fldChar w:fldCharType="begin"/>
      </w:r>
      <w:r w:rsidRPr="00757E1F">
        <w:instrText xml:space="preserve"> SEQ Figura_ \* ARABIC </w:instrText>
      </w:r>
      <w:r w:rsidRPr="00493D2F">
        <w:fldChar w:fldCharType="separate"/>
      </w:r>
      <w:r w:rsidR="00742232">
        <w:rPr>
          <w:noProof/>
        </w:rPr>
        <w:t>2</w:t>
      </w:r>
      <w:r w:rsidRPr="00493D2F">
        <w:fldChar w:fldCharType="end"/>
      </w:r>
      <w:bookmarkEnd w:id="1877"/>
      <w:r>
        <w:t xml:space="preserve"> - Estrutura do Trello usando Scrum Solo</w:t>
      </w:r>
      <w:bookmarkEnd w:id="1878"/>
    </w:p>
    <w:p w14:paraId="1AD9DC33" w14:textId="77777777" w:rsidR="00852D4A" w:rsidRPr="00F97842" w:rsidRDefault="00852D4A">
      <w:pPr>
        <w:spacing w:after="200" w:line="276" w:lineRule="auto"/>
        <w:rPr>
          <w:rFonts w:eastAsia="Times New Roman" w:cs="Arial"/>
          <w:b/>
          <w:color w:val="000000"/>
        </w:rPr>
      </w:pPr>
      <w:r w:rsidRPr="00F97842">
        <w:br w:type="page"/>
      </w:r>
    </w:p>
    <w:p w14:paraId="48956810" w14:textId="6775ED65" w:rsidR="00F20616" w:rsidRPr="00F97842" w:rsidRDefault="00CA774F" w:rsidP="00CF2A7B">
      <w:pPr>
        <w:pStyle w:val="StyleX"/>
        <w:ind w:firstLine="538"/>
      </w:pPr>
      <w:r w:rsidRPr="00FA63E0">
        <w:lastRenderedPageBreak/>
        <w:fldChar w:fldCharType="begin"/>
      </w:r>
      <w:r w:rsidRPr="00F97842">
        <w:instrText xml:space="preserve"> REF _Ref445307828 \w \h </w:instrText>
      </w:r>
      <w:r w:rsidR="00AA0F08" w:rsidRPr="00F97842">
        <w:instrText xml:space="preserve"> \* MERGEFORMAT </w:instrText>
      </w:r>
      <w:r w:rsidRPr="00FA63E0">
        <w:fldChar w:fldCharType="separate"/>
      </w:r>
      <w:r w:rsidR="00742232">
        <w:t>5</w:t>
      </w:r>
      <w:r w:rsidRPr="00FA63E0">
        <w:fldChar w:fldCharType="end"/>
      </w:r>
      <w:r w:rsidR="00D75DB6" w:rsidRPr="00F97842">
        <w:tab/>
        <w:t>MATERIAIS E MÉTODOS</w:t>
      </w:r>
    </w:p>
    <w:p w14:paraId="5B1D8D45" w14:textId="77777777" w:rsidR="005A3E1D" w:rsidRPr="00F97842" w:rsidRDefault="005A3E1D" w:rsidP="00913F3D">
      <w:pPr>
        <w:pStyle w:val="TextodoTrabalho"/>
      </w:pPr>
    </w:p>
    <w:p w14:paraId="2004454A" w14:textId="74F80175" w:rsidR="00D75DB6" w:rsidRPr="000626F7" w:rsidRDefault="00D75DB6" w:rsidP="00913F3D">
      <w:pPr>
        <w:pStyle w:val="TextodoTrabalho"/>
      </w:pPr>
      <w:r w:rsidRPr="00A60AE0">
        <w:t xml:space="preserve">Nessa seção são </w:t>
      </w:r>
      <w:commentRangeStart w:id="1880"/>
      <w:commentRangeStart w:id="1881"/>
      <w:r w:rsidRPr="004655BE">
        <w:t>descritos</w:t>
      </w:r>
      <w:commentRangeEnd w:id="1880"/>
      <w:r w:rsidRPr="00375C82">
        <w:rPr>
          <w:rStyle w:val="CommentReference"/>
        </w:rPr>
        <w:commentReference w:id="1880"/>
      </w:r>
      <w:commentRangeEnd w:id="1881"/>
      <w:r w:rsidR="00A60AE0" w:rsidRPr="00375C82">
        <w:rPr>
          <w:rStyle w:val="CommentReference"/>
          <w:rFonts w:ascii="Arial" w:eastAsiaTheme="minorHAnsi" w:hAnsi="Arial"/>
          <w:color w:val="auto"/>
        </w:rPr>
        <w:commentReference w:id="1881"/>
      </w:r>
      <w:r w:rsidRPr="00F97842">
        <w:t xml:space="preserve"> e discutidos os materiais e métodos</w:t>
      </w:r>
      <w:r w:rsidR="00791122" w:rsidRPr="5816E76D">
        <w:t xml:space="preserve"> </w:t>
      </w:r>
      <w:r w:rsidRPr="00F97842">
        <w:t xml:space="preserve">utilizados nesse trabalho. A </w:t>
      </w:r>
      <w:r w:rsidR="005605A4" w:rsidRPr="00F97842">
        <w:t xml:space="preserve">primeira </w:t>
      </w:r>
      <w:r w:rsidRPr="00F97842">
        <w:t>subseção</w:t>
      </w:r>
      <w:r w:rsidR="00BC69B7" w:rsidRPr="00F97842">
        <w:t xml:space="preserve"> tem como objetivo descrever a metodologia para dar suporte no </w:t>
      </w:r>
      <w:r w:rsidR="000C7D21" w:rsidRPr="00F97842">
        <w:t xml:space="preserve">processo </w:t>
      </w:r>
      <w:r w:rsidR="00BC69B7" w:rsidRPr="005036E5">
        <w:t>do jogo</w:t>
      </w:r>
      <w:r w:rsidRPr="5816E76D">
        <w:t>.</w:t>
      </w:r>
      <w:r w:rsidR="005605A4" w:rsidRPr="005036E5">
        <w:t xml:space="preserve"> A segunda subseção </w:t>
      </w:r>
      <w:r w:rsidR="00BC69B7" w:rsidRPr="005036E5">
        <w:t xml:space="preserve">apresenta </w:t>
      </w:r>
      <w:r w:rsidR="00213E02" w:rsidRPr="005036E5">
        <w:t xml:space="preserve">a arquitetura </w:t>
      </w:r>
      <w:r w:rsidR="00213E02" w:rsidRPr="5816E76D">
        <w:rPr>
          <w:i/>
          <w:iCs/>
        </w:rPr>
        <w:t>Model View Controller</w:t>
      </w:r>
      <w:r w:rsidR="00213E02" w:rsidRPr="005036E5">
        <w:t xml:space="preserve"> (MVC)</w:t>
      </w:r>
      <w:r w:rsidR="00213E02" w:rsidRPr="5816E76D">
        <w:rPr>
          <w:rPrChange w:id="1882" w:author="Convidado" w:date="2016-11-01T09:16:00Z">
            <w:rPr>
              <w:iCs/>
            </w:rPr>
          </w:rPrChange>
        </w:rPr>
        <w:t xml:space="preserve">, </w:t>
      </w:r>
      <w:r w:rsidR="005036E5" w:rsidRPr="78EECD5C">
        <w:rPr>
          <w:rPrChange w:id="1883" w:author="Convidado" w:date="2016-11-01T09:08:00Z">
            <w:rPr>
              <w:iCs/>
            </w:rPr>
          </w:rPrChange>
        </w:rPr>
        <w:t xml:space="preserve">base para </w:t>
      </w:r>
      <w:r w:rsidR="005036E5" w:rsidRPr="005036E5">
        <w:t>o</w:t>
      </w:r>
      <w:r w:rsidR="00BC69B7" w:rsidRPr="00F97842">
        <w:t xml:space="preserve"> desenvolvimento do</w:t>
      </w:r>
      <w:r w:rsidR="005036E5">
        <w:t xml:space="preserve"> jogo Nonda</w:t>
      </w:r>
      <w:r w:rsidRPr="5816E76D">
        <w:t>.</w:t>
      </w:r>
      <w:r w:rsidR="00953AA3">
        <w:t xml:space="preserve"> A partir da terceira subseção</w:t>
      </w:r>
      <w:r w:rsidR="008176EA">
        <w:t xml:space="preserve"> são</w:t>
      </w:r>
      <w:r w:rsidR="0071298B">
        <w:t xml:space="preserve"> descritos em detalhes, ao longo de 15 subseções, todas características do jogo que ajuda entender no ambiente de games o processo de software</w:t>
      </w:r>
      <w:r w:rsidR="0071298B" w:rsidRPr="5816E76D">
        <w:rPr>
          <w:i/>
          <w:iCs/>
          <w:rPrChange w:id="1884" w:author="Convidado" w:date="2016-11-01T09:16:00Z">
            <w:rPr>
              <w:i/>
            </w:rPr>
          </w:rPrChange>
        </w:rPr>
        <w:t xml:space="preserve"> Scrum Solo</w:t>
      </w:r>
      <w:r w:rsidR="0071298B" w:rsidRPr="5816E76D">
        <w:t>.</w:t>
      </w:r>
    </w:p>
    <w:p w14:paraId="5EE2DD01" w14:textId="77777777" w:rsidR="00D75DB6" w:rsidRPr="00F97842" w:rsidRDefault="00D75DB6" w:rsidP="00D75DB6">
      <w:pPr>
        <w:spacing w:line="360" w:lineRule="auto"/>
        <w:ind w:left="851"/>
        <w:jc w:val="both"/>
        <w:rPr>
          <w:rFonts w:cs="Arial"/>
          <w:b/>
        </w:rPr>
      </w:pPr>
    </w:p>
    <w:p w14:paraId="02C6F8B6" w14:textId="227DA83C" w:rsidR="00D75DB6" w:rsidRPr="00D10623" w:rsidRDefault="00CA774F" w:rsidP="00CF2A7B">
      <w:pPr>
        <w:pStyle w:val="StyleXX"/>
        <w:ind w:left="571" w:firstLine="280"/>
      </w:pPr>
      <w:r w:rsidRPr="00794355">
        <w:fldChar w:fldCharType="begin"/>
      </w:r>
      <w:r w:rsidRPr="00F97842">
        <w:instrText xml:space="preserve"> REF _Ref445307885 \w \h </w:instrText>
      </w:r>
      <w:r w:rsidR="00AA0F08" w:rsidRPr="00F97842">
        <w:instrText xml:space="preserve"> \* MERGEFORMAT </w:instrText>
      </w:r>
      <w:r w:rsidRPr="00794355">
        <w:fldChar w:fldCharType="separate"/>
      </w:r>
      <w:r w:rsidR="00742232">
        <w:t>5.1</w:t>
      </w:r>
      <w:r w:rsidRPr="00794355">
        <w:fldChar w:fldCharType="end"/>
      </w:r>
      <w:r w:rsidR="00D75DB6" w:rsidRPr="00F97842">
        <w:tab/>
      </w:r>
      <w:r w:rsidR="000626F7">
        <w:tab/>
      </w:r>
      <w:r w:rsidR="00BC69B7" w:rsidRPr="00A72CEB">
        <w:t xml:space="preserve">Processo de Software </w:t>
      </w:r>
      <w:r w:rsidR="00BC69B7" w:rsidRPr="5816E76D">
        <w:rPr>
          <w:i/>
          <w:iCs/>
        </w:rPr>
        <w:t>Scrum Solo</w:t>
      </w:r>
    </w:p>
    <w:p w14:paraId="14A7D9AA" w14:textId="77777777" w:rsidR="00F30B53" w:rsidRPr="00F97842" w:rsidRDefault="00F30B53" w:rsidP="00913F3D">
      <w:pPr>
        <w:pStyle w:val="CapitulosXX"/>
      </w:pPr>
    </w:p>
    <w:p w14:paraId="289FA03C" w14:textId="40C0A682" w:rsidR="00BC69B7" w:rsidRPr="00A60AE0" w:rsidRDefault="004655BE" w:rsidP="00BC69B7">
      <w:pPr>
        <w:pStyle w:val="TextodoTrabalho"/>
      </w:pPr>
      <w:r>
        <w:t>Esse projeto</w:t>
      </w:r>
      <w:r w:rsidR="00224A9F" w:rsidRPr="004655BE">
        <w:rPr>
          <w:color w:val="auto"/>
        </w:rPr>
        <w:t xml:space="preserve"> </w:t>
      </w:r>
      <w:r w:rsidR="00A60AE0" w:rsidRPr="004655BE">
        <w:rPr>
          <w:color w:val="auto"/>
        </w:rPr>
        <w:t>foi</w:t>
      </w:r>
      <w:commentRangeStart w:id="1885"/>
      <w:commentRangeStart w:id="1886"/>
      <w:r w:rsidR="00224A9F" w:rsidRPr="004655BE">
        <w:rPr>
          <w:color w:val="auto"/>
        </w:rPr>
        <w:t xml:space="preserve"> </w:t>
      </w:r>
      <w:commentRangeEnd w:id="1885"/>
      <w:r w:rsidR="00224A9F" w:rsidRPr="004655BE">
        <w:rPr>
          <w:rStyle w:val="CommentReference"/>
          <w:color w:val="auto"/>
        </w:rPr>
        <w:commentReference w:id="1885"/>
      </w:r>
      <w:commentRangeEnd w:id="1886"/>
      <w:r w:rsidR="00A60AE0" w:rsidRPr="00A60AE0">
        <w:rPr>
          <w:rStyle w:val="CommentReference"/>
          <w:rFonts w:ascii="Arial" w:eastAsiaTheme="minorHAnsi" w:hAnsi="Arial"/>
          <w:color w:val="auto"/>
        </w:rPr>
        <w:commentReference w:id="1886"/>
      </w:r>
      <w:r w:rsidR="00224A9F" w:rsidRPr="00F97842">
        <w:t>desenvolvid</w:t>
      </w:r>
      <w:r>
        <w:t>o</w:t>
      </w:r>
      <w:r w:rsidR="00BC69B7" w:rsidRPr="00F97842">
        <w:t xml:space="preserve"> de acordo com </w:t>
      </w:r>
      <w:r w:rsidR="007B5855" w:rsidRPr="00F97842">
        <w:t>o</w:t>
      </w:r>
      <w:r w:rsidR="00BC69B7" w:rsidRPr="5816E76D">
        <w:t xml:space="preserve"> </w:t>
      </w:r>
      <w:r w:rsidR="00BC69B7" w:rsidRPr="5816E76D">
        <w:rPr>
          <w:i/>
          <w:iCs/>
        </w:rPr>
        <w:t>framework</w:t>
      </w:r>
      <w:r w:rsidR="00BC69B7" w:rsidRPr="5816E76D">
        <w:t xml:space="preserve"> </w:t>
      </w:r>
      <w:r w:rsidR="000F0AD2" w:rsidRPr="00F97842">
        <w:t>S</w:t>
      </w:r>
      <w:r w:rsidR="00BC69B7" w:rsidRPr="5816E76D">
        <w:rPr>
          <w:i/>
          <w:iCs/>
        </w:rPr>
        <w:t>crum solo</w:t>
      </w:r>
      <w:r w:rsidR="00BC69B7" w:rsidRPr="5816E76D">
        <w:t>,</w:t>
      </w:r>
      <w:r w:rsidR="003C0751" w:rsidRPr="00F97842">
        <w:t xml:space="preserve"> que tem base no </w:t>
      </w:r>
      <w:r w:rsidR="003C0751" w:rsidRPr="5816E76D">
        <w:rPr>
          <w:i/>
          <w:iCs/>
        </w:rPr>
        <w:t>Scrum</w:t>
      </w:r>
      <w:r w:rsidR="003C0751" w:rsidRPr="00F97842">
        <w:t xml:space="preserve"> e é uma </w:t>
      </w:r>
      <w:r w:rsidR="00BC69B7" w:rsidRPr="00F97842">
        <w:t xml:space="preserve">metodologia Ágil. Dentre as fases do processo estão: detalhes dos requisitos, análise &amp; design, </w:t>
      </w:r>
      <w:r w:rsidR="00887B71">
        <w:t>i</w:t>
      </w:r>
      <w:r w:rsidR="00BC69B7" w:rsidRPr="00F97842">
        <w:t>mplementação &amp; teste, aprovação do teste, reavaliar / priorizar novas tarefas.</w:t>
      </w:r>
      <w:r w:rsidR="00061BCE" w:rsidRPr="5816E76D">
        <w:t xml:space="preserve"> </w:t>
      </w:r>
      <w:r w:rsidR="00BC69B7" w:rsidRPr="00F97842">
        <w:t xml:space="preserve">Segundo JAMES, M. (2010), </w:t>
      </w:r>
      <w:r w:rsidR="00BE3F77" w:rsidRPr="00F97842">
        <w:t xml:space="preserve">no desenvolvimento de jogos, </w:t>
      </w:r>
      <w:r w:rsidR="00BC69B7" w:rsidRPr="00F97842">
        <w:t xml:space="preserve">o </w:t>
      </w:r>
      <w:r w:rsidR="00BC69B7" w:rsidRPr="5816E76D">
        <w:rPr>
          <w:i/>
          <w:iCs/>
        </w:rPr>
        <w:t xml:space="preserve">Scrum </w:t>
      </w:r>
      <w:r w:rsidR="00BC69B7" w:rsidRPr="00F97842">
        <w:t xml:space="preserve">tem início a partir do levantamento dos requisitos passando pelo análise e design do UI/UX, ambiente, personagens e animação passando pela implementação da lógica do jogo, até a fase de teste </w:t>
      </w:r>
      <w:r w:rsidR="00BE3F77" w:rsidRPr="00F97842">
        <w:t xml:space="preserve">onde finaliza </w:t>
      </w:r>
      <w:r w:rsidR="00BC69B7" w:rsidRPr="00F97842">
        <w:t>a primeira iteração</w:t>
      </w:r>
      <w:r w:rsidR="00BE3F77" w:rsidRPr="5816E76D">
        <w:t xml:space="preserve"> (</w:t>
      </w:r>
      <w:r w:rsidR="00BE3F77" w:rsidRPr="5816E76D">
        <w:rPr>
          <w:i/>
          <w:iCs/>
        </w:rPr>
        <w:t>sprint</w:t>
      </w:r>
      <w:r w:rsidR="00BE3F77" w:rsidRPr="5816E76D">
        <w:t>)</w:t>
      </w:r>
      <w:r w:rsidR="00BC69B7" w:rsidRPr="00F97842">
        <w:t xml:space="preserve">, sendo que nessa iteração o foco principal é estabelecer quais métodos, instâncias serão reaproveitados </w:t>
      </w:r>
      <w:r w:rsidR="00BC69B7" w:rsidRPr="00A60AE0">
        <w:t>para reutilizar nas demais fases. O Scrum solo, desenvolvido por professores da UTFPR-CP,</w:t>
      </w:r>
      <w:commentRangeStart w:id="1887"/>
      <w:commentRangeStart w:id="1888"/>
      <w:r w:rsidR="00BC69B7" w:rsidRPr="00A60AE0">
        <w:t xml:space="preserve"> beneficia o desenvolvedor solo e tem as boas práticas do Scrum e Personal Software Process (PSP), processo que auxilia o desenvolvedor a entender a própria performance, desenvolvendo melhorias em suas práticas de trabalho. O Scrum solo divide o projeto em várias sprints (iterações nos ciclos de desenvolvimento) que duram </w:t>
      </w:r>
      <w:commentRangeEnd w:id="1887"/>
      <w:r w:rsidR="00224A9F" w:rsidRPr="00A60AE0">
        <w:commentReference w:id="1887"/>
      </w:r>
      <w:commentRangeEnd w:id="1888"/>
      <w:r w:rsidR="00A60AE0">
        <w:rPr>
          <w:rStyle w:val="CommentReference"/>
          <w:rFonts w:ascii="Arial" w:eastAsiaTheme="minorHAnsi" w:hAnsi="Arial"/>
          <w:color w:val="auto"/>
        </w:rPr>
        <w:commentReference w:id="1888"/>
      </w:r>
      <w:r w:rsidR="00BC69B7" w:rsidRPr="00A60AE0">
        <w:t>1 semana e tem incrementos cada vez que um product</w:t>
      </w:r>
      <w:r w:rsidR="00BC69B7" w:rsidRPr="5816E76D">
        <w:t xml:space="preserve"> </w:t>
      </w:r>
      <w:r w:rsidR="00BC69B7" w:rsidRPr="00A60AE0">
        <w:t>owner identifica uma nova prioridade no product</w:t>
      </w:r>
      <w:r w:rsidR="00BC69B7" w:rsidRPr="5816E76D">
        <w:t xml:space="preserve"> </w:t>
      </w:r>
      <w:r w:rsidR="00BC69B7" w:rsidRPr="00A60AE0">
        <w:t>backlog (funcionalidades que o scrum</w:t>
      </w:r>
      <w:r w:rsidR="00BC69B7" w:rsidRPr="5816E76D">
        <w:t xml:space="preserve"> </w:t>
      </w:r>
      <w:r w:rsidR="00BC69B7" w:rsidRPr="00A60AE0">
        <w:t>team deve desenvolver no software). Durante as iterações, o desenvolvedor codifica e testa pequenas partes do projeto. O diferencial é que entrega uma fatia do software no prazo dito acima, e se necessário existe reunião para orientação entre o grupo de validação (cliente final) e o desenvolvedor e não há reuniões diárias, como acontece no Scrum</w:t>
      </w:r>
      <w:r w:rsidR="00BC69B7" w:rsidRPr="5816E76D">
        <w:t xml:space="preserve"> (</w:t>
      </w:r>
      <w:r w:rsidR="004624F9" w:rsidRPr="00A60AE0">
        <w:t xml:space="preserve">FABRI, </w:t>
      </w:r>
      <w:r w:rsidR="00BC69B7" w:rsidRPr="00A60AE0">
        <w:t>J. A.</w:t>
      </w:r>
      <w:r w:rsidR="004624F9" w:rsidRPr="00A60AE0">
        <w:t xml:space="preserve"> et al</w:t>
      </w:r>
      <w:r w:rsidR="00BC69B7" w:rsidRPr="5816E76D">
        <w:t xml:space="preserve">, </w:t>
      </w:r>
      <w:r w:rsidR="00FA00D6" w:rsidRPr="00A60AE0">
        <w:t xml:space="preserve">2016, </w:t>
      </w:r>
      <w:r w:rsidR="00BC69B7" w:rsidRPr="00A60AE0">
        <w:t>no prelo).</w:t>
      </w:r>
    </w:p>
    <w:p w14:paraId="7AA975C2" w14:textId="3B7E1155" w:rsidR="00BC69B7" w:rsidRPr="00F97842" w:rsidRDefault="00BC69B7" w:rsidP="000626F7">
      <w:pPr>
        <w:jc w:val="center"/>
      </w:pPr>
      <w:r w:rsidRPr="000626F7">
        <w:rPr>
          <w:rFonts w:eastAsia="Times New Roman"/>
          <w:noProof/>
          <w:color w:val="000000"/>
          <w:sz w:val="20"/>
          <w:szCs w:val="20"/>
        </w:rPr>
        <w:lastRenderedPageBreak/>
        <w:drawing>
          <wp:inline distT="0" distB="0" distL="0" distR="0" wp14:anchorId="52178BD0" wp14:editId="69BEA201">
            <wp:extent cx="4048358" cy="2807286"/>
            <wp:effectExtent l="0" t="0" r="0" b="12700"/>
            <wp:docPr id="5" name="Picture 5" descr="ttps://scrumsolo.files.wordpress.com/2015/09/visaogeral_scrumsol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tps://scrumsolo.files.wordpress.com/2015/09/visaogeral_scrumsolo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006" cy="288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D9CB8" w14:textId="1E784A89" w:rsidR="00BC69B7" w:rsidRPr="009624AF" w:rsidRDefault="00426398" w:rsidP="00F506DA">
      <w:pPr>
        <w:pStyle w:val="Caption"/>
      </w:pPr>
      <w:bookmarkStart w:id="1889" w:name="_Toc465799882"/>
      <w:r w:rsidRPr="78EECD5C">
        <w:rPr>
          <w:rPrChange w:id="1890" w:author="Convidado" w:date="2016-11-01T09:08:00Z">
            <w:rPr>
              <w:bCs/>
            </w:rPr>
          </w:rPrChange>
        </w:rPr>
        <w:t xml:space="preserve">Figura  </w:t>
      </w:r>
      <w:r w:rsidRPr="00493D2F">
        <w:fldChar w:fldCharType="begin"/>
      </w:r>
      <w:r w:rsidRPr="00757E1F">
        <w:instrText xml:space="preserve"> SEQ Figura_ \* ARABIC </w:instrText>
      </w:r>
      <w:r w:rsidRPr="00493D2F">
        <w:fldChar w:fldCharType="separate"/>
      </w:r>
      <w:r w:rsidR="00742232">
        <w:rPr>
          <w:noProof/>
        </w:rPr>
        <w:t>3</w:t>
      </w:r>
      <w:r w:rsidRPr="00493D2F">
        <w:fldChar w:fldCharType="end"/>
      </w:r>
      <w:r w:rsidRPr="001470A3">
        <w:t xml:space="preserve"> - Fluxo de uma sprint específica de uma entrega parcial do projeto</w:t>
      </w:r>
      <w:bookmarkEnd w:id="1889"/>
    </w:p>
    <w:p w14:paraId="3A8851A2" w14:textId="77777777" w:rsidR="00426398" w:rsidRPr="00F97842" w:rsidRDefault="00426398" w:rsidP="00913F3D">
      <w:pPr>
        <w:pStyle w:val="CapitulosXX"/>
      </w:pPr>
    </w:p>
    <w:p w14:paraId="338C648B" w14:textId="0136ACC0" w:rsidR="00BC69B7" w:rsidRPr="00F97842" w:rsidRDefault="00D75DB6" w:rsidP="00CF2A7B">
      <w:pPr>
        <w:pStyle w:val="StyleXX"/>
        <w:ind w:left="571" w:firstLine="280"/>
      </w:pPr>
      <w:r w:rsidRPr="00FA63E0">
        <w:fldChar w:fldCharType="begin"/>
      </w:r>
      <w:r w:rsidRPr="00F97842">
        <w:instrText xml:space="preserve"> REF _Ref445307909 \w \h </w:instrText>
      </w:r>
      <w:r w:rsidR="00F30B53" w:rsidRPr="00F97842">
        <w:instrText xml:space="preserve"> \* MERGEFORMAT </w:instrText>
      </w:r>
      <w:r w:rsidRPr="00FA63E0">
        <w:fldChar w:fldCharType="separate"/>
      </w:r>
      <w:r w:rsidR="00742232">
        <w:t>5.2</w:t>
      </w:r>
      <w:r w:rsidRPr="00FA63E0">
        <w:fldChar w:fldCharType="end"/>
      </w:r>
      <w:r w:rsidRPr="00F97842">
        <w:tab/>
      </w:r>
      <w:r w:rsidR="00B36F97">
        <w:tab/>
      </w:r>
      <w:r w:rsidR="00B77F99" w:rsidRPr="00F97842">
        <w:t>Padrão</w:t>
      </w:r>
      <w:r w:rsidR="00B77F99" w:rsidRPr="5816E76D">
        <w:t xml:space="preserve"> </w:t>
      </w:r>
      <w:r w:rsidR="00B77F99">
        <w:t>d</w:t>
      </w:r>
      <w:r w:rsidR="00B77F99" w:rsidRPr="00F97842">
        <w:t>e Projeto M</w:t>
      </w:r>
      <w:r w:rsidR="00B77F99">
        <w:t>VC</w:t>
      </w:r>
    </w:p>
    <w:p w14:paraId="2BFA0722" w14:textId="77777777" w:rsidR="00BC69B7" w:rsidRPr="00F97842" w:rsidRDefault="00BC69B7" w:rsidP="00BC69B7">
      <w:pPr>
        <w:pStyle w:val="TextodoTrabalho"/>
      </w:pPr>
    </w:p>
    <w:p w14:paraId="6FEA7FA1" w14:textId="574A01C9" w:rsidR="00B31E2E" w:rsidRPr="00F97842" w:rsidRDefault="00BC69B7">
      <w:pPr>
        <w:pStyle w:val="TextodoTrabalho"/>
      </w:pPr>
      <w:r w:rsidRPr="00F97842">
        <w:t xml:space="preserve">Entre os engenheiros de software e arquitetos foi amplamente aceito que a concepção de aplicações em conformidade a esses </w:t>
      </w:r>
      <w:r w:rsidRPr="5816E76D">
        <w:rPr>
          <w:i/>
          <w:iCs/>
        </w:rPr>
        <w:t>designs pattern</w:t>
      </w:r>
      <w:r w:rsidRPr="00F97842">
        <w:t xml:space="preserve"> facilitariam a reutilização da experiência e conhecimento adquiridos por </w:t>
      </w:r>
      <w:r w:rsidRPr="5816E76D">
        <w:rPr>
          <w:i/>
          <w:iCs/>
        </w:rPr>
        <w:t>experts</w:t>
      </w:r>
      <w:r w:rsidRPr="00F97842">
        <w:t xml:space="preserve"> ao longo de exaustivos esforços em desenvolver um software de alto nível no mundo real (MASOVER, 2004)</w:t>
      </w:r>
      <w:r w:rsidR="002A0790" w:rsidRPr="5816E76D">
        <w:t xml:space="preserve">. </w:t>
      </w:r>
      <w:r w:rsidR="004B785A" w:rsidRPr="00F97842">
        <w:t>A arquitetura</w:t>
      </w:r>
      <w:r w:rsidR="004B785A" w:rsidRPr="5816E76D">
        <w:t xml:space="preserve"> </w:t>
      </w:r>
      <w:r w:rsidR="008F47F1" w:rsidRPr="5816E76D">
        <w:rPr>
          <w:i/>
          <w:iCs/>
        </w:rPr>
        <w:t>Model</w:t>
      </w:r>
      <w:r w:rsidR="008F47F1" w:rsidRPr="5816E76D">
        <w:t xml:space="preserve"> </w:t>
      </w:r>
      <w:r w:rsidR="008F47F1" w:rsidRPr="5816E76D">
        <w:rPr>
          <w:i/>
          <w:iCs/>
        </w:rPr>
        <w:t>View</w:t>
      </w:r>
      <w:r w:rsidR="008F47F1" w:rsidRPr="5816E76D">
        <w:t xml:space="preserve"> </w:t>
      </w:r>
      <w:r w:rsidR="008F47F1" w:rsidRPr="00F97842">
        <w:t>C</w:t>
      </w:r>
      <w:r w:rsidR="008F47F1" w:rsidRPr="5816E76D">
        <w:rPr>
          <w:i/>
          <w:iCs/>
        </w:rPr>
        <w:t>ontroller</w:t>
      </w:r>
      <w:r w:rsidR="008F47F1" w:rsidRPr="000626F7">
        <w:t xml:space="preserve"> – MVC – </w:t>
      </w:r>
      <w:r w:rsidR="00F41003" w:rsidRPr="00F97842">
        <w:t xml:space="preserve">justifica </w:t>
      </w:r>
      <w:r w:rsidR="008F47F1" w:rsidRPr="00F97842">
        <w:t>a afirmação do Masover (2004) e o</w:t>
      </w:r>
      <w:r w:rsidR="009040FF" w:rsidRPr="00F97842">
        <w:t xml:space="preserve"> fluxograma </w:t>
      </w:r>
      <w:r w:rsidR="00152382" w:rsidRPr="5816E76D">
        <w:t>(</w:t>
      </w:r>
      <w:r w:rsidR="001741C5">
        <w:fldChar w:fldCharType="begin"/>
      </w:r>
      <w:r w:rsidR="001741C5">
        <w:instrText xml:space="preserve"> REF _Ref464422993 \h </w:instrText>
      </w:r>
      <w:r w:rsidR="001741C5">
        <w:fldChar w:fldCharType="separate"/>
      </w:r>
      <w:ins w:id="1891" w:author="Elias De Moraes Fernandes" w:date="2016-11-02T21:28:00Z">
        <w:r w:rsidR="00742232" w:rsidRPr="00245224">
          <w:t xml:space="preserve">Figura </w:t>
        </w:r>
        <w:r w:rsidR="00742232">
          <w:rPr>
            <w:noProof/>
          </w:rPr>
          <w:t>4</w:t>
        </w:r>
      </w:ins>
      <w:ins w:id="1892" w:author="Elias De Moraes Fernandes" w:date="2016-11-02T01:26:00Z">
        <w:del w:id="1893" w:author="Elias De Moraes Fernandes" w:date="2016-11-02T21:23:00Z">
          <w:r w:rsidR="00820B39" w:rsidRPr="00245224" w:rsidDel="00F506DA">
            <w:delText xml:space="preserve">Figura </w:delText>
          </w:r>
          <w:r w:rsidR="00820B39" w:rsidDel="00F506DA">
            <w:rPr>
              <w:noProof/>
            </w:rPr>
            <w:delText>4</w:delText>
          </w:r>
        </w:del>
      </w:ins>
      <w:del w:id="1894" w:author="Elias De Moraes Fernandes" w:date="2016-11-02T21:23:00Z">
        <w:r w:rsidR="00D061FC" w:rsidRPr="00245224" w:rsidDel="00F506DA">
          <w:delText xml:space="preserve">Figura </w:delText>
        </w:r>
        <w:r w:rsidR="00D061FC" w:rsidDel="00F506DA">
          <w:rPr>
            <w:noProof/>
          </w:rPr>
          <w:delText>4</w:delText>
        </w:r>
      </w:del>
      <w:r w:rsidR="001741C5">
        <w:fldChar w:fldCharType="end"/>
      </w:r>
      <w:r w:rsidR="00152382" w:rsidRPr="5816E76D">
        <w:t>)</w:t>
      </w:r>
      <w:r w:rsidR="001741C5" w:rsidRPr="5816E76D">
        <w:t xml:space="preserve"> </w:t>
      </w:r>
      <w:r w:rsidR="008F47F1" w:rsidRPr="00F97842">
        <w:t xml:space="preserve">possibilita a compreensão do reuso da experiência </w:t>
      </w:r>
      <w:r w:rsidR="00FB6A36">
        <w:t xml:space="preserve">por meio </w:t>
      </w:r>
      <w:commentRangeStart w:id="1895"/>
      <w:r w:rsidR="008F47F1" w:rsidRPr="00F97842">
        <w:t>da</w:t>
      </w:r>
      <w:commentRangeEnd w:id="1895"/>
      <w:r>
        <w:rPr>
          <w:rStyle w:val="CommentReference"/>
        </w:rPr>
        <w:commentReference w:id="1895"/>
      </w:r>
      <w:r w:rsidR="008F47F1" w:rsidRPr="00F97842">
        <w:t xml:space="preserve"> divisão das três camadas de aplicação</w:t>
      </w:r>
      <w:r w:rsidR="002A0790" w:rsidRPr="00F97842">
        <w:t xml:space="preserve"> Modelo de Negócio, Interface de Usuário e Lógica de programação</w:t>
      </w:r>
      <w:r w:rsidR="009715CB" w:rsidRPr="5816E76D">
        <w:t>.</w:t>
      </w:r>
      <w:r w:rsidR="002A0790" w:rsidRPr="5816E76D">
        <w:t xml:space="preserve"> </w:t>
      </w:r>
      <w:r w:rsidR="005E17E6" w:rsidRPr="00F97842">
        <w:t>Em geral, o modelo gerencia os dados do software, a Interface</w:t>
      </w:r>
      <w:r w:rsidR="005E17E6" w:rsidRPr="5816E76D">
        <w:t xml:space="preserve"> </w:t>
      </w:r>
      <w:r w:rsidR="005E17E6" w:rsidRPr="00F97842">
        <w:t>é a camada de apresentação para o usuário e a Lógica trata os eventos para a interface (YONGLEI, 2002)</w:t>
      </w:r>
      <w:r w:rsidR="005E17E6" w:rsidRPr="5816E76D">
        <w:t xml:space="preserve">. </w:t>
      </w:r>
    </w:p>
    <w:p w14:paraId="6E9E5966" w14:textId="70A16643" w:rsidR="00BC69B7" w:rsidRPr="00F97842" w:rsidRDefault="00BC69B7" w:rsidP="00B25B22">
      <w:pPr>
        <w:pStyle w:val="CapitulosXXX"/>
      </w:pPr>
      <w:r w:rsidRPr="00FA63E0">
        <w:rPr>
          <w:noProof/>
          <w:lang w:val="en-US"/>
        </w:rPr>
        <w:lastRenderedPageBreak/>
        <w:drawing>
          <wp:inline distT="0" distB="0" distL="0" distR="0" wp14:anchorId="5116238A" wp14:editId="595E3F92">
            <wp:extent cx="4471035" cy="3130563"/>
            <wp:effectExtent l="0" t="0" r="0" b="0"/>
            <wp:docPr id="4" name="Picture 4" descr="../../../Jogo%20Compostagem/TCC%20/mvc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Jogo%20Compostagem/TCC%20/mvc1.gif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727" cy="319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88442" w14:textId="45F4E739" w:rsidR="00BC69B7" w:rsidRPr="00F97842" w:rsidRDefault="00BC69B7" w:rsidP="00F506DA">
      <w:pPr>
        <w:pStyle w:val="Caption"/>
      </w:pPr>
      <w:bookmarkStart w:id="1896" w:name="_Ref464422993"/>
      <w:bookmarkStart w:id="1897" w:name="_Toc465799883"/>
      <w:r w:rsidRPr="00245224">
        <w:t xml:space="preserve">Figura </w:t>
      </w:r>
      <w:r w:rsidR="00AF47FF" w:rsidRPr="00E76C4D">
        <w:fldChar w:fldCharType="begin"/>
      </w:r>
      <w:r w:rsidR="00AF47FF">
        <w:instrText xml:space="preserve"> SEQ Figura_ \* ARABIC </w:instrText>
      </w:r>
      <w:r w:rsidR="00AF47FF" w:rsidRPr="00E76C4D">
        <w:fldChar w:fldCharType="separate"/>
      </w:r>
      <w:r w:rsidR="00742232">
        <w:rPr>
          <w:noProof/>
        </w:rPr>
        <w:t>4</w:t>
      </w:r>
      <w:r w:rsidR="00AF47FF" w:rsidRPr="00E76C4D">
        <w:fldChar w:fldCharType="end"/>
      </w:r>
      <w:bookmarkEnd w:id="1896"/>
      <w:r w:rsidRPr="00D02D02">
        <w:t xml:space="preserve"> </w:t>
      </w:r>
      <w:r w:rsidRPr="00F97842">
        <w:t>– Fluxograma de camadas do MVC</w:t>
      </w:r>
      <w:bookmarkEnd w:id="1897"/>
      <w:r w:rsidRPr="00F97842">
        <w:t xml:space="preserve"> </w:t>
      </w:r>
    </w:p>
    <w:p w14:paraId="4C56A886" w14:textId="1DF333FA" w:rsidR="00BC69B7" w:rsidRPr="00F97842" w:rsidRDefault="00182A64">
      <w:pPr>
        <w:pStyle w:val="Caption"/>
      </w:pPr>
      <w:r w:rsidRPr="38229447">
        <w:t>(</w:t>
      </w:r>
      <w:r w:rsidR="00612D99" w:rsidRPr="00F97842">
        <w:t>MASOVER</w:t>
      </w:r>
      <w:r w:rsidR="00C734F2" w:rsidRPr="38229447">
        <w:t>,</w:t>
      </w:r>
      <w:r w:rsidR="00EA7041" w:rsidRPr="38229447">
        <w:t xml:space="preserve"> </w:t>
      </w:r>
      <w:r w:rsidR="00C734F2" w:rsidRPr="00F97842">
        <w:t>201</w:t>
      </w:r>
      <w:r w:rsidR="00EA7041" w:rsidRPr="00F97842">
        <w:t>4</w:t>
      </w:r>
      <w:r w:rsidR="00C734F2" w:rsidRPr="38229447">
        <w:t>)</w:t>
      </w:r>
    </w:p>
    <w:p w14:paraId="338C00A3" w14:textId="77777777" w:rsidR="00BC69B7" w:rsidRPr="00F97842" w:rsidRDefault="00BC69B7" w:rsidP="00BC69B7">
      <w:pPr>
        <w:pStyle w:val="CapitulosXX"/>
      </w:pPr>
    </w:p>
    <w:p w14:paraId="0F77C9AE" w14:textId="2627A910" w:rsidR="00512160" w:rsidRDefault="00BC69B7" w:rsidP="000626F7">
      <w:pPr>
        <w:pStyle w:val="TextodoTrabalho"/>
      </w:pPr>
      <w:r w:rsidRPr="00F97842">
        <w:t>Trazendo o MVC para o desenvolvimento de games, é notório dizer que o fluxo de requisições está sempre na espera de uma ação do usuário ou em uma condição de disparo, seguido do envio da notificação desses eventos para a lógica do jogo que responde na conformidade dos eventos relacionados à ação disparada no início. Essa metodologia introduz outra camada de abstração que ajuda no planejamento do software. Quando divide em dados, interface e decisões há uma redução de numero de arquivos que consequentemente reduzem a complexidade de adicionar funcionalidades ou corrigir problemas (COSTA, 2015).</w:t>
      </w:r>
      <w:r w:rsidR="00D75DB6" w:rsidRPr="1E764999">
        <w:t xml:space="preserve"> </w:t>
      </w:r>
    </w:p>
    <w:p w14:paraId="7417F372" w14:textId="77777777" w:rsidR="00B946BC" w:rsidRPr="00F97842" w:rsidRDefault="00B946BC" w:rsidP="003F65A0">
      <w:pPr>
        <w:pStyle w:val="TextodoTrabalho"/>
        <w:ind w:firstLine="0"/>
      </w:pPr>
    </w:p>
    <w:p w14:paraId="6BF7D29B" w14:textId="33CA995C" w:rsidR="005A3E1D" w:rsidRPr="00F97842" w:rsidRDefault="00CA774F" w:rsidP="00CF2A7B">
      <w:pPr>
        <w:pStyle w:val="StyleXX"/>
        <w:ind w:left="571" w:firstLine="280"/>
      </w:pPr>
      <w:r w:rsidRPr="00FA63E0">
        <w:fldChar w:fldCharType="begin"/>
      </w:r>
      <w:r w:rsidRPr="00F97842">
        <w:instrText xml:space="preserve"> REF _Ref445393447 \w \h </w:instrText>
      </w:r>
      <w:r w:rsidR="00867A1B" w:rsidRPr="00F97842">
        <w:instrText xml:space="preserve"> \* MERGEFORMAT </w:instrText>
      </w:r>
      <w:r w:rsidRPr="00FA63E0">
        <w:fldChar w:fldCharType="separate"/>
      </w:r>
      <w:r w:rsidR="00742232">
        <w:t>5.3</w:t>
      </w:r>
      <w:r w:rsidRPr="00FA63E0">
        <w:fldChar w:fldCharType="end"/>
      </w:r>
      <w:r w:rsidR="00171F7F" w:rsidRPr="00F97842">
        <w:tab/>
      </w:r>
      <w:r w:rsidR="000626F7">
        <w:tab/>
      </w:r>
      <w:r w:rsidR="004F1D35" w:rsidRPr="00F97842">
        <w:t>Gênero</w:t>
      </w:r>
      <w:r w:rsidR="003F65A0">
        <w:t xml:space="preserve"> do Jogo</w:t>
      </w:r>
    </w:p>
    <w:p w14:paraId="1320A660" w14:textId="77777777" w:rsidR="00115823" w:rsidRPr="00F97842" w:rsidRDefault="00115823" w:rsidP="00913F3D">
      <w:pPr>
        <w:pStyle w:val="TextodoTrabalho"/>
      </w:pPr>
    </w:p>
    <w:p w14:paraId="3A78F311" w14:textId="6BCC4687" w:rsidR="003610EE" w:rsidRPr="00F97842" w:rsidRDefault="003610EE" w:rsidP="00913F3D">
      <w:pPr>
        <w:pStyle w:val="TextodoTrabalho"/>
      </w:pPr>
      <w:r w:rsidRPr="00F97842">
        <w:t xml:space="preserve">O jogo é </w:t>
      </w:r>
      <w:r w:rsidR="00A607A3" w:rsidRPr="00F97842">
        <w:t xml:space="preserve">uma combinação de </w:t>
      </w:r>
      <w:r w:rsidR="005631FB" w:rsidRPr="00F97842">
        <w:t>dois estilos</w:t>
      </w:r>
      <w:r w:rsidR="00A607A3" w:rsidRPr="5816E76D">
        <w:t>:</w:t>
      </w:r>
      <w:r w:rsidRPr="5816E76D">
        <w:t xml:space="preserve"> </w:t>
      </w:r>
      <w:r w:rsidRPr="5816E76D">
        <w:rPr>
          <w:i/>
          <w:iCs/>
        </w:rPr>
        <w:t>puzzle</w:t>
      </w:r>
      <w:r w:rsidR="00A607A3" w:rsidRPr="00F97842">
        <w:t xml:space="preserve"> e </w:t>
      </w:r>
      <w:r w:rsidR="00A607A3" w:rsidRPr="5816E76D">
        <w:rPr>
          <w:i/>
          <w:iCs/>
        </w:rPr>
        <w:t>non-stop running</w:t>
      </w:r>
      <w:r w:rsidR="005631FB" w:rsidRPr="5816E76D">
        <w:t xml:space="preserve">. </w:t>
      </w:r>
      <w:r w:rsidR="00E70ACE" w:rsidRPr="00F97842">
        <w:t>O primeiro</w:t>
      </w:r>
      <w:r w:rsidR="0069245A" w:rsidRPr="00F97842">
        <w:t xml:space="preserve"> estilo</w:t>
      </w:r>
      <w:r w:rsidR="00E70ACE" w:rsidRPr="5816E76D">
        <w:t xml:space="preserve"> </w:t>
      </w:r>
      <w:r w:rsidR="005631FB" w:rsidRPr="00F97842">
        <w:t>é apropriado</w:t>
      </w:r>
      <w:r w:rsidRPr="00F97842">
        <w:t xml:space="preserve"> pela arte de</w:t>
      </w:r>
      <w:r w:rsidR="005631FB" w:rsidRPr="00F97842">
        <w:t xml:space="preserve"> for</w:t>
      </w:r>
      <w:r w:rsidR="00115823" w:rsidRPr="00F97842">
        <w:t>ç</w:t>
      </w:r>
      <w:r w:rsidR="005631FB" w:rsidRPr="00F97842">
        <w:t>ar o raciocínio do jogador</w:t>
      </w:r>
      <w:r w:rsidRPr="00F97842">
        <w:t xml:space="preserve"> antes de efetuar uma ação que resulte uma reação da parte lógica</w:t>
      </w:r>
      <w:r w:rsidR="005631FB" w:rsidRPr="00F97842">
        <w:t xml:space="preserve"> do game</w:t>
      </w:r>
      <w:r w:rsidRPr="5816E76D">
        <w:t>.</w:t>
      </w:r>
      <w:r w:rsidR="00902863" w:rsidRPr="5816E76D">
        <w:t xml:space="preserve"> </w:t>
      </w:r>
      <w:r w:rsidR="003B7DC4" w:rsidRPr="00F97842">
        <w:t>O segundo</w:t>
      </w:r>
      <w:r w:rsidR="00280AFD" w:rsidRPr="5816E76D">
        <w:t>,</w:t>
      </w:r>
      <w:r w:rsidR="003B7DC4" w:rsidRPr="5816E76D">
        <w:t xml:space="preserve"> </w:t>
      </w:r>
      <w:r w:rsidR="00E70ACE" w:rsidRPr="00F97842">
        <w:t xml:space="preserve">implica que o jogador não terá domínio sobre </w:t>
      </w:r>
      <w:r w:rsidR="005674E7" w:rsidRPr="00F97842">
        <w:t>a velocidade</w:t>
      </w:r>
      <w:r w:rsidR="00E70ACE" w:rsidRPr="00F97842">
        <w:t xml:space="preserve"> do personagem</w:t>
      </w:r>
      <w:r w:rsidR="008B1584" w:rsidRPr="00F97842">
        <w:t xml:space="preserve">, ou seja, o </w:t>
      </w:r>
      <w:r w:rsidR="008766BA" w:rsidRPr="00F97842">
        <w:t xml:space="preserve">mesmo </w:t>
      </w:r>
      <w:r w:rsidR="008B1584" w:rsidRPr="00F97842">
        <w:t xml:space="preserve">está sempre </w:t>
      </w:r>
      <w:r w:rsidR="00267CF7" w:rsidRPr="00F97842">
        <w:t>em moviment</w:t>
      </w:r>
      <w:r w:rsidR="008B1584" w:rsidRPr="00F97842">
        <w:t>o</w:t>
      </w:r>
      <w:r w:rsidR="00E70ACE" w:rsidRPr="5816E76D">
        <w:t xml:space="preserve">. </w:t>
      </w:r>
      <w:r w:rsidR="008B1584" w:rsidRPr="00F97842">
        <w:t>Para</w:t>
      </w:r>
      <w:r w:rsidR="00E70ACE" w:rsidRPr="00F97842">
        <w:t xml:space="preserve"> mudar </w:t>
      </w:r>
      <w:r w:rsidR="00EB523D" w:rsidRPr="00F97842">
        <w:t xml:space="preserve">de </w:t>
      </w:r>
      <w:r w:rsidR="00E70ACE" w:rsidRPr="00F97842">
        <w:t>direção</w:t>
      </w:r>
      <w:r w:rsidR="00280AFD" w:rsidRPr="00F97842">
        <w:t xml:space="preserve"> do personagem,</w:t>
      </w:r>
      <w:r w:rsidR="00E70ACE" w:rsidRPr="00F97842">
        <w:t xml:space="preserve"> o jogador precisará </w:t>
      </w:r>
      <w:r w:rsidR="00B75BE6" w:rsidRPr="00F97842">
        <w:t>deslizar na parte esquerda</w:t>
      </w:r>
      <w:r w:rsidR="00280AFD" w:rsidRPr="00F97842">
        <w:t xml:space="preserve"> da</w:t>
      </w:r>
      <w:r w:rsidR="00E70ACE" w:rsidRPr="00F97842">
        <w:t xml:space="preserve"> tela</w:t>
      </w:r>
      <w:r w:rsidR="00B75BE6" w:rsidRPr="00F97842">
        <w:t xml:space="preserve"> (ver Seção </w:t>
      </w:r>
      <w:r w:rsidR="00096340">
        <w:fldChar w:fldCharType="begin"/>
      </w:r>
      <w:r w:rsidR="00096340">
        <w:instrText xml:space="preserve"> REF _Ref465197321 \r \h </w:instrText>
      </w:r>
      <w:r w:rsidR="00096340">
        <w:fldChar w:fldCharType="separate"/>
      </w:r>
      <w:r w:rsidR="00742232">
        <w:t>5.8.2</w:t>
      </w:r>
      <w:r w:rsidR="00096340">
        <w:fldChar w:fldCharType="end"/>
      </w:r>
      <w:r w:rsidR="00B75BE6" w:rsidRPr="5816E76D">
        <w:t>)</w:t>
      </w:r>
      <w:r w:rsidR="007D161D" w:rsidRPr="5816E76D">
        <w:t>.</w:t>
      </w:r>
    </w:p>
    <w:p w14:paraId="1B7DF717" w14:textId="77777777" w:rsidR="004F1D35" w:rsidRPr="00FA63E0" w:rsidRDefault="004F1D35" w:rsidP="000626F7">
      <w:pPr>
        <w:pStyle w:val="TextodoTrabalho"/>
      </w:pPr>
    </w:p>
    <w:p w14:paraId="3D9AF299" w14:textId="77777777" w:rsidR="00DB4338" w:rsidRDefault="00DB4338">
      <w:pPr>
        <w:spacing w:after="200" w:line="276" w:lineRule="auto"/>
        <w:rPr>
          <w:rFonts w:eastAsia="Times New Roman" w:cs="Arial"/>
          <w:b/>
          <w:color w:val="000000"/>
          <w:lang w:val="pt-BR"/>
        </w:rPr>
      </w:pPr>
      <w:r>
        <w:br w:type="page"/>
      </w:r>
    </w:p>
    <w:p w14:paraId="75221E78" w14:textId="0A35661C" w:rsidR="005A3E1D" w:rsidRPr="00F97842" w:rsidRDefault="00030990" w:rsidP="00820B39">
      <w:pPr>
        <w:pStyle w:val="StyleXX"/>
        <w:ind w:left="571" w:firstLine="280"/>
      </w:pPr>
      <w:r w:rsidRPr="00D10623">
        <w:lastRenderedPageBreak/>
        <w:fldChar w:fldCharType="begin"/>
      </w:r>
      <w:r w:rsidRPr="00F97842">
        <w:instrText xml:space="preserve"> REF _Ref445393476 \w \h </w:instrText>
      </w:r>
      <w:r w:rsidR="00931214" w:rsidRPr="00F97842">
        <w:instrText xml:space="preserve"> \* MERGEFORMAT </w:instrText>
      </w:r>
      <w:r w:rsidRPr="00D10623">
        <w:fldChar w:fldCharType="separate"/>
      </w:r>
      <w:r w:rsidR="00742232">
        <w:t>5.4</w:t>
      </w:r>
      <w:r w:rsidRPr="00D10623">
        <w:fldChar w:fldCharType="end"/>
      </w:r>
      <w:r w:rsidR="00FB5B7C" w:rsidRPr="00F97842">
        <w:tab/>
      </w:r>
      <w:r w:rsidR="000626F7">
        <w:tab/>
      </w:r>
      <w:r w:rsidR="00B946BC" w:rsidRPr="00F97842">
        <w:t>Enredo</w:t>
      </w:r>
    </w:p>
    <w:p w14:paraId="669B63F9" w14:textId="77777777" w:rsidR="00115823" w:rsidRPr="00F97842" w:rsidRDefault="00115823" w:rsidP="00913F3D">
      <w:pPr>
        <w:pStyle w:val="TextodoTrabalho"/>
      </w:pPr>
    </w:p>
    <w:p w14:paraId="1CE8B86C" w14:textId="77777777" w:rsidR="00B946BC" w:rsidRPr="00F97842" w:rsidRDefault="00B946BC" w:rsidP="00913F3D">
      <w:pPr>
        <w:pStyle w:val="TextodoTrabalho"/>
      </w:pPr>
      <w:r w:rsidRPr="00F97842">
        <w:t xml:space="preserve">A história da minhoca Nonda acontece no minhocário da UTFPR, que fica sob a responsabilidade da Professora Ana. </w:t>
      </w:r>
    </w:p>
    <w:p w14:paraId="26F7B9BD" w14:textId="77777777" w:rsidR="00B946BC" w:rsidRPr="00F97842" w:rsidRDefault="00B946BC" w:rsidP="00913F3D">
      <w:pPr>
        <w:pStyle w:val="TextodoTrabalho"/>
      </w:pPr>
      <w:r w:rsidRPr="00F97842">
        <w:t xml:space="preserve">Ana educa a todos através de palestras como deve ser feito a vermicompostagem corretamente dentro da sala de aula ou fora, como no pátio da UTFPR ou no minhocário, onde Nonda trabalha. </w:t>
      </w:r>
    </w:p>
    <w:p w14:paraId="089D4B79" w14:textId="3EB1DA40" w:rsidR="00B946BC" w:rsidRPr="00F97842" w:rsidRDefault="00B946BC" w:rsidP="00913F3D">
      <w:pPr>
        <w:pStyle w:val="TextodoTrabalho"/>
      </w:pPr>
      <w:r w:rsidRPr="00F97842">
        <w:t>O minhocário</w:t>
      </w:r>
      <w:r w:rsidRPr="5816E76D">
        <w:t xml:space="preserve"> (</w:t>
      </w:r>
      <w:r w:rsidRPr="5816E76D">
        <w:rPr>
          <w:i/>
          <w:iCs/>
        </w:rPr>
        <w:t>level design</w:t>
      </w:r>
      <w:r w:rsidRPr="00F97842">
        <w:t>) é composto por plataformas, que caracteriza o labirinto, e o objetivo de Nonda é cuidar para</w:t>
      </w:r>
      <w:r w:rsidR="00AC3A3F" w:rsidRPr="00F97842">
        <w:t xml:space="preserve"> que</w:t>
      </w:r>
      <w:r w:rsidRPr="00F97842">
        <w:t xml:space="preserve"> nenhum inimigo tome posse e reproduza ou infecte a caixa de terra com agente ecotóxico. Para que Nonda continue produzindo </w:t>
      </w:r>
      <w:r w:rsidR="00985E15" w:rsidRPr="00F97842">
        <w:t>biofertilizantes de</w:t>
      </w:r>
      <w:r w:rsidRPr="00F97842">
        <w:t xml:space="preserve"> qualidade </w:t>
      </w:r>
      <w:r w:rsidR="006E2115" w:rsidRPr="00F97842">
        <w:t xml:space="preserve">(criando húmus ao defecar) </w:t>
      </w:r>
      <w:r w:rsidRPr="00F97842">
        <w:t xml:space="preserve">e continue sempre forte, a Professora Ana sempre abastece a caixa de Nonda com resíduos orgânicos. </w:t>
      </w:r>
    </w:p>
    <w:p w14:paraId="6403FE84" w14:textId="07C29D41" w:rsidR="00B946BC" w:rsidRPr="00F97842" w:rsidRDefault="00B946BC" w:rsidP="00913F3D">
      <w:pPr>
        <w:pStyle w:val="TextodoTrabalho"/>
      </w:pPr>
      <w:r w:rsidRPr="00F97842">
        <w:t xml:space="preserve">O jogo conta com 3 </w:t>
      </w:r>
      <w:commentRangeStart w:id="1898"/>
      <w:commentRangeStart w:id="1899"/>
      <w:r w:rsidR="00A954E6">
        <w:t>predadore</w:t>
      </w:r>
      <w:r w:rsidRPr="00F97842">
        <w:t>s</w:t>
      </w:r>
      <w:commentRangeEnd w:id="1898"/>
      <w:r w:rsidR="00115823" w:rsidRPr="00F97842">
        <w:rPr>
          <w:rFonts w:asciiTheme="minorHAnsi" w:eastAsiaTheme="minorHAnsi" w:hAnsiTheme="minorHAnsi" w:cstheme="minorBidi"/>
          <w:color w:val="auto"/>
        </w:rPr>
        <w:commentReference w:id="1898"/>
      </w:r>
      <w:commentRangeEnd w:id="1899"/>
      <w:r w:rsidR="00A954E6">
        <w:rPr>
          <w:rStyle w:val="CommentReference"/>
          <w:rFonts w:eastAsiaTheme="minorHAnsi"/>
          <w:color w:val="auto"/>
        </w:rPr>
        <w:commentReference w:id="1899"/>
      </w:r>
      <w:r w:rsidRPr="00F97842">
        <w:t>, que são</w:t>
      </w:r>
      <w:r w:rsidR="007347E6" w:rsidRPr="5816E76D">
        <w:t>:</w:t>
      </w:r>
      <w:r w:rsidRPr="00F97842">
        <w:t xml:space="preserve"> o pássaro, o sanguessuga e a formiga. Cada um destes possui poderes diferentes, podendo ser mais lento, porém o dano é maior, como por exemplo o sanguessuga, ou rápido e invasor, como o caso do pássaro. A formiga terá uma colônia (carreira) de formigas que poderão atacar Nonda</w:t>
      </w:r>
      <w:r w:rsidRPr="5816E76D">
        <w:t xml:space="preserve">. </w:t>
      </w:r>
    </w:p>
    <w:p w14:paraId="0355981D" w14:textId="77777777" w:rsidR="000B6275" w:rsidRPr="00F97842" w:rsidRDefault="000B6275" w:rsidP="00D87579">
      <w:pPr>
        <w:pStyle w:val="StyleXX"/>
      </w:pPr>
    </w:p>
    <w:p w14:paraId="1AA52CAC" w14:textId="251B2FAA" w:rsidR="0016122A" w:rsidRPr="00F97842" w:rsidRDefault="00030990" w:rsidP="00CF2A7B">
      <w:pPr>
        <w:pStyle w:val="StyleXX"/>
        <w:ind w:left="571" w:firstLine="280"/>
      </w:pPr>
      <w:r w:rsidRPr="00FA63E0">
        <w:fldChar w:fldCharType="begin"/>
      </w:r>
      <w:r w:rsidRPr="00F97842">
        <w:instrText xml:space="preserve"> REF _Ref445393494 \w \h </w:instrText>
      </w:r>
      <w:r w:rsidR="00581E64" w:rsidRPr="00F97842">
        <w:instrText xml:space="preserve"> \* MERGEFORMAT </w:instrText>
      </w:r>
      <w:r w:rsidRPr="00FA63E0">
        <w:fldChar w:fldCharType="separate"/>
      </w:r>
      <w:r w:rsidR="00742232">
        <w:t>5.5</w:t>
      </w:r>
      <w:r w:rsidRPr="00FA63E0">
        <w:fldChar w:fldCharType="end"/>
      </w:r>
      <w:r w:rsidR="00FB5B7C" w:rsidRPr="00F97842">
        <w:tab/>
      </w:r>
      <w:r w:rsidR="000626F7">
        <w:tab/>
      </w:r>
      <w:commentRangeStart w:id="1900"/>
      <w:r w:rsidR="00B946BC" w:rsidRPr="00F97842">
        <w:t>Storyboard</w:t>
      </w:r>
      <w:commentRangeEnd w:id="1900"/>
      <w:r w:rsidR="00370E18">
        <w:rPr>
          <w:rStyle w:val="CommentReference"/>
          <w:rFonts w:ascii="Arial" w:eastAsiaTheme="minorHAnsi" w:hAnsi="Arial" w:cs="Times New Roman"/>
          <w:b/>
          <w:color w:val="auto"/>
        </w:rPr>
        <w:commentReference w:id="1900"/>
      </w:r>
    </w:p>
    <w:p w14:paraId="72574303" w14:textId="77777777" w:rsidR="00115823" w:rsidRPr="00F97842" w:rsidRDefault="00115823" w:rsidP="00913F3D">
      <w:pPr>
        <w:pStyle w:val="TextodoTrabalho"/>
      </w:pPr>
    </w:p>
    <w:p w14:paraId="4E5411B6" w14:textId="5F68D332" w:rsidR="00B946BC" w:rsidRPr="00F97842" w:rsidRDefault="00B946BC" w:rsidP="00913F3D">
      <w:pPr>
        <w:pStyle w:val="TextodoTrabalho"/>
      </w:pPr>
      <w:r w:rsidRPr="00F97842">
        <w:t xml:space="preserve">Antes de iniciar o jogo, </w:t>
      </w:r>
      <w:r w:rsidR="00E15D15">
        <w:t xml:space="preserve">é </w:t>
      </w:r>
      <w:commentRangeStart w:id="1901"/>
      <w:r w:rsidR="73396844" w:rsidRPr="00757E1F">
        <w:t>mostrad</w:t>
      </w:r>
      <w:r w:rsidR="00C24087" w:rsidRPr="00757E1F">
        <w:t>a</w:t>
      </w:r>
      <w:commentRangeEnd w:id="1901"/>
      <w:r w:rsidRPr="00706BBC">
        <w:rPr>
          <w:rStyle w:val="CommentReference"/>
        </w:rPr>
        <w:commentReference w:id="1901"/>
      </w:r>
      <w:r w:rsidR="00E15D15">
        <w:t xml:space="preserve"> um</w:t>
      </w:r>
      <w:r w:rsidR="001107E0" w:rsidRPr="00F97842">
        <w:t xml:space="preserve">a </w:t>
      </w:r>
      <w:r w:rsidR="00F94AE5" w:rsidRPr="00F97842">
        <w:t>hi</w:t>
      </w:r>
      <w:r w:rsidR="001107E0" w:rsidRPr="00F97842">
        <w:t>stória</w:t>
      </w:r>
      <w:r w:rsidRPr="73396844">
        <w:t xml:space="preserve"> </w:t>
      </w:r>
      <w:r w:rsidR="001107E0" w:rsidRPr="00F97842">
        <w:t>sobre os</w:t>
      </w:r>
      <w:r w:rsidRPr="00F97842">
        <w:t xml:space="preserve"> personagens envolvidos (principal e </w:t>
      </w:r>
      <w:r w:rsidR="00A539E5">
        <w:t>predadores</w:t>
      </w:r>
      <w:r w:rsidRPr="00F97842">
        <w:t xml:space="preserve">). </w:t>
      </w:r>
    </w:p>
    <w:p w14:paraId="4D1407BD" w14:textId="6F3051C5" w:rsidR="007126AC" w:rsidRPr="00F97842" w:rsidRDefault="007126AC" w:rsidP="00913F3D">
      <w:pPr>
        <w:pStyle w:val="TextodoTrabalho"/>
      </w:pPr>
      <w:r w:rsidRPr="00F97842">
        <w:t>A concepção geral do jogo</w:t>
      </w:r>
      <w:r w:rsidR="00944B7C" w:rsidRPr="5816E76D">
        <w:t xml:space="preserve">, </w:t>
      </w:r>
      <w:r w:rsidR="00944B7C" w:rsidRPr="008E40B1">
        <w:t>como mostra</w:t>
      </w:r>
      <w:r w:rsidR="008E40B1" w:rsidRPr="008E40B1">
        <w:t>do</w:t>
      </w:r>
      <w:r w:rsidR="00944B7C" w:rsidRPr="5816E76D">
        <w:t xml:space="preserve"> </w:t>
      </w:r>
      <w:r w:rsidR="008E40B1" w:rsidRPr="001D2BB9">
        <w:t>n</w:t>
      </w:r>
      <w:r w:rsidR="00944B7C" w:rsidRPr="001E78E3">
        <w:t xml:space="preserve">a </w:t>
      </w:r>
      <w:r w:rsidR="001D2BB9" w:rsidRPr="001E78E3">
        <w:fldChar w:fldCharType="begin"/>
      </w:r>
      <w:r w:rsidR="001D2BB9" w:rsidRPr="001D2BB9">
        <w:instrText xml:space="preserve"> REF _Ref464412472 \h </w:instrText>
      </w:r>
      <w:r w:rsidR="001D2BB9" w:rsidRPr="00663068">
        <w:instrText xml:space="preserve"> \* MERGEFORMAT </w:instrText>
      </w:r>
      <w:r w:rsidR="001D2BB9" w:rsidRPr="001E78E3">
        <w:fldChar w:fldCharType="separate"/>
      </w:r>
      <w:ins w:id="1902" w:author="Elias De Moraes Fernandes" w:date="2016-11-02T21:28:00Z">
        <w:r w:rsidR="00742232" w:rsidRPr="00742232">
          <w:rPr>
            <w:rPrChange w:id="1903" w:author="Elias De Moraes Fernandes" w:date="2016-11-02T21:28:00Z">
              <w:rPr>
                <w:b/>
                <w:bCs/>
              </w:rPr>
            </w:rPrChange>
          </w:rPr>
          <w:t xml:space="preserve">Figura  </w:t>
        </w:r>
        <w:r w:rsidR="00742232">
          <w:rPr>
            <w:noProof/>
          </w:rPr>
          <w:t>5</w:t>
        </w:r>
      </w:ins>
      <w:ins w:id="1904" w:author="Elias De Moraes Fernandes" w:date="2016-11-02T01:26:00Z">
        <w:del w:id="1905" w:author="Elias De Moraes Fernandes" w:date="2016-11-02T21:23:00Z">
          <w:r w:rsidR="00820B39" w:rsidRPr="00820B39" w:rsidDel="00F506DA">
            <w:rPr>
              <w:rPrChange w:id="1906" w:author="Elias De Moraes Fernandes" w:date="2016-11-02T01:26:00Z">
                <w:rPr>
                  <w:b/>
                  <w:bCs/>
                </w:rPr>
              </w:rPrChange>
            </w:rPr>
            <w:delText xml:space="preserve">Figura  </w:delText>
          </w:r>
          <w:r w:rsidR="00820B39" w:rsidDel="00F506DA">
            <w:rPr>
              <w:noProof/>
            </w:rPr>
            <w:delText>5</w:delText>
          </w:r>
        </w:del>
      </w:ins>
      <w:del w:id="1907" w:author="Elias De Moraes Fernandes" w:date="2016-11-02T21:23:00Z">
        <w:r w:rsidR="00D061FC" w:rsidRPr="78EECD5C" w:rsidDel="00F506DA">
          <w:rPr>
            <w:rPrChange w:id="1908" w:author="Convidado" w:date="2016-11-01T09:08:00Z">
              <w:rPr>
                <w:b/>
                <w:bCs/>
              </w:rPr>
            </w:rPrChange>
          </w:rPr>
          <w:delText xml:space="preserve">Figura  </w:delText>
        </w:r>
        <w:r w:rsidR="00D061FC" w:rsidRPr="78EECD5C" w:rsidDel="00F506DA">
          <w:rPr>
            <w:noProof/>
            <w:rPrChange w:id="1909" w:author="Convidado" w:date="2016-11-01T09:08:00Z">
              <w:rPr>
                <w:b/>
                <w:noProof/>
              </w:rPr>
            </w:rPrChange>
          </w:rPr>
          <w:delText>5</w:delText>
        </w:r>
      </w:del>
      <w:r w:rsidR="001D2BB9" w:rsidRPr="001E78E3">
        <w:fldChar w:fldCharType="end"/>
      </w:r>
      <w:r w:rsidR="001D2BB9" w:rsidRPr="5816E76D">
        <w:t xml:space="preserve"> </w:t>
      </w:r>
      <w:commentRangeStart w:id="1910"/>
      <w:commentRangeStart w:id="1911"/>
      <w:r w:rsidRPr="00F97842">
        <w:t>é</w:t>
      </w:r>
      <w:commentRangeEnd w:id="1910"/>
      <w:r>
        <w:rPr>
          <w:rStyle w:val="CommentReference"/>
        </w:rPr>
        <w:commentReference w:id="1910"/>
      </w:r>
      <w:commentRangeEnd w:id="1911"/>
      <w:r w:rsidR="008E40B1">
        <w:rPr>
          <w:rStyle w:val="CommentReference"/>
          <w:rFonts w:ascii="Arial" w:eastAsiaTheme="minorHAnsi" w:hAnsi="Arial"/>
          <w:color w:val="auto"/>
        </w:rPr>
        <w:commentReference w:id="1911"/>
      </w:r>
      <w:r w:rsidRPr="5816E76D">
        <w:t xml:space="preserve"> </w:t>
      </w:r>
      <w:r w:rsidR="008D09AA" w:rsidRPr="00F97842">
        <w:t xml:space="preserve">fazer o jogador </w:t>
      </w:r>
      <w:r w:rsidR="007138BD" w:rsidRPr="00F97842">
        <w:t xml:space="preserve">entender o que pode </w:t>
      </w:r>
      <w:r w:rsidR="00551762" w:rsidRPr="00F97842">
        <w:t xml:space="preserve">e não </w:t>
      </w:r>
      <w:r w:rsidR="007138BD" w:rsidRPr="00F97842">
        <w:t>alimentar a minhoca</w:t>
      </w:r>
      <w:r w:rsidR="005A2667" w:rsidRPr="00F97842">
        <w:t xml:space="preserve"> através da exploração do minhocário</w:t>
      </w:r>
      <w:r w:rsidR="007138BD" w:rsidRPr="5816E76D">
        <w:t xml:space="preserve">, </w:t>
      </w:r>
      <w:r w:rsidR="00D01D35" w:rsidRPr="00F97842">
        <w:t xml:space="preserve">quais </w:t>
      </w:r>
      <w:r w:rsidR="001A3227" w:rsidRPr="00F97842">
        <w:t xml:space="preserve">os empecilhos e </w:t>
      </w:r>
      <w:r w:rsidR="00056F12">
        <w:t>predadores</w:t>
      </w:r>
      <w:r w:rsidR="00056F12" w:rsidRPr="5816E76D">
        <w:t xml:space="preserve"> </w:t>
      </w:r>
      <w:r w:rsidR="002B2059">
        <w:t>Nonda</w:t>
      </w:r>
      <w:r w:rsidR="002B2059" w:rsidRPr="5816E76D">
        <w:t xml:space="preserve"> </w:t>
      </w:r>
      <w:r w:rsidR="001A3227" w:rsidRPr="00F97842">
        <w:t xml:space="preserve">pode ter </w:t>
      </w:r>
      <w:r w:rsidR="00802A7B">
        <w:t>durante o processo de alimentação para</w:t>
      </w:r>
      <w:r w:rsidR="00802A7B" w:rsidRPr="5816E76D">
        <w:t xml:space="preserve"> </w:t>
      </w:r>
      <w:r w:rsidR="001A3227" w:rsidRPr="00F97842">
        <w:t>produzir húmus de qualidade</w:t>
      </w:r>
      <w:r w:rsidR="00D36FEE">
        <w:t xml:space="preserve"> e conseguir alta pontuação</w:t>
      </w:r>
      <w:r w:rsidR="001A3227" w:rsidRPr="5816E76D">
        <w:t>.</w:t>
      </w:r>
      <w:r w:rsidR="00480BEE">
        <w:t xml:space="preserve"> A indicação de pontuação está no HUD de cada fase e, no menu direito, os itens e predadores, se houver, que estarão presentes.</w:t>
      </w:r>
    </w:p>
    <w:p w14:paraId="34C37D4F" w14:textId="297FB65D" w:rsidR="004552A4" w:rsidRDefault="00760578" w:rsidP="00913F3D">
      <w:pPr>
        <w:pStyle w:val="TextodoTrabalho"/>
      </w:pPr>
      <w:r>
        <w:t>A</w:t>
      </w:r>
      <w:r w:rsidRPr="5816E76D">
        <w:t xml:space="preserve"> </w:t>
      </w:r>
      <w:r w:rsidR="00B946BC" w:rsidRPr="00D45AA3">
        <w:t>primeira fase</w:t>
      </w:r>
      <w:r>
        <w:t xml:space="preserve">, no tutorial, </w:t>
      </w:r>
      <w:r w:rsidR="00816A35" w:rsidRPr="00760578">
        <w:t xml:space="preserve">o objetivo </w:t>
      </w:r>
      <w:r>
        <w:t xml:space="preserve">é aprender </w:t>
      </w:r>
      <w:r w:rsidR="004552A4">
        <w:t>o controle do</w:t>
      </w:r>
      <w:r>
        <w:t xml:space="preserve"> jogo e </w:t>
      </w:r>
      <w:r w:rsidR="004552A4">
        <w:t>coletar os itens que aparecem na tela. Esse ato simples</w:t>
      </w:r>
      <w:r w:rsidR="00480BEE">
        <w:t xml:space="preserve"> de coletar itens saudáveis</w:t>
      </w:r>
      <w:r w:rsidR="004552A4">
        <w:t xml:space="preserve"> faz o jogador ser </w:t>
      </w:r>
      <w:r>
        <w:t>responsável pela minhoca Nonda</w:t>
      </w:r>
      <w:r w:rsidRPr="5816E76D">
        <w:t xml:space="preserve">. </w:t>
      </w:r>
    </w:p>
    <w:p w14:paraId="3014E056" w14:textId="77777777" w:rsidR="00B946BC" w:rsidRPr="000C3563" w:rsidRDefault="00B946BC" w:rsidP="00913F3D">
      <w:pPr>
        <w:pStyle w:val="TextodoTrabalho"/>
      </w:pPr>
      <w:r w:rsidRPr="004552A4">
        <w:t>Na segunda fase, são jogados alimentos que pode e não pode comer, fazendo o jogador decidir qual é o correto. Novamente, precisa da pontuação mínima para avançar.</w:t>
      </w:r>
      <w:r w:rsidRPr="000C3563">
        <w:t xml:space="preserve"> </w:t>
      </w:r>
    </w:p>
    <w:p w14:paraId="5D9811E6" w14:textId="346BA326" w:rsidR="009A6C86" w:rsidRDefault="005170F3" w:rsidP="00757E1F">
      <w:pPr>
        <w:pStyle w:val="TextodoTrabalho"/>
        <w:ind w:firstLine="709"/>
      </w:pPr>
      <w:r>
        <w:t>A partir d</w:t>
      </w:r>
      <w:r w:rsidR="00B946BC" w:rsidRPr="00480BEE">
        <w:t xml:space="preserve">a </w:t>
      </w:r>
      <w:r w:rsidR="0032461B">
        <w:t>segunda</w:t>
      </w:r>
      <w:r w:rsidR="0032461B" w:rsidRPr="5816E76D">
        <w:t xml:space="preserve"> </w:t>
      </w:r>
      <w:r w:rsidR="00B946BC" w:rsidRPr="00480BEE">
        <w:t xml:space="preserve">começa </w:t>
      </w:r>
      <w:r w:rsidR="007D2765" w:rsidRPr="00480BEE">
        <w:t>a fase do</w:t>
      </w:r>
      <w:r w:rsidR="00D04B56">
        <w:t>s predadores</w:t>
      </w:r>
      <w:r w:rsidR="00B946BC" w:rsidRPr="00480BEE">
        <w:t xml:space="preserve">. O </w:t>
      </w:r>
      <w:r>
        <w:t>jogador</w:t>
      </w:r>
      <w:r w:rsidRPr="5816E76D">
        <w:t xml:space="preserve"> </w:t>
      </w:r>
      <w:r w:rsidR="00B946BC" w:rsidRPr="00480BEE">
        <w:t xml:space="preserve">precisa </w:t>
      </w:r>
      <w:r>
        <w:t>coletar os itens</w:t>
      </w:r>
      <w:r w:rsidR="009A6C86">
        <w:t xml:space="preserve"> saudáveis</w:t>
      </w:r>
      <w:r>
        <w:t xml:space="preserve"> e ao mesmo tempo </w:t>
      </w:r>
      <w:r w:rsidR="00B946BC" w:rsidRPr="00480BEE">
        <w:t xml:space="preserve">proteger </w:t>
      </w:r>
      <w:r>
        <w:t>a</w:t>
      </w:r>
      <w:r w:rsidRPr="5816E76D">
        <w:t xml:space="preserve"> </w:t>
      </w:r>
      <w:r w:rsidR="00B946BC" w:rsidRPr="004C5969">
        <w:t>vida</w:t>
      </w:r>
      <w:r>
        <w:t xml:space="preserve"> da Nonda</w:t>
      </w:r>
      <w:r w:rsidR="00B946BC" w:rsidRPr="004C5969">
        <w:t xml:space="preserve"> e </w:t>
      </w:r>
      <w:r w:rsidR="004256F7" w:rsidRPr="004C5969">
        <w:t>o minhocário</w:t>
      </w:r>
      <w:r w:rsidR="00B946BC" w:rsidRPr="5816E76D">
        <w:t xml:space="preserve">. </w:t>
      </w:r>
      <w:r w:rsidR="004256F7" w:rsidRPr="00D45AA3">
        <w:t xml:space="preserve">A profª. Ana </w:t>
      </w:r>
      <w:r w:rsidR="00F63596" w:rsidRPr="00D45AA3">
        <w:t>deposita alimentos</w:t>
      </w:r>
      <w:r w:rsidR="00B946BC" w:rsidRPr="00D45AA3">
        <w:t xml:space="preserve"> na caixa</w:t>
      </w:r>
      <w:r w:rsidR="001A7BDC">
        <w:t xml:space="preserve"> (representado por a animação de uma mão no canto superior direito)</w:t>
      </w:r>
      <w:r w:rsidR="00B946BC" w:rsidRPr="5816E76D">
        <w:t xml:space="preserve">. </w:t>
      </w:r>
      <w:r w:rsidR="009A6C86">
        <w:lastRenderedPageBreak/>
        <w:t>Todas fases apresentam perigo de</w:t>
      </w:r>
      <w:r w:rsidR="00B946BC" w:rsidRPr="00D45AA3">
        <w:t xml:space="preserve"> ataque dos inimigos. </w:t>
      </w:r>
      <w:r w:rsidR="009A6C86">
        <w:t>Por</w:t>
      </w:r>
      <w:r w:rsidR="00B946BC" w:rsidRPr="00D45AA3">
        <w:t xml:space="preserve"> ataque</w:t>
      </w:r>
      <w:r w:rsidR="009A6C86" w:rsidRPr="5816E76D">
        <w:t>,</w:t>
      </w:r>
      <w:r w:rsidR="00B946BC" w:rsidRPr="00D45AA3">
        <w:t xml:space="preserve"> entende-se </w:t>
      </w:r>
      <w:r w:rsidR="009A6C86">
        <w:t>o</w:t>
      </w:r>
      <w:r w:rsidR="009A6C86" w:rsidRPr="5816E76D">
        <w:t xml:space="preserve"> </w:t>
      </w:r>
      <w:r w:rsidR="00B946BC" w:rsidRPr="00D45AA3">
        <w:t>fato do inimigo tocar no personagem. Cada toque</w:t>
      </w:r>
      <w:r w:rsidR="009A6C86">
        <w:t xml:space="preserve"> (contato)</w:t>
      </w:r>
      <w:r w:rsidR="00B946BC" w:rsidRPr="00D45AA3">
        <w:t xml:space="preserve">, o personagem perde </w:t>
      </w:r>
      <w:r w:rsidR="009A6C86">
        <w:t>vida</w:t>
      </w:r>
      <w:r w:rsidR="00B946BC" w:rsidRPr="5816E76D">
        <w:t>.</w:t>
      </w:r>
      <w:r w:rsidR="00F63596" w:rsidRPr="00D45AA3">
        <w:t xml:space="preserve"> Para repulsar os inimigos, precisa tocar </w:t>
      </w:r>
      <w:r w:rsidR="009A6C86">
        <w:t>até fazer desaparecer da tela</w:t>
      </w:r>
      <w:r w:rsidR="00F63596" w:rsidRPr="5816E76D">
        <w:t>.</w:t>
      </w:r>
    </w:p>
    <w:p w14:paraId="6CCCB575" w14:textId="693650FB" w:rsidR="004F492D" w:rsidRDefault="00B946BC" w:rsidP="00913F3D">
      <w:pPr>
        <w:pStyle w:val="TextodoTrabalho"/>
      </w:pPr>
      <w:r w:rsidRPr="00D45AA3">
        <w:t xml:space="preserve">Da </w:t>
      </w:r>
      <w:r w:rsidR="004F492D">
        <w:t xml:space="preserve">segunda à quarta fase, o jogador precisa enfrentar os pássaros. Da quinta à sétima fase, são as formigas que invadem o minhocário procurando atacar Nonda. Da </w:t>
      </w:r>
      <w:r w:rsidR="001A7BDC">
        <w:t>oitava</w:t>
      </w:r>
      <w:r w:rsidR="001A7BDC" w:rsidRPr="5816E76D">
        <w:t xml:space="preserve"> </w:t>
      </w:r>
      <w:r w:rsidR="00F63596" w:rsidRPr="00D45AA3">
        <w:t>até</w:t>
      </w:r>
      <w:r w:rsidRPr="5816E76D">
        <w:t xml:space="preserve"> </w:t>
      </w:r>
      <w:r w:rsidR="00F63596" w:rsidRPr="00D45AA3">
        <w:t xml:space="preserve">a </w:t>
      </w:r>
      <w:r w:rsidR="001A7BDC">
        <w:t>décima</w:t>
      </w:r>
      <w:r w:rsidR="001A7BDC" w:rsidRPr="5816E76D">
        <w:t xml:space="preserve"> </w:t>
      </w:r>
      <w:r w:rsidRPr="00D45AA3">
        <w:t>fase</w:t>
      </w:r>
      <w:r w:rsidR="004F492D">
        <w:t xml:space="preserve"> aparecem as sanguessugas</w:t>
      </w:r>
      <w:r w:rsidRPr="5816E76D">
        <w:t xml:space="preserve">. </w:t>
      </w:r>
    </w:p>
    <w:p w14:paraId="0E192D5E" w14:textId="1B3109FE" w:rsidR="00B946BC" w:rsidRPr="00D45AA3" w:rsidRDefault="0014172F" w:rsidP="00913F3D">
      <w:pPr>
        <w:pStyle w:val="TextodoTrabalho"/>
      </w:pPr>
      <w:r>
        <w:t>Para restaurar a vida da Nonda, o jogo disponibiliza</w:t>
      </w:r>
      <w:r w:rsidR="00B946BC" w:rsidRPr="5816E76D">
        <w:t xml:space="preserve"> </w:t>
      </w:r>
      <w:r w:rsidR="00B946BC" w:rsidRPr="5816E76D">
        <w:rPr>
          <w:i/>
          <w:iCs/>
        </w:rPr>
        <w:t>power-ups</w:t>
      </w:r>
      <w:r w:rsidR="00675589" w:rsidRPr="5816E76D">
        <w:rPr>
          <w:rStyle w:val="FootnoteReference"/>
          <w:i/>
          <w:iCs/>
        </w:rPr>
        <w:footnoteReference w:id="2"/>
      </w:r>
      <w:r w:rsidR="00B946BC" w:rsidRPr="5816E76D">
        <w:rPr>
          <w:i/>
          <w:iCs/>
        </w:rPr>
        <w:t xml:space="preserve"> </w:t>
      </w:r>
      <w:r w:rsidR="00B946BC" w:rsidRPr="00D45AA3">
        <w:t xml:space="preserve">como o </w:t>
      </w:r>
      <w:r w:rsidR="001A7BDC">
        <w:t>Saco de chá</w:t>
      </w:r>
      <w:r w:rsidR="00B946BC" w:rsidRPr="5816E76D">
        <w:t xml:space="preserve">. </w:t>
      </w:r>
      <w:r>
        <w:t xml:space="preserve">Quando o jogador </w:t>
      </w:r>
      <w:r w:rsidR="00B946BC" w:rsidRPr="00D45AA3">
        <w:t>coletar esse item</w:t>
      </w:r>
      <w:r w:rsidRPr="5816E76D">
        <w:t xml:space="preserve">, </w:t>
      </w:r>
      <w:r w:rsidR="00B946BC" w:rsidRPr="00D45AA3">
        <w:t>restaura 100% da sua vida</w:t>
      </w:r>
      <w:r>
        <w:t>, caso tenha perdido</w:t>
      </w:r>
      <w:r w:rsidR="00B946BC" w:rsidRPr="5816E76D">
        <w:t>.</w:t>
      </w:r>
    </w:p>
    <w:p w14:paraId="76EE1C67" w14:textId="7D35EACD" w:rsidR="00B946BC" w:rsidRPr="00F97842" w:rsidRDefault="0014172F">
      <w:pPr>
        <w:pStyle w:val="TextodoTrabalho"/>
      </w:pPr>
      <w:r>
        <w:t>Alé</w:t>
      </w:r>
      <w:r w:rsidR="004308F6">
        <w:t>m das</w:t>
      </w:r>
      <w:r>
        <w:t xml:space="preserve"> fases, o jogo </w:t>
      </w:r>
      <w:r w:rsidR="009F088C">
        <w:t>Nonda</w:t>
      </w:r>
      <w:r w:rsidR="009F088C" w:rsidRPr="5816E76D">
        <w:t xml:space="preserve"> </w:t>
      </w:r>
      <w:r>
        <w:t>conta com Q</w:t>
      </w:r>
      <w:r w:rsidR="00327B2A">
        <w:t>uiz</w:t>
      </w:r>
      <w:r>
        <w:t xml:space="preserve">, perguntas </w:t>
      </w:r>
      <w:r w:rsidR="00E61B54">
        <w:t>de</w:t>
      </w:r>
      <w:r>
        <w:t xml:space="preserve"> certo ou errado, elaboradas pela Ana Claudia</w:t>
      </w:r>
      <w:r w:rsidR="003820C0" w:rsidRPr="5816E76D">
        <w:t xml:space="preserve"> </w:t>
      </w:r>
      <w:r>
        <w:t>Nuernberg. Essas perguntas s</w:t>
      </w:r>
      <w:r w:rsidR="00385277">
        <w:t xml:space="preserve">ão para fixação do conteúdo e pode gerar competição, como por exemplo, a pontuação máxima sem errar as questões. </w:t>
      </w:r>
    </w:p>
    <w:p w14:paraId="27C49088" w14:textId="5E27111C" w:rsidR="00B946BC" w:rsidRPr="00F97842" w:rsidRDefault="00B946BC" w:rsidP="00757E1F">
      <w:pPr>
        <w:pStyle w:val="CapitulosXXX"/>
        <w:ind w:firstLine="0"/>
        <w:jc w:val="center"/>
      </w:pPr>
      <w:r w:rsidRPr="00FA63E0">
        <w:rPr>
          <w:noProof/>
          <w:lang w:val="en-US"/>
        </w:rPr>
        <w:lastRenderedPageBreak/>
        <w:drawing>
          <wp:inline distT="0" distB="0" distL="0" distR="0" wp14:anchorId="2C1D0D82" wp14:editId="1482E86A">
            <wp:extent cx="7950740" cy="5632360"/>
            <wp:effectExtent l="0" t="9208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Library/Mobile%20Documents/com~apple~CloudDocs/git-repos/vc2DGame.git/_TCC/nonda_storyboard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bright="2000" contrast="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56532" cy="5636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46779D" w14:textId="450E0141" w:rsidR="007B0961" w:rsidRPr="00F97842" w:rsidRDefault="00377D75">
      <w:pPr>
        <w:pStyle w:val="Caption"/>
      </w:pPr>
      <w:bookmarkStart w:id="1912" w:name="_Ref464412472"/>
      <w:bookmarkStart w:id="1913" w:name="_Toc465799884"/>
      <w:r w:rsidRPr="003377B2">
        <w:rPr>
          <w:bCs/>
          <w:rPrChange w:id="1914" w:author="Elias De Moraes Fernandes" w:date="2016-11-01T22:43:00Z">
            <w:rPr>
              <w:b/>
              <w:bCs/>
            </w:rPr>
          </w:rPrChange>
        </w:rPr>
        <w:t xml:space="preserve">Figura  </w:t>
      </w:r>
      <w:r w:rsidRPr="003377B2">
        <w:rPr>
          <w:rPrChange w:id="1915" w:author="Elias De Moraes Fernandes" w:date="2016-11-01T22:43:00Z">
            <w:rPr/>
          </w:rPrChange>
        </w:rPr>
        <w:fldChar w:fldCharType="begin"/>
      </w:r>
      <w:r w:rsidRPr="003377B2">
        <w:rPr>
          <w:rPrChange w:id="1916" w:author="Elias De Moraes Fernandes" w:date="2016-11-01T22:43:00Z">
            <w:rPr>
              <w:b/>
            </w:rPr>
          </w:rPrChange>
        </w:rPr>
        <w:instrText xml:space="preserve"> SEQ Figura_ \* ARABIC </w:instrText>
      </w:r>
      <w:r w:rsidRPr="003377B2">
        <w:rPr>
          <w:rPrChange w:id="1917" w:author="Elias De Moraes Fernandes" w:date="2016-11-01T22:43:00Z">
            <w:rPr/>
          </w:rPrChange>
        </w:rPr>
        <w:fldChar w:fldCharType="separate"/>
      </w:r>
      <w:ins w:id="1918" w:author="Elias De Moraes Fernandes" w:date="2016-11-02T21:28:00Z">
        <w:r w:rsidR="00742232">
          <w:rPr>
            <w:noProof/>
          </w:rPr>
          <w:t>5</w:t>
        </w:r>
      </w:ins>
      <w:ins w:id="1919" w:author="Elias De Moraes Fernandes" w:date="2016-11-02T01:26:00Z">
        <w:del w:id="1920" w:author="Elias De Moraes Fernandes" w:date="2016-11-02T21:23:00Z">
          <w:r w:rsidR="00820B39" w:rsidDel="00F506DA">
            <w:rPr>
              <w:noProof/>
            </w:rPr>
            <w:delText>5</w:delText>
          </w:r>
        </w:del>
      </w:ins>
      <w:del w:id="1921" w:author="Elias De Moraes Fernandes" w:date="2016-11-02T21:23:00Z">
        <w:r w:rsidR="00D061FC" w:rsidRPr="003377B2" w:rsidDel="00F506DA">
          <w:rPr>
            <w:bCs/>
            <w:noProof/>
            <w:rPrChange w:id="1922" w:author="Elias De Moraes Fernandes" w:date="2016-11-01T22:43:00Z">
              <w:rPr>
                <w:b/>
                <w:noProof/>
              </w:rPr>
            </w:rPrChange>
          </w:rPr>
          <w:delText>5</w:delText>
        </w:r>
      </w:del>
      <w:r w:rsidRPr="003377B2">
        <w:rPr>
          <w:rPrChange w:id="1923" w:author="Elias De Moraes Fernandes" w:date="2016-11-01T22:43:00Z">
            <w:rPr/>
          </w:rPrChange>
        </w:rPr>
        <w:fldChar w:fldCharType="end"/>
      </w:r>
      <w:bookmarkEnd w:id="1912"/>
      <w:r w:rsidR="000702D6" w:rsidRPr="5816E76D">
        <w:t xml:space="preserve"> </w:t>
      </w:r>
      <w:r w:rsidR="00B946BC" w:rsidRPr="5816E76D">
        <w:t xml:space="preserve">– </w:t>
      </w:r>
      <w:r w:rsidR="00B946BC" w:rsidRPr="00F97842">
        <w:t>Nonda</w:t>
      </w:r>
      <w:r w:rsidR="00B946BC" w:rsidRPr="5816E76D">
        <w:t xml:space="preserve">: </w:t>
      </w:r>
      <w:r w:rsidR="008A0A2A" w:rsidRPr="00F97842">
        <w:t xml:space="preserve">Sketch do </w:t>
      </w:r>
      <w:r w:rsidR="00B946BC" w:rsidRPr="001470A3">
        <w:t>Storyboard</w:t>
      </w:r>
      <w:r w:rsidR="008A0A2A" w:rsidRPr="5816E76D">
        <w:t xml:space="preserve"> </w:t>
      </w:r>
      <w:r w:rsidR="008A0A2A" w:rsidRPr="00F97842">
        <w:t>representado através de telas</w:t>
      </w:r>
      <w:bookmarkEnd w:id="1913"/>
    </w:p>
    <w:p w14:paraId="48A114CB" w14:textId="1F072AF5" w:rsidR="009F6F07" w:rsidRPr="00F97842" w:rsidRDefault="009F6F07">
      <w:pPr>
        <w:spacing w:after="200" w:line="276" w:lineRule="auto"/>
        <w:rPr>
          <w:rFonts w:eastAsia="Times New Roman"/>
          <w:color w:val="000000"/>
          <w:sz w:val="20"/>
        </w:rPr>
      </w:pPr>
      <w:r w:rsidRPr="00F97842">
        <w:br w:type="page"/>
      </w:r>
    </w:p>
    <w:p w14:paraId="027B2FBF" w14:textId="77F51B9F" w:rsidR="00A81F04" w:rsidRPr="00F97842" w:rsidRDefault="00030990" w:rsidP="00CF2A7B">
      <w:pPr>
        <w:pStyle w:val="StyleXX"/>
        <w:ind w:left="571" w:firstLine="280"/>
      </w:pPr>
      <w:r w:rsidRPr="00FA63E0">
        <w:lastRenderedPageBreak/>
        <w:fldChar w:fldCharType="begin"/>
      </w:r>
      <w:r w:rsidRPr="00F97842">
        <w:instrText xml:space="preserve"> REF _Ref445393518 \w \h </w:instrText>
      </w:r>
      <w:r w:rsidR="00BD49E4" w:rsidRPr="00F97842">
        <w:instrText xml:space="preserve"> \* MERGEFORMAT </w:instrText>
      </w:r>
      <w:r w:rsidRPr="00FA63E0">
        <w:fldChar w:fldCharType="separate"/>
      </w:r>
      <w:r w:rsidR="00742232">
        <w:t>5.6</w:t>
      </w:r>
      <w:r w:rsidRPr="00FA63E0">
        <w:fldChar w:fldCharType="end"/>
      </w:r>
      <w:r w:rsidR="00FB5B7C" w:rsidRPr="00F97842">
        <w:tab/>
      </w:r>
      <w:r w:rsidR="000626F7">
        <w:tab/>
      </w:r>
      <w:r w:rsidR="00B946BC" w:rsidRPr="00F97842">
        <w:t>Gameplay – Perspectiva centrada no jogador</w:t>
      </w:r>
    </w:p>
    <w:p w14:paraId="53C6C8ED" w14:textId="77777777" w:rsidR="0016122A" w:rsidRPr="00F97842" w:rsidRDefault="0016122A" w:rsidP="00913F3D">
      <w:pPr>
        <w:pStyle w:val="TextodoTrabalho"/>
      </w:pPr>
    </w:p>
    <w:p w14:paraId="613CF46B" w14:textId="4136FCB6" w:rsidR="00B946BC" w:rsidRPr="00F97842" w:rsidRDefault="00B946BC" w:rsidP="00913F3D">
      <w:pPr>
        <w:pStyle w:val="TextodoTrabalho"/>
      </w:pPr>
      <w:r w:rsidRPr="5816E76D">
        <w:rPr>
          <w:i/>
          <w:iCs/>
        </w:rPr>
        <w:t>Gameplay</w:t>
      </w:r>
      <w:r w:rsidRPr="00F97842">
        <w:t xml:space="preserve"> é o </w:t>
      </w:r>
      <w:r w:rsidR="00FB0834" w:rsidRPr="00F97842">
        <w:t>elemento central do jogo, que para muitos jogadores determina a qualidade do jogo (DJAOUTI, D. et al). Em outras palavras é a relação de</w:t>
      </w:r>
      <w:r w:rsidR="00FB0834" w:rsidRPr="5816E76D">
        <w:t xml:space="preserve"> </w:t>
      </w:r>
      <w:r w:rsidRPr="00F97842">
        <w:t>conjunto de atividades que o jogador pode fazer e como é a experiência do mesmo enquanto joga.</w:t>
      </w:r>
      <w:r w:rsidR="00E70EBA" w:rsidRPr="5816E76D">
        <w:t xml:space="preserve"> </w:t>
      </w:r>
    </w:p>
    <w:p w14:paraId="7A7996D1" w14:textId="671CB8E8" w:rsidR="00B946BC" w:rsidRPr="00F97842" w:rsidRDefault="00B87E4B" w:rsidP="00913F3D">
      <w:pPr>
        <w:pStyle w:val="TextodoTrabalho"/>
      </w:pPr>
      <w:r>
        <w:t>O</w:t>
      </w:r>
      <w:r w:rsidRPr="5816E76D">
        <w:t xml:space="preserve"> </w:t>
      </w:r>
      <w:r w:rsidR="00B946BC" w:rsidRPr="5816E76D">
        <w:rPr>
          <w:i/>
          <w:iCs/>
          <w:rPrChange w:id="1924" w:author="Convidado" w:date="2016-11-01T09:16:00Z">
            <w:rPr>
              <w:i/>
            </w:rPr>
          </w:rPrChange>
        </w:rPr>
        <w:t>gameplay</w:t>
      </w:r>
      <w:r w:rsidRPr="5816E76D">
        <w:rPr>
          <w:i/>
          <w:iCs/>
          <w:rPrChange w:id="1925" w:author="Convidado" w:date="2016-11-01T09:16:00Z">
            <w:rPr>
              <w:i/>
            </w:rPr>
          </w:rPrChange>
        </w:rPr>
        <w:t xml:space="preserve">, </w:t>
      </w:r>
      <w:r w:rsidRPr="001A4704">
        <w:t>ilustrado na</w:t>
      </w:r>
      <w:r w:rsidRPr="5816E76D">
        <w:rPr>
          <w:i/>
          <w:iCs/>
          <w:rPrChange w:id="1926" w:author="Convidado" w:date="2016-11-01T09:16:00Z">
            <w:rPr>
              <w:i/>
            </w:rPr>
          </w:rPrChange>
        </w:rPr>
        <w:t xml:space="preserve"> </w:t>
      </w:r>
      <w:r>
        <w:fldChar w:fldCharType="begin"/>
      </w:r>
      <w:r>
        <w:instrText xml:space="preserve"> REF _Ref465283986 \h </w:instrText>
      </w:r>
      <w:r>
        <w:fldChar w:fldCharType="separate"/>
      </w:r>
      <w:ins w:id="1927" w:author="Elias De Moraes Fernandes" w:date="2016-11-02T21:28:00Z">
        <w:r w:rsidR="00742232" w:rsidRPr="00245224">
          <w:t xml:space="preserve">Figura  </w:t>
        </w:r>
        <w:r w:rsidR="00742232">
          <w:rPr>
            <w:noProof/>
          </w:rPr>
          <w:t>6</w:t>
        </w:r>
      </w:ins>
      <w:ins w:id="1928" w:author="Elias De Moraes Fernandes" w:date="2016-11-02T01:26:00Z">
        <w:del w:id="1929" w:author="Elias De Moraes Fernandes" w:date="2016-11-02T21:23:00Z">
          <w:r w:rsidR="00820B39" w:rsidRPr="00245224" w:rsidDel="00F506DA">
            <w:delText xml:space="preserve">Figura  </w:delText>
          </w:r>
          <w:r w:rsidR="00820B39" w:rsidDel="00F506DA">
            <w:rPr>
              <w:noProof/>
            </w:rPr>
            <w:delText>6</w:delText>
          </w:r>
        </w:del>
      </w:ins>
      <w:del w:id="1930" w:author="Elias De Moraes Fernandes" w:date="2016-11-02T21:23:00Z">
        <w:r w:rsidR="00D061FC" w:rsidRPr="00245224" w:rsidDel="00F506DA">
          <w:delText xml:space="preserve">Figura </w:delText>
        </w:r>
        <w:r w:rsidR="00D061FC" w:rsidDel="00F506DA">
          <w:rPr>
            <w:noProof/>
          </w:rPr>
          <w:delText>6</w:delText>
        </w:r>
      </w:del>
      <w:r>
        <w:fldChar w:fldCharType="end"/>
      </w:r>
      <w:r w:rsidRPr="5816E76D">
        <w:t>,</w:t>
      </w:r>
      <w:r w:rsidR="00032A2E" w:rsidRPr="5816E76D">
        <w:t xml:space="preserve"> </w:t>
      </w:r>
      <w:r w:rsidR="00B946BC" w:rsidRPr="00F97842">
        <w:t xml:space="preserve">induz o jogador a responder com ações aos elementos que interagem na tela, partindo da necessidade do personagem se alimentar, depois defendendo o ambiente dos predadores. </w:t>
      </w:r>
      <w:r w:rsidR="00397A48">
        <w:t xml:space="preserve">Outro </w:t>
      </w:r>
      <w:r w:rsidR="00B946BC" w:rsidRPr="00F97842">
        <w:t>elemento</w:t>
      </w:r>
      <w:r w:rsidR="00397A48">
        <w:t xml:space="preserve"> importante do </w:t>
      </w:r>
      <w:r w:rsidR="00397A48" w:rsidRPr="5816E76D">
        <w:rPr>
          <w:i/>
          <w:iCs/>
          <w:rPrChange w:id="1931" w:author="Convidado" w:date="2016-11-01T09:16:00Z">
            <w:rPr>
              <w:i/>
            </w:rPr>
          </w:rPrChange>
        </w:rPr>
        <w:t>gameplay</w:t>
      </w:r>
      <w:r w:rsidR="00397A48">
        <w:t xml:space="preserve"> é o</w:t>
      </w:r>
      <w:r w:rsidR="00B946BC" w:rsidRPr="00F97842">
        <w:t xml:space="preserve"> tempo,</w:t>
      </w:r>
      <w:r w:rsidR="007E0C96">
        <w:t xml:space="preserve"> que tem a função de situar o jogador em que momento do jogo está e quanto ainda falta para atingir o objetivo</w:t>
      </w:r>
      <w:r w:rsidR="00570D0B" w:rsidRPr="5816E76D">
        <w:t>.</w:t>
      </w:r>
    </w:p>
    <w:p w14:paraId="259BC9FC" w14:textId="13CF27DE" w:rsidR="00B946BC" w:rsidRPr="00F97842" w:rsidRDefault="00BD337D" w:rsidP="000003C1">
      <w:r>
        <w:rPr>
          <w:noProof/>
        </w:rPr>
        <w:drawing>
          <wp:inline distT="0" distB="0" distL="0" distR="0" wp14:anchorId="5E3EE8E8" wp14:editId="2E79E932">
            <wp:extent cx="5753100" cy="3238500"/>
            <wp:effectExtent l="0" t="0" r="12700" b="12700"/>
            <wp:docPr id="26" name="Picture 26" descr="../../../../../../Downloads/Nonda_Screenshots/Screenshot_20160627-15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../../../Downloads/Nonda_Screenshots/Screenshot_20160627-1504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0C402" w14:textId="360E804C" w:rsidR="003721F7" w:rsidRDefault="003721F7" w:rsidP="00F506DA">
      <w:pPr>
        <w:pStyle w:val="Caption"/>
        <w:rPr>
          <w:bCs/>
        </w:rPr>
      </w:pPr>
      <w:bookmarkStart w:id="1932" w:name="_Ref465283986"/>
      <w:bookmarkStart w:id="1933" w:name="_Toc465799885"/>
      <w:r w:rsidRPr="00245224">
        <w:t xml:space="preserve">Figura  </w:t>
      </w:r>
      <w:r w:rsidR="00AF47FF" w:rsidRPr="001D2090">
        <w:fldChar w:fldCharType="begin"/>
      </w:r>
      <w:r w:rsidR="00AF47FF">
        <w:instrText xml:space="preserve"> SEQ Figura_ \* ARABIC </w:instrText>
      </w:r>
      <w:r w:rsidR="00AF47FF" w:rsidRPr="001D2090">
        <w:fldChar w:fldCharType="separate"/>
      </w:r>
      <w:r w:rsidR="00742232">
        <w:rPr>
          <w:noProof/>
        </w:rPr>
        <w:t>6</w:t>
      </w:r>
      <w:r w:rsidR="00AF47FF" w:rsidRPr="001D2090">
        <w:fldChar w:fldCharType="end"/>
      </w:r>
      <w:bookmarkEnd w:id="1932"/>
      <w:r w:rsidRPr="5816E76D">
        <w:t xml:space="preserve"> </w:t>
      </w:r>
      <w:r w:rsidR="00066642" w:rsidRPr="5816E76D">
        <w:t xml:space="preserve">- </w:t>
      </w:r>
      <w:r>
        <w:t>Tela de gameplay</w:t>
      </w:r>
      <w:bookmarkEnd w:id="1933"/>
    </w:p>
    <w:p w14:paraId="43D9CD82" w14:textId="3E55BBC3" w:rsidR="00B946BC" w:rsidRPr="00F97842" w:rsidRDefault="00B946BC" w:rsidP="00B946BC">
      <w:pPr>
        <w:ind w:left="851"/>
      </w:pPr>
    </w:p>
    <w:p w14:paraId="6CE44EDA" w14:textId="77777777" w:rsidR="00343C19" w:rsidRPr="00F97842" w:rsidRDefault="00343C19">
      <w:pPr>
        <w:rPr>
          <w:rFonts w:eastAsia="Times New Roman" w:cs="Arial"/>
          <w:color w:val="000000"/>
        </w:rPr>
      </w:pPr>
      <w:r w:rsidRPr="00F97842">
        <w:br w:type="page"/>
      </w:r>
    </w:p>
    <w:p w14:paraId="123FC05E" w14:textId="52766270" w:rsidR="0016122A" w:rsidRPr="00F97842" w:rsidRDefault="001F4994" w:rsidP="00CF2A7B">
      <w:pPr>
        <w:pStyle w:val="StyleXX"/>
        <w:ind w:left="571" w:firstLine="280"/>
      </w:pPr>
      <w:r w:rsidRPr="000626F7">
        <w:lastRenderedPageBreak/>
        <w:fldChar w:fldCharType="begin"/>
      </w:r>
      <w:r w:rsidRPr="00F97842">
        <w:instrText xml:space="preserve"> REF _Ref445395434 \w \h </w:instrText>
      </w:r>
      <w:r w:rsidR="00FA5C82" w:rsidRPr="00F97842">
        <w:instrText xml:space="preserve"> \* MERGEFORMAT </w:instrText>
      </w:r>
      <w:r w:rsidRPr="000626F7">
        <w:fldChar w:fldCharType="separate"/>
      </w:r>
      <w:r w:rsidR="00742232">
        <w:t>5.7</w:t>
      </w:r>
      <w:r w:rsidRPr="000626F7">
        <w:fldChar w:fldCharType="end"/>
      </w:r>
      <w:r w:rsidR="00B039E3" w:rsidRPr="00F97842">
        <w:tab/>
      </w:r>
      <w:r w:rsidR="00AC7B5E">
        <w:tab/>
      </w:r>
      <w:r w:rsidR="00B946BC" w:rsidRPr="00F97842">
        <w:t xml:space="preserve">Mecânica do Jogo </w:t>
      </w:r>
    </w:p>
    <w:p w14:paraId="78F31672" w14:textId="77777777" w:rsidR="00115823" w:rsidRPr="00F97842" w:rsidRDefault="00115823" w:rsidP="00913F3D">
      <w:pPr>
        <w:pStyle w:val="TextodoTrabalho"/>
      </w:pPr>
    </w:p>
    <w:p w14:paraId="3553581F" w14:textId="34EAB694" w:rsidR="0016122A" w:rsidRPr="00F97842" w:rsidRDefault="00B946BC" w:rsidP="00913F3D">
      <w:pPr>
        <w:pStyle w:val="TextodoTrabalho"/>
      </w:pPr>
      <w:r w:rsidRPr="00F97842">
        <w:t xml:space="preserve">Atividade e Interatividade são dois conceitos que fundamenta o tópico anterior. De acordo com </w:t>
      </w:r>
      <w:r w:rsidR="0068727F" w:rsidRPr="5816E76D">
        <w:t>(</w:t>
      </w:r>
      <w:r w:rsidR="00925E7D" w:rsidRPr="00F97842">
        <w:t>BRUNER</w:t>
      </w:r>
      <w:r w:rsidRPr="00F97842">
        <w:t>, 1972</w:t>
      </w:r>
      <w:r w:rsidR="0068727F" w:rsidRPr="5816E76D">
        <w:t>)</w:t>
      </w:r>
      <w:r w:rsidRPr="00F97842">
        <w:t xml:space="preserve">, qualquer atividade lúdica envolve a interação com objetos concretos ou abstratos. </w:t>
      </w:r>
      <w:r w:rsidR="001544A0" w:rsidRPr="00F97842">
        <w:t xml:space="preserve">É cada parte do </w:t>
      </w:r>
      <w:r w:rsidR="001544A0" w:rsidRPr="5816E76D">
        <w:rPr>
          <w:i/>
          <w:iCs/>
        </w:rPr>
        <w:t>gameplay</w:t>
      </w:r>
      <w:r w:rsidR="001544A0" w:rsidRPr="00F97842">
        <w:t xml:space="preserve"> individualmente. A mecânica do jogo Nonda é </w:t>
      </w:r>
      <w:r w:rsidR="00492A64">
        <w:t>simples</w:t>
      </w:r>
      <w:r w:rsidR="001544A0" w:rsidRPr="5816E76D">
        <w:t xml:space="preserve">: </w:t>
      </w:r>
      <w:r w:rsidR="00704382" w:rsidRPr="00F97842">
        <w:t xml:space="preserve">usar </w:t>
      </w:r>
      <w:r w:rsidR="00700855">
        <w:t>slides para mover a Nonda e</w:t>
      </w:r>
      <w:r w:rsidR="00700855" w:rsidRPr="5816E76D">
        <w:t xml:space="preserve"> </w:t>
      </w:r>
      <w:r w:rsidR="00DD4372" w:rsidRPr="00F97842">
        <w:t>escapar</w:t>
      </w:r>
      <w:r w:rsidR="00940C0D" w:rsidRPr="00F97842">
        <w:t xml:space="preserve"> de</w:t>
      </w:r>
      <w:r w:rsidR="00704382" w:rsidRPr="00F97842">
        <w:t xml:space="preserve"> ataques dos inimigos</w:t>
      </w:r>
      <w:r w:rsidR="00700855">
        <w:t>, us</w:t>
      </w:r>
      <w:r w:rsidR="001544A0" w:rsidRPr="00F97842">
        <w:t>a</w:t>
      </w:r>
      <w:r w:rsidR="00700855">
        <w:t>r</w:t>
      </w:r>
      <w:r w:rsidR="001544A0" w:rsidRPr="5816E76D">
        <w:t xml:space="preserve"> </w:t>
      </w:r>
      <w:r w:rsidR="00700855">
        <w:t>toque para interagir com os itens coletáveis, menu e quiz</w:t>
      </w:r>
      <w:r w:rsidR="00700855" w:rsidRPr="5816E76D">
        <w:t xml:space="preserve">. </w:t>
      </w:r>
    </w:p>
    <w:p w14:paraId="5030BDED" w14:textId="77777777" w:rsidR="00115823" w:rsidRPr="00F97842" w:rsidRDefault="00115823" w:rsidP="00913F3D">
      <w:pPr>
        <w:pStyle w:val="TextodoTrabalho"/>
      </w:pPr>
    </w:p>
    <w:p w14:paraId="36C57588" w14:textId="58593492" w:rsidR="0016122A" w:rsidRPr="00F97842" w:rsidRDefault="001F4994" w:rsidP="00820B39">
      <w:pPr>
        <w:pStyle w:val="StyleXX"/>
        <w:ind w:left="571" w:firstLine="280"/>
      </w:pPr>
      <w:r w:rsidRPr="000626F7">
        <w:fldChar w:fldCharType="begin"/>
      </w:r>
      <w:r w:rsidRPr="00F97842">
        <w:instrText xml:space="preserve"> REF _Ref445395449 \w \h </w:instrText>
      </w:r>
      <w:r w:rsidR="00FA5C82" w:rsidRPr="00F97842">
        <w:instrText xml:space="preserve"> \* MERGEFORMAT </w:instrText>
      </w:r>
      <w:r w:rsidRPr="000626F7">
        <w:fldChar w:fldCharType="separate"/>
      </w:r>
      <w:r w:rsidR="00742232">
        <w:t>5.8</w:t>
      </w:r>
      <w:r w:rsidRPr="000626F7">
        <w:fldChar w:fldCharType="end"/>
      </w:r>
      <w:r w:rsidR="00B039E3" w:rsidRPr="00F97842">
        <w:tab/>
      </w:r>
      <w:r w:rsidR="00474030">
        <w:tab/>
      </w:r>
      <w:r w:rsidR="00B946BC" w:rsidRPr="00F97842">
        <w:t>Game Design</w:t>
      </w:r>
    </w:p>
    <w:p w14:paraId="585BAE0B" w14:textId="77777777" w:rsidR="00115823" w:rsidRPr="00F97842" w:rsidRDefault="00115823" w:rsidP="00913F3D">
      <w:pPr>
        <w:pStyle w:val="TextodoTrabalho"/>
      </w:pPr>
    </w:p>
    <w:p w14:paraId="5D0781B3" w14:textId="072219B4" w:rsidR="00B946BC" w:rsidRPr="00F97842" w:rsidRDefault="00B946BC" w:rsidP="00913F3D">
      <w:pPr>
        <w:pStyle w:val="TextodoTrabalho"/>
      </w:pPr>
      <w:r w:rsidRPr="00F97842">
        <w:t xml:space="preserve">É o processo do jogo onde informa toda caraterística do jogo, incluindo controles, jogabilidade, interfaces, personagens, inimigos, fases e outros. </w:t>
      </w:r>
      <w:commentRangeStart w:id="1934"/>
      <w:commentRangeEnd w:id="1934"/>
      <w:r>
        <w:rPr>
          <w:rStyle w:val="CommentReference"/>
        </w:rPr>
        <w:commentReference w:id="1934"/>
      </w:r>
      <w:r w:rsidR="00611F29">
        <w:t xml:space="preserve"> Todas essas serão descritas em tópicos separarados abaixo. </w:t>
      </w:r>
    </w:p>
    <w:p w14:paraId="0407AB10" w14:textId="77777777" w:rsidR="00B946BC" w:rsidRPr="00F97842" w:rsidRDefault="00B946BC" w:rsidP="00913F3D">
      <w:pPr>
        <w:pStyle w:val="TextodoTrabalho"/>
      </w:pPr>
    </w:p>
    <w:p w14:paraId="167060B5" w14:textId="5D2EC5F2" w:rsidR="0016122A" w:rsidRPr="00F97842" w:rsidRDefault="001F4994" w:rsidP="00820B39">
      <w:pPr>
        <w:pStyle w:val="StyleXX"/>
        <w:ind w:left="571" w:firstLine="280"/>
      </w:pPr>
      <w:r w:rsidRPr="00FA63E0">
        <w:fldChar w:fldCharType="begin"/>
      </w:r>
      <w:r w:rsidRPr="00F97842">
        <w:instrText xml:space="preserve"> REF _Ref445395461 \w \h </w:instrText>
      </w:r>
      <w:r w:rsidR="00FA5C82" w:rsidRPr="00F97842">
        <w:instrText xml:space="preserve"> \* MERGEFORMAT </w:instrText>
      </w:r>
      <w:r w:rsidRPr="00FA63E0">
        <w:fldChar w:fldCharType="separate"/>
      </w:r>
      <w:r w:rsidR="00742232">
        <w:t>5.8.1</w:t>
      </w:r>
      <w:r w:rsidRPr="00FA63E0">
        <w:fldChar w:fldCharType="end"/>
      </w:r>
      <w:r w:rsidR="00474030">
        <w:tab/>
      </w:r>
      <w:ins w:id="1935" w:author="Elias De Moraes Fernandes" w:date="2016-11-02T01:09:00Z">
        <w:r w:rsidR="00FF3EA1">
          <w:tab/>
        </w:r>
      </w:ins>
      <w:r w:rsidR="00B946BC" w:rsidRPr="00F97842">
        <w:t>Personagem</w:t>
      </w:r>
    </w:p>
    <w:p w14:paraId="1579A6C5" w14:textId="77777777" w:rsidR="00601EB1" w:rsidRPr="00F97842" w:rsidRDefault="00601EB1" w:rsidP="00913F3D">
      <w:pPr>
        <w:pStyle w:val="TextodoTrabalho"/>
      </w:pPr>
    </w:p>
    <w:p w14:paraId="0D1126C4" w14:textId="365F342A" w:rsidR="00B946BC" w:rsidRPr="00F97842" w:rsidRDefault="00B946BC" w:rsidP="00913F3D">
      <w:pPr>
        <w:pStyle w:val="TextodoTrabalho"/>
      </w:pPr>
      <w:r w:rsidRPr="00F97842">
        <w:t>Nonda tem 1 ano de idade, é uma minhoca (anelídeo), tem um tamanho padrão para uma minhoca.</w:t>
      </w:r>
      <w:r w:rsidR="002A3217" w:rsidRPr="5816E76D">
        <w:t xml:space="preserve"> </w:t>
      </w:r>
      <w:r w:rsidRPr="00F97842">
        <w:t>Nonda sempre sofreu com a invasão dos inimigos dentro da sua casa. Muitas vezes o solo estava quase pronto quando algum inimigo chegava e destruía tudo o que ela tinha umidificado. Tem personalidade calma, trabalhadeira e protetora e não possui poderes especiais. As ações dela dentro do jogo limitam-se em: andar, correr, pular, comer</w:t>
      </w:r>
      <w:r w:rsidR="00611F29" w:rsidRPr="5816E76D">
        <w:t>.</w:t>
      </w:r>
      <w:r w:rsidR="00907BB7" w:rsidRPr="5816E76D">
        <w:t xml:space="preserve"> </w:t>
      </w:r>
      <w:r w:rsidR="005A1444">
        <w:t xml:space="preserve">É ilustrado na </w:t>
      </w:r>
      <w:r w:rsidR="006B4757" w:rsidRPr="005A1444">
        <w:fldChar w:fldCharType="begin"/>
      </w:r>
      <w:r w:rsidR="006B4757" w:rsidRPr="005A1444">
        <w:instrText xml:space="preserve"> REF _Ref465286266 \h </w:instrText>
      </w:r>
      <w:r w:rsidR="005A1444" w:rsidRPr="001A4704">
        <w:instrText xml:space="preserve"> \* MERGEFORMAT </w:instrText>
      </w:r>
      <w:r w:rsidR="006B4757" w:rsidRPr="005A1444">
        <w:fldChar w:fldCharType="separate"/>
      </w:r>
      <w:ins w:id="1936" w:author="Elias De Moraes Fernandes" w:date="2016-11-02T21:28:00Z">
        <w:r w:rsidR="00742232" w:rsidRPr="00742232">
          <w:rPr>
            <w:rPrChange w:id="1937" w:author="Elias De Moraes Fernandes" w:date="2016-11-02T21:28:00Z">
              <w:rPr>
                <w:b/>
                <w:bCs/>
              </w:rPr>
            </w:rPrChange>
          </w:rPr>
          <w:t xml:space="preserve">Figura  </w:t>
        </w:r>
        <w:r w:rsidR="00742232">
          <w:rPr>
            <w:noProof/>
          </w:rPr>
          <w:t>7</w:t>
        </w:r>
      </w:ins>
      <w:ins w:id="1938" w:author="Elias De Moraes Fernandes" w:date="2016-11-02T01:26:00Z">
        <w:del w:id="1939" w:author="Elias De Moraes Fernandes" w:date="2016-11-02T21:23:00Z">
          <w:r w:rsidR="00820B39" w:rsidRPr="00820B39" w:rsidDel="00F506DA">
            <w:rPr>
              <w:rPrChange w:id="1940" w:author="Elias De Moraes Fernandes" w:date="2016-11-02T01:26:00Z">
                <w:rPr>
                  <w:b/>
                  <w:bCs/>
                </w:rPr>
              </w:rPrChange>
            </w:rPr>
            <w:delText xml:space="preserve">Figura  </w:delText>
          </w:r>
          <w:r w:rsidR="00820B39" w:rsidDel="00F506DA">
            <w:rPr>
              <w:noProof/>
            </w:rPr>
            <w:delText>7</w:delText>
          </w:r>
        </w:del>
      </w:ins>
      <w:del w:id="1941" w:author="Elias De Moraes Fernandes" w:date="2016-11-02T21:23:00Z">
        <w:r w:rsidR="00D061FC" w:rsidRPr="78EECD5C" w:rsidDel="00F506DA">
          <w:rPr>
            <w:rPrChange w:id="1942" w:author="Convidado" w:date="2016-11-01T09:08:00Z">
              <w:rPr>
                <w:b/>
                <w:bCs/>
              </w:rPr>
            </w:rPrChange>
          </w:rPr>
          <w:delText xml:space="preserve">Figura  </w:delText>
        </w:r>
        <w:r w:rsidR="00D061FC" w:rsidRPr="78EECD5C" w:rsidDel="00F506DA">
          <w:rPr>
            <w:noProof/>
            <w:rPrChange w:id="1943" w:author="Convidado" w:date="2016-11-01T09:08:00Z">
              <w:rPr>
                <w:b/>
                <w:noProof/>
              </w:rPr>
            </w:rPrChange>
          </w:rPr>
          <w:delText>7</w:delText>
        </w:r>
      </w:del>
      <w:r w:rsidR="006B4757" w:rsidRPr="005A1444">
        <w:fldChar w:fldCharType="end"/>
      </w:r>
      <w:r w:rsidR="00D41BF6" w:rsidRPr="5816E76D">
        <w:t xml:space="preserve"> </w:t>
      </w:r>
      <w:r w:rsidR="005A1444" w:rsidRPr="00BF2DC3">
        <w:t xml:space="preserve">um </w:t>
      </w:r>
      <w:r w:rsidR="005A1444" w:rsidRPr="5816E76D">
        <w:rPr>
          <w:i/>
          <w:iCs/>
          <w:rPrChange w:id="1944" w:author="Convidado" w:date="2016-11-01T09:16:00Z">
            <w:rPr>
              <w:i/>
            </w:rPr>
          </w:rPrChange>
        </w:rPr>
        <w:t>spritesheet</w:t>
      </w:r>
      <w:r w:rsidR="005A1444">
        <w:t xml:space="preserve"> da</w:t>
      </w:r>
      <w:r w:rsidR="00D41BF6" w:rsidRPr="00F97842">
        <w:t xml:space="preserve"> personagem</w:t>
      </w:r>
      <w:r w:rsidR="005A1444" w:rsidRPr="5816E76D">
        <w:t xml:space="preserve"> </w:t>
      </w:r>
      <w:r w:rsidR="005A1444">
        <w:t>Nonda</w:t>
      </w:r>
      <w:r w:rsidR="008D6450" w:rsidRPr="5816E76D">
        <w:t>.</w:t>
      </w:r>
    </w:p>
    <w:p w14:paraId="75CADB04" w14:textId="0FC42D89" w:rsidR="00372B0E" w:rsidRPr="00F97842" w:rsidRDefault="00372B0E" w:rsidP="00442A7A">
      <w:pPr>
        <w:pStyle w:val="CapitulosXXX"/>
        <w:jc w:val="center"/>
      </w:pPr>
      <w:r w:rsidRPr="00FA63E0">
        <w:rPr>
          <w:noProof/>
          <w:lang w:val="en-US"/>
        </w:rPr>
        <w:drawing>
          <wp:inline distT="0" distB="0" distL="0" distR="0" wp14:anchorId="4847F88E" wp14:editId="0736D0E6">
            <wp:extent cx="2821108" cy="2580640"/>
            <wp:effectExtent l="0" t="0" r="0" b="1016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Library/Mobile%20Documents/com~apple~CloudDocs/git-repos/Nonda/_Game_Design/defender/worm/_worm_walk_cycle5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643" cy="260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9EA90" w14:textId="47094409" w:rsidR="00372B0E" w:rsidRPr="00F97842" w:rsidRDefault="00E116E1">
      <w:pPr>
        <w:pStyle w:val="Caption"/>
      </w:pPr>
      <w:bookmarkStart w:id="1945" w:name="_Ref465286266"/>
      <w:bookmarkStart w:id="1946" w:name="_Toc465799886"/>
      <w:r w:rsidRPr="00FC5A9E">
        <w:rPr>
          <w:bCs/>
          <w:rPrChange w:id="1947" w:author="Elias De Moraes Fernandes" w:date="2016-11-01T22:38:00Z">
            <w:rPr>
              <w:b/>
              <w:bCs/>
            </w:rPr>
          </w:rPrChange>
        </w:rPr>
        <w:t xml:space="preserve">Figura  </w:t>
      </w:r>
      <w:r w:rsidRPr="00FC5A9E">
        <w:rPr>
          <w:rPrChange w:id="1948" w:author="Elias De Moraes Fernandes" w:date="2016-11-01T22:38:00Z">
            <w:rPr/>
          </w:rPrChange>
        </w:rPr>
        <w:fldChar w:fldCharType="begin"/>
      </w:r>
      <w:r w:rsidRPr="00FC5A9E">
        <w:rPr>
          <w:rPrChange w:id="1949" w:author="Elias De Moraes Fernandes" w:date="2016-11-01T22:38:00Z">
            <w:rPr>
              <w:b/>
            </w:rPr>
          </w:rPrChange>
        </w:rPr>
        <w:instrText xml:space="preserve"> SEQ Figura_ \* ARABIC </w:instrText>
      </w:r>
      <w:r w:rsidRPr="00FC5A9E">
        <w:rPr>
          <w:rPrChange w:id="1950" w:author="Elias De Moraes Fernandes" w:date="2016-11-01T22:38:00Z">
            <w:rPr/>
          </w:rPrChange>
        </w:rPr>
        <w:fldChar w:fldCharType="separate"/>
      </w:r>
      <w:ins w:id="1951" w:author="Elias De Moraes Fernandes" w:date="2016-11-02T21:28:00Z">
        <w:r w:rsidR="00742232">
          <w:rPr>
            <w:noProof/>
          </w:rPr>
          <w:t>7</w:t>
        </w:r>
      </w:ins>
      <w:ins w:id="1952" w:author="Elias De Moraes Fernandes" w:date="2016-11-02T01:26:00Z">
        <w:del w:id="1953" w:author="Elias De Moraes Fernandes" w:date="2016-11-02T21:23:00Z">
          <w:r w:rsidR="00820B39" w:rsidDel="00F506DA">
            <w:rPr>
              <w:noProof/>
            </w:rPr>
            <w:delText>7</w:delText>
          </w:r>
        </w:del>
      </w:ins>
      <w:del w:id="1954" w:author="Elias De Moraes Fernandes" w:date="2016-11-02T21:23:00Z">
        <w:r w:rsidR="00D061FC" w:rsidRPr="00FC5A9E" w:rsidDel="00F506DA">
          <w:rPr>
            <w:bCs/>
            <w:noProof/>
            <w:rPrChange w:id="1955" w:author="Elias De Moraes Fernandes" w:date="2016-11-01T22:38:00Z">
              <w:rPr>
                <w:b/>
                <w:noProof/>
              </w:rPr>
            </w:rPrChange>
          </w:rPr>
          <w:delText>7</w:delText>
        </w:r>
      </w:del>
      <w:r w:rsidRPr="00FC5A9E">
        <w:rPr>
          <w:rPrChange w:id="1956" w:author="Elias De Moraes Fernandes" w:date="2016-11-01T22:38:00Z">
            <w:rPr/>
          </w:rPrChange>
        </w:rPr>
        <w:fldChar w:fldCharType="end"/>
      </w:r>
      <w:bookmarkEnd w:id="1945"/>
      <w:r w:rsidR="00702D1B" w:rsidRPr="5816E76D">
        <w:t xml:space="preserve"> </w:t>
      </w:r>
      <w:r w:rsidR="00372B0E" w:rsidRPr="5816E76D">
        <w:t>–</w:t>
      </w:r>
      <w:r w:rsidR="00702D1B" w:rsidRPr="5816E76D">
        <w:t xml:space="preserve"> </w:t>
      </w:r>
      <w:r w:rsidR="00372B0E" w:rsidRPr="00F97842">
        <w:t>Personagem Nonda</w:t>
      </w:r>
      <w:r w:rsidR="00515DE8" w:rsidRPr="5816E76D">
        <w:t xml:space="preserve">: </w:t>
      </w:r>
      <w:r w:rsidR="00515DE8" w:rsidRPr="00F97842">
        <w:t>Spritesheet</w:t>
      </w:r>
      <w:r w:rsidR="00515DE8" w:rsidRPr="5816E76D">
        <w:t xml:space="preserve"> </w:t>
      </w:r>
      <w:r w:rsidR="00BF2DC3">
        <w:t xml:space="preserve">da </w:t>
      </w:r>
      <w:r w:rsidR="00515DE8" w:rsidRPr="00F97842">
        <w:t xml:space="preserve">animação </w:t>
      </w:r>
      <w:r w:rsidR="00BF2DC3" w:rsidRPr="5816E76D">
        <w:t>"</w:t>
      </w:r>
      <w:r w:rsidR="00515DE8" w:rsidRPr="00F97842">
        <w:t>Pular</w:t>
      </w:r>
      <w:r w:rsidR="00BF2DC3" w:rsidRPr="5816E76D">
        <w:t>"</w:t>
      </w:r>
      <w:bookmarkEnd w:id="1946"/>
    </w:p>
    <w:p w14:paraId="31140AD4" w14:textId="7E102CC0" w:rsidR="00115823" w:rsidRPr="00F97842" w:rsidRDefault="00115823" w:rsidP="00913F3D"/>
    <w:p w14:paraId="32DF9822" w14:textId="501CDEC7" w:rsidR="00115823" w:rsidRPr="00F97842" w:rsidRDefault="001F4994" w:rsidP="00820B39">
      <w:pPr>
        <w:pStyle w:val="StyleXX"/>
        <w:ind w:left="571" w:firstLine="280"/>
      </w:pPr>
      <w:r w:rsidRPr="000626F7">
        <w:fldChar w:fldCharType="begin"/>
      </w:r>
      <w:r w:rsidRPr="00F97842">
        <w:instrText xml:space="preserve"> REF _Ref445395481 \w \h </w:instrText>
      </w:r>
      <w:r w:rsidR="00D51153" w:rsidRPr="00F97842">
        <w:instrText xml:space="preserve"> \* MERGEFORMAT </w:instrText>
      </w:r>
      <w:r w:rsidRPr="000626F7">
        <w:fldChar w:fldCharType="separate"/>
      </w:r>
      <w:r w:rsidR="00742232">
        <w:t>5.8.2</w:t>
      </w:r>
      <w:r w:rsidRPr="000626F7">
        <w:fldChar w:fldCharType="end"/>
      </w:r>
      <w:r w:rsidR="00C50759" w:rsidRPr="00F97842">
        <w:tab/>
      </w:r>
      <w:ins w:id="1957" w:author="Elias De Moraes Fernandes" w:date="2016-11-02T01:10:00Z">
        <w:r w:rsidR="00FF3EA1">
          <w:tab/>
        </w:r>
      </w:ins>
      <w:commentRangeStart w:id="1958"/>
      <w:r w:rsidR="00B946BC" w:rsidRPr="00F97842">
        <w:t>Controle</w:t>
      </w:r>
      <w:commentRangeEnd w:id="1958"/>
      <w:r w:rsidR="004702E9" w:rsidRPr="00F97842">
        <w:rPr>
          <w:rStyle w:val="CommentReference"/>
          <w:rFonts w:eastAsiaTheme="minorHAnsi" w:cs="Times New Roman"/>
          <w:b/>
          <w:color w:val="auto"/>
        </w:rPr>
        <w:commentReference w:id="1958"/>
      </w:r>
    </w:p>
    <w:p w14:paraId="299D920F" w14:textId="53229485" w:rsidR="00C70CC5" w:rsidRPr="00F97842" w:rsidRDefault="00C70CC5" w:rsidP="00913F3D">
      <w:pPr>
        <w:pStyle w:val="TextodoTrabalho"/>
      </w:pPr>
      <w:r w:rsidRPr="00F97842">
        <w:t xml:space="preserve">Do </w:t>
      </w:r>
      <w:r w:rsidR="00E616B2" w:rsidRPr="00F97842">
        <w:t>p</w:t>
      </w:r>
      <w:r w:rsidRPr="00F97842">
        <w:t>ersonagem:</w:t>
      </w:r>
    </w:p>
    <w:p w14:paraId="195C39DA" w14:textId="5431583F" w:rsidR="00832303" w:rsidRPr="00F97842" w:rsidRDefault="00832303">
      <w:pPr>
        <w:pStyle w:val="TextodoTrabalho"/>
      </w:pPr>
      <w:r w:rsidRPr="00F97842">
        <w:t xml:space="preserve">O personagem estará sempre se movendo, nunca parado. Para controlar, é necessário </w:t>
      </w:r>
      <w:r w:rsidR="009665F7" w:rsidRPr="00F97842">
        <w:t xml:space="preserve">deslizar </w:t>
      </w:r>
      <w:r w:rsidR="00D41BF6" w:rsidRPr="00F97842">
        <w:t>o dedo sobre</w:t>
      </w:r>
      <w:r w:rsidRPr="00F97842">
        <w:t xml:space="preserve"> tela</w:t>
      </w:r>
      <w:r w:rsidR="00D41BF6" w:rsidRPr="38229447">
        <w:t xml:space="preserve"> (</w:t>
      </w:r>
      <w:r w:rsidR="009C400B" w:rsidRPr="78EECD5C">
        <w:rPr>
          <w:i/>
          <w:iCs/>
        </w:rPr>
        <w:t>slide</w:t>
      </w:r>
      <w:r w:rsidR="00D41BF6" w:rsidRPr="38229447">
        <w:t>)</w:t>
      </w:r>
      <w:r w:rsidRPr="00F97842">
        <w:t>. Os controles disponíveis são:</w:t>
      </w:r>
    </w:p>
    <w:p w14:paraId="02242DAD" w14:textId="77777777" w:rsidR="00832303" w:rsidRPr="00F97842" w:rsidRDefault="00832303">
      <w:pPr>
        <w:pStyle w:val="TextodoTrabalho"/>
      </w:pPr>
      <w:r w:rsidRPr="00F97842">
        <w:t>Direcionais</w:t>
      </w:r>
    </w:p>
    <w:p w14:paraId="297382FC" w14:textId="74DC29BE" w:rsidR="00832303" w:rsidRPr="00F97842" w:rsidRDefault="00832303">
      <w:pPr>
        <w:pStyle w:val="TextodoTrabalho"/>
      </w:pPr>
      <w:proofErr w:type="gramStart"/>
      <w:r w:rsidRPr="38229447">
        <w:t>•</w:t>
      </w:r>
      <w:r w:rsidRPr="00F97842">
        <w:tab/>
      </w:r>
      <w:r w:rsidR="00080B58" w:rsidRPr="00F97842">
        <w:t>Desli</w:t>
      </w:r>
      <w:r w:rsidR="008259DF" w:rsidRPr="00F97842">
        <w:t>z</w:t>
      </w:r>
      <w:r w:rsidR="00080B58" w:rsidRPr="00F97842">
        <w:t>ar</w:t>
      </w:r>
      <w:proofErr w:type="gramEnd"/>
      <w:r w:rsidR="00080B58" w:rsidRPr="00F97842">
        <w:t xml:space="preserve"> horizontalmente no lado esquerdo da tela muda a direção do personagem</w:t>
      </w:r>
    </w:p>
    <w:p w14:paraId="4F74CB52" w14:textId="6FA1593D" w:rsidR="00832303" w:rsidRPr="00F97842" w:rsidRDefault="00832303">
      <w:pPr>
        <w:pStyle w:val="TextodoTrabalho"/>
      </w:pPr>
      <w:proofErr w:type="gramStart"/>
      <w:r w:rsidRPr="5816E76D">
        <w:t>•</w:t>
      </w:r>
      <w:r w:rsidRPr="00F97842">
        <w:tab/>
      </w:r>
      <w:r w:rsidR="00565138" w:rsidRPr="00F97842">
        <w:t>Deslizar</w:t>
      </w:r>
      <w:proofErr w:type="gramEnd"/>
      <w:r w:rsidR="00565138" w:rsidRPr="00F97842">
        <w:t xml:space="preserve"> verticamente</w:t>
      </w:r>
      <w:r w:rsidR="00080B58" w:rsidRPr="00F97842">
        <w:t xml:space="preserve"> (de baixo para cima) o lado direito da tela, ativa o commando</w:t>
      </w:r>
      <w:r w:rsidR="00080B58" w:rsidRPr="5816E76D">
        <w:t xml:space="preserve"> </w:t>
      </w:r>
      <w:r w:rsidR="00080B58" w:rsidRPr="00F97842">
        <w:t xml:space="preserve">pular. Se deslizar 2x seguidas, o personagem </w:t>
      </w:r>
      <w:r w:rsidR="009A7D6D" w:rsidRPr="00F97842">
        <w:t>ativará a ação de</w:t>
      </w:r>
      <w:r w:rsidR="00080B58" w:rsidRPr="00F97842">
        <w:t xml:space="preserve"> pulo duplo.</w:t>
      </w:r>
    </w:p>
    <w:p w14:paraId="4EA8F775" w14:textId="38F7FFC0" w:rsidR="00832303" w:rsidRPr="00F97842" w:rsidRDefault="00832303">
      <w:pPr>
        <w:pStyle w:val="TextodoTrabalho"/>
      </w:pPr>
      <w:r w:rsidRPr="00F97842">
        <w:t>•</w:t>
      </w:r>
      <w:r w:rsidRPr="00F97842">
        <w:tab/>
        <w:t>Toque (várias vezes) em cima do inimigo para dar dano</w:t>
      </w:r>
      <w:r w:rsidR="005C1FAE">
        <w:t>.</w:t>
      </w:r>
    </w:p>
    <w:p w14:paraId="1E32D679" w14:textId="3545A496" w:rsidR="00B946BC" w:rsidRPr="00F97842" w:rsidRDefault="00B946BC" w:rsidP="00913F3D">
      <w:pPr>
        <w:pStyle w:val="TextodoTrabalho"/>
      </w:pPr>
      <w:r w:rsidRPr="00F97842">
        <w:t xml:space="preserve">Do </w:t>
      </w:r>
      <w:r w:rsidR="00565138">
        <w:t>predador</w:t>
      </w:r>
      <w:r w:rsidRPr="00F97842">
        <w:t>:</w:t>
      </w:r>
    </w:p>
    <w:p w14:paraId="282E8A13" w14:textId="617EA4AF" w:rsidR="00B946BC" w:rsidRPr="00F97842" w:rsidRDefault="00DE0405" w:rsidP="00913F3D">
      <w:pPr>
        <w:pStyle w:val="TextodoTrabalho"/>
      </w:pPr>
      <w:proofErr w:type="gramStart"/>
      <w:r w:rsidRPr="00F97842">
        <w:t>•</w:t>
      </w:r>
      <w:r w:rsidRPr="00F97842">
        <w:tab/>
      </w:r>
      <w:r w:rsidR="00565138">
        <w:t>Possui</w:t>
      </w:r>
      <w:proofErr w:type="gramEnd"/>
      <w:r w:rsidR="00565138" w:rsidRPr="00F97842">
        <w:t xml:space="preserve"> </w:t>
      </w:r>
      <w:r w:rsidR="00565138">
        <w:t xml:space="preserve">movimentos </w:t>
      </w:r>
      <w:r w:rsidR="00B946BC" w:rsidRPr="00F97842">
        <w:t xml:space="preserve">randômicos </w:t>
      </w:r>
      <w:r w:rsidR="001A4740">
        <w:t>e pode mudar o comportamento se o player se aproximar ou afastar</w:t>
      </w:r>
      <w:r w:rsidR="00B946BC" w:rsidRPr="00F97842">
        <w:t>.</w:t>
      </w:r>
    </w:p>
    <w:p w14:paraId="235A8447" w14:textId="77777777" w:rsidR="00A90616" w:rsidRPr="00F97842" w:rsidRDefault="00A90616" w:rsidP="007D161D"/>
    <w:p w14:paraId="3BDEC7D4" w14:textId="532D9376" w:rsidR="003D2A3E" w:rsidRPr="00F97842" w:rsidRDefault="001F4994" w:rsidP="00820B39">
      <w:pPr>
        <w:pStyle w:val="StyleXX"/>
        <w:ind w:left="571" w:firstLine="280"/>
      </w:pPr>
      <w:r w:rsidRPr="00FA63E0">
        <w:fldChar w:fldCharType="begin"/>
      </w:r>
      <w:r w:rsidRPr="00F97842">
        <w:instrText xml:space="preserve"> REF _Ref445395492 \w \h </w:instrText>
      </w:r>
      <w:r w:rsidR="00D51153" w:rsidRPr="00F97842">
        <w:instrText xml:space="preserve"> \* MERGEFORMAT </w:instrText>
      </w:r>
      <w:r w:rsidRPr="00FA63E0">
        <w:fldChar w:fldCharType="separate"/>
      </w:r>
      <w:r w:rsidR="00742232">
        <w:t>5.8.3</w:t>
      </w:r>
      <w:r w:rsidRPr="00FA63E0">
        <w:fldChar w:fldCharType="end"/>
      </w:r>
      <w:r w:rsidR="00A33C57" w:rsidRPr="00F97842">
        <w:tab/>
      </w:r>
      <w:ins w:id="1959" w:author="Elias De Moraes Fernandes" w:date="2016-11-02T01:10:00Z">
        <w:r w:rsidR="00FF3EA1">
          <w:tab/>
        </w:r>
      </w:ins>
      <w:r w:rsidR="00B946BC" w:rsidRPr="00F97842">
        <w:t>Interface</w:t>
      </w:r>
    </w:p>
    <w:p w14:paraId="22DB51D2" w14:textId="77777777" w:rsidR="0016122A" w:rsidRPr="00F97842" w:rsidRDefault="0016122A" w:rsidP="00913F3D">
      <w:pPr>
        <w:pStyle w:val="TextodoTrabalho"/>
      </w:pPr>
    </w:p>
    <w:p w14:paraId="208D6787" w14:textId="1E684551" w:rsidR="00B946BC" w:rsidRPr="00F97842" w:rsidRDefault="00B946BC" w:rsidP="00FB7D73">
      <w:pPr>
        <w:pStyle w:val="TextodoTrabalho"/>
      </w:pPr>
      <w:r w:rsidRPr="00F97842">
        <w:t xml:space="preserve">Na interface, o foco é no HUD – </w:t>
      </w:r>
      <w:r w:rsidRPr="5816E76D">
        <w:rPr>
          <w:i/>
          <w:iCs/>
        </w:rPr>
        <w:t>head-up display</w:t>
      </w:r>
      <w:r w:rsidRPr="00F97842">
        <w:t>, termo utilizado para visualizar todos os elementos de interesse do jogador, tais como barra de progresso, tempo restante, quantidade de vidas</w:t>
      </w:r>
      <w:r w:rsidRPr="000A0A51">
        <w:t>, pontuações, indicações de localidade para atacar etc – do jogo</w:t>
      </w:r>
      <w:r w:rsidR="007D40F3" w:rsidRPr="000A0A51">
        <w:t>, conforme ilustra</w:t>
      </w:r>
      <w:r w:rsidR="00537105">
        <w:t>do</w:t>
      </w:r>
      <w:r w:rsidR="007D40F3" w:rsidRPr="5816E76D">
        <w:t xml:space="preserve"> </w:t>
      </w:r>
      <w:r w:rsidR="00537105">
        <w:t>n</w:t>
      </w:r>
      <w:r w:rsidR="007D40F3" w:rsidRPr="000A0A51">
        <w:t xml:space="preserve">a </w:t>
      </w:r>
      <w:r w:rsidR="006D4303" w:rsidRPr="00794355">
        <w:fldChar w:fldCharType="begin"/>
      </w:r>
      <w:r w:rsidR="006D4303" w:rsidRPr="000A0A51">
        <w:instrText xml:space="preserve"> REF _Ref464165348 \h </w:instrText>
      </w:r>
      <w:r w:rsidR="000A0A51" w:rsidRPr="000626F7">
        <w:instrText xml:space="preserve"> \* MERGEFORMAT </w:instrText>
      </w:r>
      <w:r w:rsidR="006D4303" w:rsidRPr="00794355">
        <w:fldChar w:fldCharType="separate"/>
      </w:r>
      <w:ins w:id="1960" w:author="Elias De Moraes Fernandes" w:date="2016-11-02T21:28:00Z">
        <w:r w:rsidR="00742232" w:rsidRPr="00742232">
          <w:rPr>
            <w:rPrChange w:id="1961" w:author="Elias De Moraes Fernandes" w:date="2016-11-02T21:28:00Z">
              <w:rPr>
                <w:b/>
                <w:bCs/>
              </w:rPr>
            </w:rPrChange>
          </w:rPr>
          <w:t xml:space="preserve">Figura  </w:t>
        </w:r>
        <w:r w:rsidR="00742232">
          <w:rPr>
            <w:noProof/>
          </w:rPr>
          <w:t>8</w:t>
        </w:r>
      </w:ins>
      <w:ins w:id="1962" w:author="Elias De Moraes Fernandes" w:date="2016-11-02T01:26:00Z">
        <w:del w:id="1963" w:author="Elias De Moraes Fernandes" w:date="2016-11-02T21:23:00Z">
          <w:r w:rsidR="00820B39" w:rsidRPr="00820B39" w:rsidDel="00F506DA">
            <w:rPr>
              <w:rPrChange w:id="1964" w:author="Elias De Moraes Fernandes" w:date="2016-11-02T01:26:00Z">
                <w:rPr>
                  <w:b/>
                  <w:bCs/>
                </w:rPr>
              </w:rPrChange>
            </w:rPr>
            <w:delText xml:space="preserve">Figura  </w:delText>
          </w:r>
          <w:r w:rsidR="00820B39" w:rsidDel="00F506DA">
            <w:rPr>
              <w:noProof/>
            </w:rPr>
            <w:delText>8</w:delText>
          </w:r>
        </w:del>
      </w:ins>
      <w:del w:id="1965" w:author="Elias De Moraes Fernandes" w:date="2016-11-02T21:23:00Z">
        <w:r w:rsidR="00D061FC" w:rsidRPr="00D061FC" w:rsidDel="00F506DA">
          <w:rPr>
            <w:rPrChange w:id="1966" w:author="Elias De Moraes Fernandes" w:date="2016-10-30T13:19:00Z">
              <w:rPr>
                <w:b/>
                <w:bCs/>
              </w:rPr>
            </w:rPrChange>
          </w:rPr>
          <w:delText xml:space="preserve">Figura  </w:delText>
        </w:r>
        <w:r w:rsidR="00D061FC" w:rsidRPr="00D061FC" w:rsidDel="00F506DA">
          <w:rPr>
            <w:noProof/>
            <w:rPrChange w:id="1967" w:author="Elias De Moraes Fernandes" w:date="2016-10-30T13:19:00Z">
              <w:rPr>
                <w:b/>
                <w:noProof/>
              </w:rPr>
            </w:rPrChange>
          </w:rPr>
          <w:delText>8</w:delText>
        </w:r>
      </w:del>
      <w:r w:rsidR="006D4303" w:rsidRPr="00794355">
        <w:fldChar w:fldCharType="end"/>
      </w:r>
      <w:r w:rsidR="000A0A51" w:rsidRPr="5816E76D">
        <w:t xml:space="preserve"> </w:t>
      </w:r>
      <w:r w:rsidR="007D40F3" w:rsidRPr="00F97842">
        <w:t>abaixo</w:t>
      </w:r>
      <w:r w:rsidRPr="5816E76D">
        <w:t xml:space="preserve">. </w:t>
      </w:r>
    </w:p>
    <w:p w14:paraId="6BC9710B" w14:textId="6C0E74CC" w:rsidR="00B946BC" w:rsidRPr="00F97842" w:rsidRDefault="00BD337D" w:rsidP="00BB3DBE">
      <w:pPr>
        <w:pStyle w:val="CapitulosXXX"/>
        <w:ind w:firstLine="0"/>
      </w:pPr>
      <w:r w:rsidRPr="00FA63E0">
        <w:rPr>
          <w:noProof/>
          <w:lang w:val="en-US"/>
        </w:rPr>
        <w:drawing>
          <wp:inline distT="0" distB="0" distL="0" distR="0" wp14:anchorId="34B35BCE" wp14:editId="7D514D56">
            <wp:extent cx="5760085" cy="396568"/>
            <wp:effectExtent l="0" t="0" r="5715" b="1016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Jogo%20Compostagem/Game_Design/Level_1_game_HU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" t="629" r="245" b="16539"/>
                    <a:stretch/>
                  </pic:blipFill>
                  <pic:spPr bwMode="auto">
                    <a:xfrm>
                      <a:off x="0" y="0"/>
                      <a:ext cx="5760085" cy="396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31125" w14:textId="5ED1C35C" w:rsidR="00B946BC" w:rsidRPr="00F97842" w:rsidRDefault="00022A11">
      <w:pPr>
        <w:pStyle w:val="Caption"/>
      </w:pPr>
      <w:bookmarkStart w:id="1968" w:name="_Ref464165348"/>
      <w:bookmarkStart w:id="1969" w:name="_Toc465799887"/>
      <w:r w:rsidRPr="00FC5A9E">
        <w:rPr>
          <w:bCs/>
          <w:rPrChange w:id="1970" w:author="Elias De Moraes Fernandes" w:date="2016-11-01T22:38:00Z">
            <w:rPr>
              <w:b/>
              <w:bCs/>
            </w:rPr>
          </w:rPrChange>
        </w:rPr>
        <w:t xml:space="preserve">Figura  </w:t>
      </w:r>
      <w:r w:rsidRPr="00FC5A9E">
        <w:rPr>
          <w:rPrChange w:id="1971" w:author="Elias De Moraes Fernandes" w:date="2016-11-01T22:38:00Z">
            <w:rPr/>
          </w:rPrChange>
        </w:rPr>
        <w:fldChar w:fldCharType="begin"/>
      </w:r>
      <w:r w:rsidRPr="00FC5A9E">
        <w:rPr>
          <w:rPrChange w:id="1972" w:author="Elias De Moraes Fernandes" w:date="2016-11-01T22:38:00Z">
            <w:rPr>
              <w:b/>
            </w:rPr>
          </w:rPrChange>
        </w:rPr>
        <w:instrText xml:space="preserve"> SEQ Figura_ \* ARABIC </w:instrText>
      </w:r>
      <w:r w:rsidRPr="00FC5A9E">
        <w:rPr>
          <w:rPrChange w:id="1973" w:author="Elias De Moraes Fernandes" w:date="2016-11-01T22:38:00Z">
            <w:rPr/>
          </w:rPrChange>
        </w:rPr>
        <w:fldChar w:fldCharType="separate"/>
      </w:r>
      <w:ins w:id="1974" w:author="Elias De Moraes Fernandes" w:date="2016-11-02T21:28:00Z">
        <w:r w:rsidR="00742232">
          <w:rPr>
            <w:noProof/>
          </w:rPr>
          <w:t>8</w:t>
        </w:r>
      </w:ins>
      <w:ins w:id="1975" w:author="Elias De Moraes Fernandes" w:date="2016-11-02T01:26:00Z">
        <w:del w:id="1976" w:author="Elias De Moraes Fernandes" w:date="2016-11-02T21:23:00Z">
          <w:r w:rsidR="00820B39" w:rsidDel="00F506DA">
            <w:rPr>
              <w:noProof/>
            </w:rPr>
            <w:delText>8</w:delText>
          </w:r>
        </w:del>
      </w:ins>
      <w:del w:id="1977" w:author="Elias De Moraes Fernandes" w:date="2016-11-02T21:23:00Z">
        <w:r w:rsidR="00D061FC" w:rsidRPr="00FC5A9E" w:rsidDel="00F506DA">
          <w:rPr>
            <w:bCs/>
            <w:noProof/>
            <w:rPrChange w:id="1978" w:author="Elias De Moraes Fernandes" w:date="2016-11-01T22:38:00Z">
              <w:rPr>
                <w:b/>
                <w:noProof/>
              </w:rPr>
            </w:rPrChange>
          </w:rPr>
          <w:delText>8</w:delText>
        </w:r>
      </w:del>
      <w:r w:rsidRPr="00FC5A9E">
        <w:rPr>
          <w:rPrChange w:id="1979" w:author="Elias De Moraes Fernandes" w:date="2016-11-01T22:38:00Z">
            <w:rPr/>
          </w:rPrChange>
        </w:rPr>
        <w:fldChar w:fldCharType="end"/>
      </w:r>
      <w:bookmarkEnd w:id="1968"/>
      <w:r w:rsidR="008B0379" w:rsidRPr="5816E76D">
        <w:t xml:space="preserve"> </w:t>
      </w:r>
      <w:r w:rsidR="00B946BC" w:rsidRPr="5816E76D">
        <w:t xml:space="preserve">– </w:t>
      </w:r>
      <w:r w:rsidR="00B946BC" w:rsidRPr="00F97842">
        <w:t>Nonda: HUD – Posicionamento do UI</w:t>
      </w:r>
      <w:bookmarkEnd w:id="1969"/>
    </w:p>
    <w:p w14:paraId="3CABD938" w14:textId="66EF86C2" w:rsidR="00CF6EA2" w:rsidRPr="00F97842" w:rsidRDefault="00CF6EA2">
      <w:pPr>
        <w:rPr>
          <w:rFonts w:eastAsia="Times New Roman" w:cs="Arial"/>
          <w:b/>
          <w:color w:val="000000"/>
        </w:rPr>
      </w:pPr>
    </w:p>
    <w:p w14:paraId="6F5591C1" w14:textId="65A6F45B" w:rsidR="00B946BC" w:rsidRPr="00F97842" w:rsidRDefault="001F4994" w:rsidP="00820B39">
      <w:pPr>
        <w:pStyle w:val="StyleXX"/>
        <w:ind w:left="571" w:firstLine="280"/>
      </w:pPr>
      <w:r w:rsidRPr="00FA63E0">
        <w:fldChar w:fldCharType="begin"/>
      </w:r>
      <w:r w:rsidRPr="00F97842">
        <w:instrText xml:space="preserve"> REF _Ref445395514 \w \h </w:instrText>
      </w:r>
      <w:r w:rsidR="00D51153" w:rsidRPr="00F97842">
        <w:instrText xml:space="preserve"> \* MERGEFORMAT </w:instrText>
      </w:r>
      <w:r w:rsidRPr="00FA63E0">
        <w:fldChar w:fldCharType="separate"/>
      </w:r>
      <w:r w:rsidR="00742232">
        <w:t>5.8.4</w:t>
      </w:r>
      <w:r w:rsidRPr="00FA63E0">
        <w:fldChar w:fldCharType="end"/>
      </w:r>
      <w:ins w:id="1980" w:author="Elias De Moraes Fernandes" w:date="2016-11-02T01:10:00Z">
        <w:r w:rsidR="00FF3EA1">
          <w:tab/>
        </w:r>
      </w:ins>
      <w:r w:rsidR="00A33C57" w:rsidRPr="00F97842">
        <w:tab/>
      </w:r>
      <w:r w:rsidR="00681122">
        <w:t>Predadores</w:t>
      </w:r>
    </w:p>
    <w:p w14:paraId="1DD49FBE" w14:textId="77777777" w:rsidR="00DD6BEC" w:rsidRPr="00F97842" w:rsidRDefault="00DD6BEC" w:rsidP="00913F3D">
      <w:pPr>
        <w:pStyle w:val="TextodoTrabalho"/>
      </w:pPr>
    </w:p>
    <w:p w14:paraId="40C586BC" w14:textId="450DAEFD" w:rsidR="00B946BC" w:rsidRPr="00F97842" w:rsidRDefault="00B946BC" w:rsidP="00913F3D">
      <w:pPr>
        <w:pStyle w:val="TextodoTrabalho"/>
      </w:pPr>
      <w:r w:rsidRPr="00F97842">
        <w:t xml:space="preserve">O </w:t>
      </w:r>
      <w:r w:rsidR="00681122">
        <w:t>predador</w:t>
      </w:r>
      <w:r w:rsidR="00681122" w:rsidRPr="5816E76D">
        <w:t xml:space="preserve"> </w:t>
      </w:r>
      <w:r w:rsidRPr="00F97842">
        <w:t>no contexto do jogo são espécies</w:t>
      </w:r>
      <w:r w:rsidR="00155FBC" w:rsidRPr="00F97842">
        <w:t xml:space="preserve"> distintas</w:t>
      </w:r>
      <w:r w:rsidRPr="00F97842">
        <w:t xml:space="preserve"> que </w:t>
      </w:r>
      <w:r w:rsidR="00155FBC" w:rsidRPr="00F97842">
        <w:t>aparecem para atrapalhar</w:t>
      </w:r>
      <w:r w:rsidRPr="00F97842">
        <w:t xml:space="preserve"> o trabalho de Nonda</w:t>
      </w:r>
      <w:r w:rsidR="00155FBC" w:rsidRPr="00F97842">
        <w:t xml:space="preserve"> no decorrer do jogo</w:t>
      </w:r>
      <w:r w:rsidRPr="5816E76D">
        <w:t>.</w:t>
      </w:r>
    </w:p>
    <w:p w14:paraId="08C4319C" w14:textId="77777777" w:rsidR="001F3201" w:rsidRDefault="001F3201" w:rsidP="78EECD5C">
      <w:pPr>
        <w:spacing w:after="200" w:line="276" w:lineRule="auto"/>
        <w:rPr>
          <w:ins w:id="1981" w:author="Elias De Moraes Fernandes" w:date="2016-10-31T22:11:00Z"/>
        </w:rPr>
      </w:pPr>
      <w:ins w:id="1982" w:author="Elias De Moraes Fernandes" w:date="2016-10-31T22:11:00Z">
        <w:r>
          <w:br w:type="page"/>
        </w:r>
      </w:ins>
    </w:p>
    <w:p w14:paraId="74CEAA3E" w14:textId="0CBB4EA1" w:rsidR="00B946BC" w:rsidRPr="00AC7B5E" w:rsidRDefault="001F4994" w:rsidP="00DF4852">
      <w:pPr>
        <w:ind w:firstLine="709"/>
      </w:pPr>
      <w:r w:rsidRPr="00AC7B5E">
        <w:lastRenderedPageBreak/>
        <w:fldChar w:fldCharType="begin"/>
      </w:r>
      <w:r w:rsidRPr="00AC7B5E">
        <w:instrText xml:space="preserve"> REF _Ref445395524 \w \h </w:instrText>
      </w:r>
      <w:r w:rsidR="00D51153" w:rsidRPr="00AC7B5E">
        <w:instrText xml:space="preserve"> \* MERGEFORMAT </w:instrText>
      </w:r>
      <w:r w:rsidRPr="00AC7B5E">
        <w:fldChar w:fldCharType="separate"/>
      </w:r>
      <w:r w:rsidR="00742232">
        <w:t>5.8.4.1</w:t>
      </w:r>
      <w:r w:rsidRPr="00AC7B5E">
        <w:fldChar w:fldCharType="end"/>
      </w:r>
      <w:r w:rsidR="00A33C57" w:rsidRPr="00AC7B5E">
        <w:tab/>
      </w:r>
      <w:r w:rsidR="00B946BC" w:rsidRPr="00AC7B5E">
        <w:t>Pássaro</w:t>
      </w:r>
      <w:r w:rsidR="000E3DCF" w:rsidRPr="00AC7B5E">
        <w:t>s</w:t>
      </w:r>
    </w:p>
    <w:p w14:paraId="37660575" w14:textId="77777777" w:rsidR="00B946BC" w:rsidRPr="00F97842" w:rsidRDefault="00B946BC" w:rsidP="00913F3D"/>
    <w:p w14:paraId="5FEC39EF" w14:textId="3DFEDFC0" w:rsidR="00B946BC" w:rsidRPr="00F97842" w:rsidRDefault="00B946BC" w:rsidP="00B946BC">
      <w:pPr>
        <w:ind w:left="1701" w:hanging="850"/>
        <w:jc w:val="center"/>
      </w:pPr>
      <w:r w:rsidRPr="00FA63E0">
        <w:rPr>
          <w:noProof/>
        </w:rPr>
        <w:drawing>
          <wp:inline distT="0" distB="0" distL="0" distR="0" wp14:anchorId="016F9599" wp14:editId="20D1D58F">
            <wp:extent cx="1522819" cy="1318261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Library/Mobile%20Documents/com~apple~CloudDocs/git-repos/Nonda/_Game_Design/enemies/images/enemy_bird_blue@2x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2819" cy="131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43B4" w:rsidRPr="00FA63E0">
        <w:rPr>
          <w:noProof/>
        </w:rPr>
        <w:drawing>
          <wp:inline distT="0" distB="0" distL="0" distR="0" wp14:anchorId="1AFFB006" wp14:editId="5D0A0A24">
            <wp:extent cx="1535855" cy="1309518"/>
            <wp:effectExtent l="0" t="0" r="0" b="114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Library/Mobile%20Documents/com~apple~CloudDocs/git-repos/Nonda/_Game_Design/enemies/images/enemy_bird_red@2x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5855" cy="1309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A6920" w14:textId="6BB28A14" w:rsidR="006B6749" w:rsidRPr="00F97842" w:rsidRDefault="006B6749">
      <w:pPr>
        <w:pStyle w:val="Caption"/>
      </w:pPr>
    </w:p>
    <w:p w14:paraId="770D3B58" w14:textId="3E939130" w:rsidR="00B946BC" w:rsidRDefault="006B6749" w:rsidP="00F506DA">
      <w:pPr>
        <w:pStyle w:val="Caption"/>
        <w:rPr>
          <w:ins w:id="1983" w:author="Elias De Moraes Fernandes" w:date="2016-10-31T22:11:00Z"/>
        </w:rPr>
      </w:pPr>
      <w:bookmarkStart w:id="1984" w:name="_Ref464679620"/>
      <w:bookmarkStart w:id="1985" w:name="_Toc465799888"/>
      <w:r w:rsidRPr="78EECD5C">
        <w:rPr>
          <w:rPrChange w:id="1986" w:author="Convidado" w:date="2016-11-01T09:08:00Z">
            <w:rPr>
              <w:bCs/>
            </w:rPr>
          </w:rPrChange>
        </w:rPr>
        <w:t xml:space="preserve">Figura  </w:t>
      </w:r>
      <w:r w:rsidR="000A6117" w:rsidRPr="5816E76D">
        <w:fldChar w:fldCharType="begin"/>
      </w:r>
      <w:r w:rsidR="000A6117">
        <w:instrText xml:space="preserve"> SEQ Figura_ \* ARABIC </w:instrText>
      </w:r>
      <w:r w:rsidR="000A6117" w:rsidRPr="5816E76D">
        <w:fldChar w:fldCharType="separate"/>
      </w:r>
      <w:r w:rsidR="00742232">
        <w:rPr>
          <w:noProof/>
        </w:rPr>
        <w:t>9</w:t>
      </w:r>
      <w:r w:rsidR="000A6117" w:rsidRPr="5816E76D">
        <w:rPr>
          <w:rPrChange w:id="1987" w:author="Convidado" w:date="2016-11-01T09:16:00Z">
            <w:rPr>
              <w:noProof/>
            </w:rPr>
          </w:rPrChange>
        </w:rPr>
        <w:fldChar w:fldCharType="end"/>
      </w:r>
      <w:bookmarkEnd w:id="1984"/>
      <w:r w:rsidR="00DD168D" w:rsidRPr="5816E76D">
        <w:t xml:space="preserve"> </w:t>
      </w:r>
      <w:r w:rsidR="00B946BC" w:rsidRPr="5816E76D">
        <w:t xml:space="preserve">– </w:t>
      </w:r>
      <w:r w:rsidR="002D3EB6" w:rsidRPr="00F97842">
        <w:t>Jogo Nonda</w:t>
      </w:r>
      <w:r w:rsidR="00B946BC" w:rsidRPr="5816E76D">
        <w:t xml:space="preserve">: </w:t>
      </w:r>
      <w:r w:rsidR="00951E0A">
        <w:t>Predador</w:t>
      </w:r>
      <w:r w:rsidR="00951E0A" w:rsidRPr="5816E76D">
        <w:t xml:space="preserve"> </w:t>
      </w:r>
      <w:r w:rsidR="00B946BC" w:rsidRPr="00F97842">
        <w:t>Pássaros</w:t>
      </w:r>
      <w:bookmarkEnd w:id="1985"/>
    </w:p>
    <w:p w14:paraId="69007F9D" w14:textId="77777777" w:rsidR="001F3201" w:rsidRPr="001F3201" w:rsidRDefault="001F3201">
      <w:pPr>
        <w:rPr>
          <w:ins w:id="1988" w:author="Elias De Moraes Fernandes" w:date="2016-10-31T22:11:00Z"/>
          <w:rPrChange w:id="1989" w:author="Elias De Moraes Fernandes" w:date="2016-10-31T22:11:00Z">
            <w:rPr>
              <w:ins w:id="1990" w:author="Elias De Moraes Fernandes" w:date="2016-10-31T22:11:00Z"/>
            </w:rPr>
          </w:rPrChange>
        </w:rPr>
        <w:pPrChange w:id="1991" w:author="Elias De Moraes Fernandes" w:date="2016-10-31T22:11:00Z">
          <w:pPr>
            <w:pStyle w:val="Caption"/>
          </w:pPr>
        </w:pPrChange>
      </w:pPr>
    </w:p>
    <w:p w14:paraId="3DC7FA1B" w14:textId="77777777" w:rsidR="001F3201" w:rsidRPr="001F3201" w:rsidRDefault="001F3201">
      <w:pPr>
        <w:rPr>
          <w:rPrChange w:id="1992" w:author="Elias De Moraes Fernandes" w:date="2016-10-31T22:11:00Z">
            <w:rPr/>
          </w:rPrChange>
        </w:rPr>
        <w:pPrChange w:id="1993" w:author="Elias De Moraes Fernandes" w:date="2016-10-31T22:11:00Z">
          <w:pPr>
            <w:pStyle w:val="Caption"/>
          </w:pPr>
        </w:pPrChange>
      </w:pPr>
    </w:p>
    <w:p w14:paraId="0F75996F" w14:textId="50F94610" w:rsidR="00B946BC" w:rsidRPr="00F97842" w:rsidRDefault="00953F3D" w:rsidP="000626F7">
      <w:pPr>
        <w:spacing w:after="200" w:line="276" w:lineRule="auto"/>
      </w:pPr>
      <w:r>
        <w:tab/>
      </w:r>
      <w:r w:rsidR="001F4994" w:rsidRPr="00FA63E0">
        <w:fldChar w:fldCharType="begin"/>
      </w:r>
      <w:r w:rsidR="001F4994" w:rsidRPr="00F97842">
        <w:instrText xml:space="preserve"> REF _Ref445395546 \w \h </w:instrText>
      </w:r>
      <w:r w:rsidR="00D51153" w:rsidRPr="00F97842">
        <w:instrText xml:space="preserve"> \* MERGEFORMAT </w:instrText>
      </w:r>
      <w:r w:rsidR="001F4994" w:rsidRPr="00FA63E0">
        <w:fldChar w:fldCharType="separate"/>
      </w:r>
      <w:r w:rsidR="00742232">
        <w:t>5.8.4.2</w:t>
      </w:r>
      <w:r w:rsidR="001F4994" w:rsidRPr="00FA63E0">
        <w:fldChar w:fldCharType="end"/>
      </w:r>
      <w:r w:rsidR="00A33C57" w:rsidRPr="00F97842">
        <w:rPr>
          <w:b/>
        </w:rPr>
        <w:tab/>
      </w:r>
      <w:ins w:id="1994" w:author="Elias De Moraes Fernandes" w:date="2016-11-02T01:10:00Z">
        <w:r w:rsidR="00FF3EA1">
          <w:rPr>
            <w:b/>
          </w:rPr>
          <w:tab/>
        </w:r>
      </w:ins>
      <w:r w:rsidR="00B946BC" w:rsidRPr="00F97842">
        <w:t>Sanguessuga</w:t>
      </w:r>
    </w:p>
    <w:p w14:paraId="2D8BFCDC" w14:textId="1D8F7C5A" w:rsidR="00B946BC" w:rsidRPr="00F97842" w:rsidRDefault="00B946BC" w:rsidP="00B946BC">
      <w:pPr>
        <w:ind w:left="1416" w:hanging="565"/>
        <w:jc w:val="center"/>
      </w:pPr>
      <w:r w:rsidRPr="00FA63E0">
        <w:rPr>
          <w:noProof/>
        </w:rPr>
        <w:drawing>
          <wp:inline distT="0" distB="0" distL="0" distR="0" wp14:anchorId="16730D9F" wp14:editId="488F8F61">
            <wp:extent cx="2530480" cy="749369"/>
            <wp:effectExtent l="0" t="0" r="9525" b="12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Jogo%20Compostagem/Drawing/vc_enemy_leech_sanguessuga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0480" cy="749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6E704CF9" w14:textId="762BAC01" w:rsidR="00B946BC" w:rsidRDefault="00924D8B" w:rsidP="00F506DA">
      <w:pPr>
        <w:pStyle w:val="Caption"/>
        <w:rPr>
          <w:ins w:id="1995" w:author="Elias De Moraes Fernandes" w:date="2016-10-31T22:11:00Z"/>
        </w:rPr>
      </w:pPr>
      <w:bookmarkStart w:id="1996" w:name="_Ref464679622"/>
      <w:bookmarkStart w:id="1997" w:name="_Toc465799889"/>
      <w:r w:rsidRPr="006C7BC6">
        <w:t xml:space="preserve">Figura  </w:t>
      </w:r>
      <w:r w:rsidR="000A6117" w:rsidRPr="5816E76D">
        <w:fldChar w:fldCharType="begin"/>
      </w:r>
      <w:r w:rsidR="000A6117">
        <w:instrText xml:space="preserve"> SEQ Figura_ \* ARABIC </w:instrText>
      </w:r>
      <w:r w:rsidR="000A6117" w:rsidRPr="5816E76D">
        <w:fldChar w:fldCharType="separate"/>
      </w:r>
      <w:r w:rsidR="00742232">
        <w:rPr>
          <w:noProof/>
        </w:rPr>
        <w:t>10</w:t>
      </w:r>
      <w:r w:rsidR="000A6117" w:rsidRPr="5816E76D">
        <w:rPr>
          <w:rPrChange w:id="1998" w:author="Convidado" w:date="2016-11-01T09:16:00Z">
            <w:rPr>
              <w:noProof/>
            </w:rPr>
          </w:rPrChange>
        </w:rPr>
        <w:fldChar w:fldCharType="end"/>
      </w:r>
      <w:bookmarkEnd w:id="1996"/>
      <w:r w:rsidR="0073283B" w:rsidRPr="5816E76D">
        <w:t xml:space="preserve"> </w:t>
      </w:r>
      <w:r w:rsidR="00B946BC" w:rsidRPr="5816E76D">
        <w:t xml:space="preserve">– </w:t>
      </w:r>
      <w:r w:rsidR="002D3EB6" w:rsidRPr="00BF4567">
        <w:t xml:space="preserve">Jogo </w:t>
      </w:r>
      <w:r w:rsidR="00B946BC" w:rsidRPr="00BF4567">
        <w:t>Nonda</w:t>
      </w:r>
      <w:r w:rsidR="00B946BC" w:rsidRPr="5816E76D">
        <w:t xml:space="preserve">: </w:t>
      </w:r>
      <w:r w:rsidR="00951E0A" w:rsidRPr="00BF4567">
        <w:t xml:space="preserve">Predador </w:t>
      </w:r>
      <w:r w:rsidR="00B946BC" w:rsidRPr="00BF4567">
        <w:t>Sanguessuga</w:t>
      </w:r>
      <w:bookmarkEnd w:id="1997"/>
    </w:p>
    <w:p w14:paraId="14AB6120" w14:textId="430B6CC6" w:rsidR="001F3201" w:rsidRDefault="001F3201">
      <w:pPr>
        <w:rPr>
          <w:ins w:id="1999" w:author="Elias De Moraes Fernandes" w:date="2016-10-31T22:11:00Z"/>
        </w:rPr>
        <w:pPrChange w:id="2000" w:author="Elias De Moraes Fernandes" w:date="2016-10-31T22:11:00Z">
          <w:pPr>
            <w:pStyle w:val="Caption"/>
          </w:pPr>
        </w:pPrChange>
      </w:pPr>
    </w:p>
    <w:p w14:paraId="7E41F2C5" w14:textId="77777777" w:rsidR="001F3201" w:rsidRPr="001F3201" w:rsidRDefault="001F3201">
      <w:pPr>
        <w:rPr>
          <w:rPrChange w:id="2001" w:author="Elias De Moraes Fernandes" w:date="2016-10-31T22:11:00Z">
            <w:rPr/>
          </w:rPrChange>
        </w:rPr>
        <w:pPrChange w:id="2002" w:author="Elias De Moraes Fernandes" w:date="2016-10-31T22:11:00Z">
          <w:pPr>
            <w:pStyle w:val="Caption"/>
          </w:pPr>
        </w:pPrChange>
      </w:pPr>
    </w:p>
    <w:p w14:paraId="5097FABB" w14:textId="562BF4AA" w:rsidR="00B946BC" w:rsidRPr="00F97842" w:rsidRDefault="00AC7B5E" w:rsidP="00DF4852">
      <w:r>
        <w:tab/>
      </w:r>
      <w:r w:rsidR="001F4994" w:rsidRPr="00FA63E0">
        <w:fldChar w:fldCharType="begin"/>
      </w:r>
      <w:r w:rsidR="001F4994" w:rsidRPr="00F97842">
        <w:instrText xml:space="preserve"> REF _Ref445395554 \w \h </w:instrText>
      </w:r>
      <w:r w:rsidR="00D51153" w:rsidRPr="00F97842">
        <w:instrText xml:space="preserve"> \* MERGEFORMAT </w:instrText>
      </w:r>
      <w:r w:rsidR="001F4994" w:rsidRPr="00FA63E0">
        <w:fldChar w:fldCharType="separate"/>
      </w:r>
      <w:r w:rsidR="00742232">
        <w:t>5.8.4.3</w:t>
      </w:r>
      <w:r w:rsidR="001F4994" w:rsidRPr="00FA63E0">
        <w:fldChar w:fldCharType="end"/>
      </w:r>
      <w:r w:rsidR="00B5742F" w:rsidRPr="00F97842">
        <w:rPr>
          <w:b/>
        </w:rPr>
        <w:tab/>
      </w:r>
      <w:ins w:id="2003" w:author="Elias De Moraes Fernandes" w:date="2016-11-02T01:10:00Z">
        <w:r w:rsidR="00FF3EA1">
          <w:rPr>
            <w:b/>
          </w:rPr>
          <w:tab/>
        </w:r>
      </w:ins>
      <w:r w:rsidR="00B946BC" w:rsidRPr="00F97842">
        <w:t>Formiga</w:t>
      </w:r>
    </w:p>
    <w:p w14:paraId="717AB105" w14:textId="38455DB9" w:rsidR="00B946BC" w:rsidRPr="00F97842" w:rsidRDefault="00B946BC" w:rsidP="00B946BC">
      <w:pPr>
        <w:ind w:left="1701" w:hanging="850"/>
        <w:jc w:val="center"/>
      </w:pPr>
      <w:r w:rsidRPr="00FA63E0">
        <w:rPr>
          <w:noProof/>
        </w:rPr>
        <w:drawing>
          <wp:inline distT="0" distB="0" distL="0" distR="0" wp14:anchorId="2ACB6DDF" wp14:editId="76AF887E">
            <wp:extent cx="1768475" cy="1490705"/>
            <wp:effectExtent l="0" t="0" r="9525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Library/Mobile%20Documents/com~apple~CloudDocs/git-repos/Nonda/_Game_Design/enemies/images/enemy_ant@2x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8546" cy="1507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C3254" w14:textId="77777777" w:rsidR="00292D9A" w:rsidRPr="00F97842" w:rsidRDefault="00292D9A">
      <w:pPr>
        <w:pStyle w:val="Caption"/>
      </w:pPr>
    </w:p>
    <w:p w14:paraId="1853AF90" w14:textId="77777777" w:rsidR="00292D9A" w:rsidRPr="00F97842" w:rsidRDefault="00292D9A">
      <w:pPr>
        <w:pStyle w:val="Caption"/>
      </w:pPr>
    </w:p>
    <w:p w14:paraId="36632C6E" w14:textId="23E6A713" w:rsidR="00B946BC" w:rsidRPr="00F97842" w:rsidRDefault="00F054DC" w:rsidP="00F506DA">
      <w:pPr>
        <w:pStyle w:val="Caption"/>
      </w:pPr>
      <w:r w:rsidRPr="5816E76D">
        <w:t xml:space="preserve"> </w:t>
      </w:r>
      <w:bookmarkStart w:id="2004" w:name="_Ref464679625"/>
      <w:bookmarkStart w:id="2005" w:name="_Toc465799890"/>
      <w:r w:rsidRPr="00F73AD8">
        <w:t xml:space="preserve">Figura  </w:t>
      </w:r>
      <w:r w:rsidR="000A6117" w:rsidRPr="5816E76D">
        <w:fldChar w:fldCharType="begin"/>
      </w:r>
      <w:r w:rsidR="000A6117">
        <w:instrText xml:space="preserve"> SEQ Figura_ \* ARABIC </w:instrText>
      </w:r>
      <w:r w:rsidR="000A6117" w:rsidRPr="5816E76D">
        <w:fldChar w:fldCharType="separate"/>
      </w:r>
      <w:r w:rsidR="00742232">
        <w:rPr>
          <w:noProof/>
        </w:rPr>
        <w:t>11</w:t>
      </w:r>
      <w:r w:rsidR="000A6117" w:rsidRPr="5816E76D">
        <w:rPr>
          <w:rPrChange w:id="2006" w:author="Convidado" w:date="2016-11-01T09:16:00Z">
            <w:rPr>
              <w:noProof/>
            </w:rPr>
          </w:rPrChange>
        </w:rPr>
        <w:fldChar w:fldCharType="end"/>
      </w:r>
      <w:bookmarkEnd w:id="2004"/>
      <w:r w:rsidRPr="5816E76D">
        <w:t xml:space="preserve"> </w:t>
      </w:r>
      <w:r w:rsidR="00B946BC" w:rsidRPr="5816E76D">
        <w:t xml:space="preserve">– </w:t>
      </w:r>
      <w:r w:rsidR="002D3EB6" w:rsidRPr="00F97842">
        <w:t>Jogo Nonda</w:t>
      </w:r>
      <w:r w:rsidR="00B946BC" w:rsidRPr="5816E76D">
        <w:t xml:space="preserve">: </w:t>
      </w:r>
      <w:r w:rsidR="00951E0A">
        <w:t>Predador</w:t>
      </w:r>
      <w:r w:rsidR="00951E0A" w:rsidRPr="5816E76D">
        <w:t xml:space="preserve"> </w:t>
      </w:r>
      <w:r w:rsidR="00B946BC" w:rsidRPr="00F97842">
        <w:t>Formiga</w:t>
      </w:r>
      <w:bookmarkEnd w:id="2005"/>
    </w:p>
    <w:p w14:paraId="62083A4F" w14:textId="77777777" w:rsidR="002005D0" w:rsidRPr="00F97842" w:rsidRDefault="002005D0" w:rsidP="005152E0">
      <w:pPr>
        <w:pStyle w:val="TextodoTrabalho"/>
        <w:ind w:firstLine="0"/>
      </w:pPr>
    </w:p>
    <w:p w14:paraId="56C873EB" w14:textId="77777777" w:rsidR="00AA4BFF" w:rsidRDefault="00AA4BFF">
      <w:pPr>
        <w:spacing w:after="200" w:line="276" w:lineRule="auto"/>
        <w:rPr>
          <w:rFonts w:eastAsia="Times New Roman" w:cs="Arial"/>
          <w:b/>
          <w:color w:val="000000"/>
        </w:rPr>
      </w:pPr>
      <w:r>
        <w:br w:type="page"/>
      </w:r>
    </w:p>
    <w:p w14:paraId="3E978C5E" w14:textId="0040A152" w:rsidR="00637FF2" w:rsidRPr="00F97842" w:rsidRDefault="001F4994" w:rsidP="00820B39">
      <w:pPr>
        <w:pStyle w:val="StyleXX"/>
        <w:ind w:left="571" w:firstLine="280"/>
      </w:pPr>
      <w:r w:rsidRPr="00FA63E0">
        <w:lastRenderedPageBreak/>
        <w:fldChar w:fldCharType="begin"/>
      </w:r>
      <w:r w:rsidRPr="00F97842">
        <w:instrText xml:space="preserve"> REF _Ref445395576 \w \h </w:instrText>
      </w:r>
      <w:r w:rsidR="00D51153" w:rsidRPr="00F97842">
        <w:instrText xml:space="preserve"> \* MERGEFORMAT </w:instrText>
      </w:r>
      <w:r w:rsidRPr="00FA63E0">
        <w:fldChar w:fldCharType="separate"/>
      </w:r>
      <w:r w:rsidR="00742232">
        <w:t>5.8.5</w:t>
      </w:r>
      <w:r w:rsidRPr="00FA63E0">
        <w:fldChar w:fldCharType="end"/>
      </w:r>
      <w:r w:rsidR="00231BFC" w:rsidRPr="00F97842">
        <w:tab/>
      </w:r>
      <w:ins w:id="2007" w:author="Elias De Moraes Fernandes" w:date="2016-11-02T01:10:00Z">
        <w:r w:rsidR="00F97021">
          <w:tab/>
        </w:r>
      </w:ins>
      <w:r w:rsidR="00B946BC" w:rsidRPr="00F97842">
        <w:t>Level Design</w:t>
      </w:r>
    </w:p>
    <w:p w14:paraId="23916925" w14:textId="77777777" w:rsidR="003830DF" w:rsidRPr="00F97842" w:rsidRDefault="003830DF" w:rsidP="00913F3D">
      <w:pPr>
        <w:pStyle w:val="TextodoTrabalho"/>
      </w:pPr>
    </w:p>
    <w:p w14:paraId="38A37A84" w14:textId="77E2A67A" w:rsidR="000D2503" w:rsidRPr="00F97842" w:rsidRDefault="00B946BC" w:rsidP="00913F3D">
      <w:pPr>
        <w:pStyle w:val="TextodoTrabalho"/>
      </w:pPr>
      <w:r w:rsidRPr="00F97842">
        <w:t>O jogo vai se passar somente em um cenário, pois se trata de um ambiente de cativeiro da minhoca, que é característica básica da vermicompostagem. Tem a possibilidade desse cativeiro mudar de cor, conforme a qualidade do adubo.</w:t>
      </w:r>
    </w:p>
    <w:p w14:paraId="1800B59B" w14:textId="77777777" w:rsidR="00B946BC" w:rsidRPr="00F97842" w:rsidRDefault="00B946BC" w:rsidP="00913F3D">
      <w:pPr>
        <w:pStyle w:val="CapitulosXX"/>
      </w:pPr>
    </w:p>
    <w:p w14:paraId="59BCCBCA" w14:textId="1759D5AE" w:rsidR="00637FF2" w:rsidRPr="00F97842" w:rsidRDefault="001F4994" w:rsidP="00820B39">
      <w:pPr>
        <w:pStyle w:val="StyleXX"/>
        <w:ind w:left="571" w:firstLine="280"/>
      </w:pPr>
      <w:r w:rsidRPr="00FA63E0">
        <w:fldChar w:fldCharType="begin"/>
      </w:r>
      <w:r w:rsidRPr="00F97842">
        <w:instrText xml:space="preserve"> REF _Ref445395587 \w \h </w:instrText>
      </w:r>
      <w:r w:rsidR="00C76F78" w:rsidRPr="00F97842">
        <w:instrText xml:space="preserve"> \* MERGEFORMAT </w:instrText>
      </w:r>
      <w:r w:rsidRPr="00FA63E0">
        <w:fldChar w:fldCharType="separate"/>
      </w:r>
      <w:r w:rsidR="00742232">
        <w:t>5.8.6</w:t>
      </w:r>
      <w:r w:rsidRPr="00FA63E0">
        <w:fldChar w:fldCharType="end"/>
      </w:r>
      <w:r w:rsidR="009067D8" w:rsidRPr="00F97842">
        <w:tab/>
      </w:r>
      <w:ins w:id="2008" w:author="Elias De Moraes Fernandes" w:date="2016-11-02T01:10:00Z">
        <w:r w:rsidR="00F97021">
          <w:tab/>
        </w:r>
      </w:ins>
      <w:r w:rsidR="00B946BC" w:rsidRPr="00F97842">
        <w:t xml:space="preserve">Arte </w:t>
      </w:r>
    </w:p>
    <w:p w14:paraId="60A2715C" w14:textId="77777777" w:rsidR="003830DF" w:rsidRPr="00F97842" w:rsidRDefault="003830DF" w:rsidP="00913F3D">
      <w:pPr>
        <w:pStyle w:val="TextodoTrabalho"/>
      </w:pPr>
    </w:p>
    <w:p w14:paraId="1F27EE7E" w14:textId="677E96B5" w:rsidR="009E3165" w:rsidRDefault="00B946BC">
      <w:pPr>
        <w:pStyle w:val="TextodoTrabalho"/>
      </w:pPr>
      <w:r w:rsidRPr="00F97842">
        <w:t xml:space="preserve">A arte é baseada no minhocário da UTFPR, tendo apenas como </w:t>
      </w:r>
      <w:r w:rsidR="00E70EBA" w:rsidRPr="000626F7">
        <w:t xml:space="preserve">plano de fundo </w:t>
      </w:r>
      <w:r w:rsidR="00E70EBA" w:rsidRPr="00F97842">
        <w:t xml:space="preserve">a </w:t>
      </w:r>
      <w:r w:rsidR="001D4067" w:rsidRPr="00F97842">
        <w:t>mudança d</w:t>
      </w:r>
      <w:r w:rsidR="00E70EBA" w:rsidRPr="00F97842">
        <w:t>e plataformas</w:t>
      </w:r>
      <w:r w:rsidR="001D4067" w:rsidRPr="00F97842">
        <w:t>, conforme</w:t>
      </w:r>
      <w:r w:rsidRPr="00F97842">
        <w:t xml:space="preserve"> a fase.</w:t>
      </w:r>
      <w:r w:rsidR="00F87F40" w:rsidRPr="00F97842">
        <w:t xml:space="preserve"> Foi escolhida o estilo </w:t>
      </w:r>
      <w:r w:rsidR="00F87F40" w:rsidRPr="5816E76D">
        <w:rPr>
          <w:i/>
          <w:iCs/>
        </w:rPr>
        <w:t>cartoon</w:t>
      </w:r>
      <w:r w:rsidR="00F87F40" w:rsidRPr="00F97842">
        <w:t xml:space="preserve"> para </w:t>
      </w:r>
      <w:r w:rsidR="001D4067" w:rsidRPr="00F97842">
        <w:t>dar</w:t>
      </w:r>
      <w:r w:rsidR="00F87F40" w:rsidRPr="00F97842">
        <w:t xml:space="preserve"> maior diversão </w:t>
      </w:r>
      <w:r w:rsidR="001D4067" w:rsidRPr="00F97842">
        <w:t>a</w:t>
      </w:r>
      <w:r w:rsidR="00F87F40" w:rsidRPr="00F97842">
        <w:t>o jogado</w:t>
      </w:r>
      <w:r w:rsidR="00D65D22" w:rsidRPr="00F97842">
        <w:t>r</w:t>
      </w:r>
      <w:r w:rsidR="001D4067" w:rsidRPr="00F97842">
        <w:t>, pois não se sente na obrigação de estar em um simulador ou um jogo de primeira pessoa, por exemplo. Outro fator para escolha é pela</w:t>
      </w:r>
      <w:r w:rsidR="00D65D22" w:rsidRPr="00F97842">
        <w:t xml:space="preserve"> habilidade</w:t>
      </w:r>
      <w:r w:rsidR="001D4067" w:rsidRPr="00F97842">
        <w:t xml:space="preserve"> artística adquirida com </w:t>
      </w:r>
      <w:r w:rsidR="001D4067" w:rsidRPr="5816E76D">
        <w:rPr>
          <w:i/>
          <w:iCs/>
        </w:rPr>
        <w:t>cartoons</w:t>
      </w:r>
      <w:r w:rsidR="001D4067" w:rsidRPr="00F97842">
        <w:t xml:space="preserve"> ao longo dos anos</w:t>
      </w:r>
      <w:r w:rsidR="00D65D22" w:rsidRPr="5816E76D">
        <w:t>.</w:t>
      </w:r>
    </w:p>
    <w:p w14:paraId="1F87873C" w14:textId="182EEFC0" w:rsidR="009E3165" w:rsidRDefault="009E3165">
      <w:pPr>
        <w:pStyle w:val="TextodoTrabalho"/>
      </w:pPr>
      <w:r>
        <w:t>Com esse estilo de arte, foi possí</w:t>
      </w:r>
      <w:r w:rsidR="00231416">
        <w:t>vel expandir o design do</w:t>
      </w:r>
      <w:r>
        <w:t xml:space="preserve"> jogo</w:t>
      </w:r>
      <w:r w:rsidR="00231416">
        <w:t>, transferindo para o papel, no formato de colorir como mostra</w:t>
      </w:r>
      <w:r w:rsidR="00B06C81">
        <w:t xml:space="preserve">do </w:t>
      </w:r>
      <w:r w:rsidR="00231416">
        <w:t xml:space="preserve"> </w:t>
      </w:r>
      <w:r w:rsidR="00B06C81">
        <w:t>atravé</w:t>
      </w:r>
      <w:r w:rsidR="005E15E5">
        <w:t xml:space="preserve">s </w:t>
      </w:r>
      <w:r w:rsidR="00B06C81">
        <w:t>da</w:t>
      </w:r>
      <w:r w:rsidR="00231416">
        <w:t xml:space="preserve"> </w:t>
      </w:r>
      <w:r w:rsidR="006D4303">
        <w:fldChar w:fldCharType="begin"/>
      </w:r>
      <w:r w:rsidR="006D4303">
        <w:instrText xml:space="preserve"> REF _Ref464165359 \h </w:instrText>
      </w:r>
      <w:r w:rsidR="006D4303">
        <w:fldChar w:fldCharType="separate"/>
      </w:r>
      <w:ins w:id="2009" w:author="Elias De Moraes Fernandes" w:date="2016-11-02T21:28:00Z">
        <w:r w:rsidR="00742232" w:rsidRPr="00245224">
          <w:t xml:space="preserve">Figura  </w:t>
        </w:r>
        <w:r w:rsidR="00742232">
          <w:rPr>
            <w:noProof/>
          </w:rPr>
          <w:t>12</w:t>
        </w:r>
      </w:ins>
      <w:ins w:id="2010" w:author="Elias De Moraes Fernandes" w:date="2016-11-02T01:26:00Z">
        <w:del w:id="2011" w:author="Elias De Moraes Fernandes" w:date="2016-11-02T21:23:00Z">
          <w:r w:rsidR="00820B39" w:rsidRPr="00245224" w:rsidDel="00F506DA">
            <w:delText xml:space="preserve">Figura  </w:delText>
          </w:r>
          <w:r w:rsidR="00820B39" w:rsidDel="00F506DA">
            <w:rPr>
              <w:noProof/>
            </w:rPr>
            <w:delText>12</w:delText>
          </w:r>
        </w:del>
      </w:ins>
      <w:del w:id="2012" w:author="Elias De Moraes Fernandes" w:date="2016-11-02T21:23:00Z">
        <w:r w:rsidR="00D061FC" w:rsidRPr="00245224" w:rsidDel="00F506DA">
          <w:delText xml:space="preserve">Figura </w:delText>
        </w:r>
        <w:r w:rsidR="00D061FC" w:rsidDel="00F506DA">
          <w:rPr>
            <w:noProof/>
          </w:rPr>
          <w:delText>12</w:delText>
        </w:r>
      </w:del>
      <w:r w:rsidR="006D4303">
        <w:fldChar w:fldCharType="end"/>
      </w:r>
      <w:r w:rsidR="00231416">
        <w:t xml:space="preserve">. Essa </w:t>
      </w:r>
      <w:r w:rsidR="00D545CF">
        <w:t>expansão</w:t>
      </w:r>
      <w:r w:rsidR="00231416">
        <w:t xml:space="preserve"> foi fundamental para ensinar as crianças do ensino fundamental</w:t>
      </w:r>
      <w:r w:rsidR="007B0650">
        <w:t xml:space="preserve"> durante as atividades sobre o tema</w:t>
      </w:r>
      <w:r w:rsidR="00D545CF">
        <w:t xml:space="preserve">. </w:t>
      </w:r>
    </w:p>
    <w:p w14:paraId="48AE8A31" w14:textId="77777777" w:rsidR="001F523E" w:rsidRPr="00F97842" w:rsidRDefault="001F523E" w:rsidP="00913F3D">
      <w:pPr>
        <w:pStyle w:val="TextodoTrabalho"/>
      </w:pPr>
    </w:p>
    <w:p w14:paraId="0024EB10" w14:textId="2125C2C5" w:rsidR="00A90616" w:rsidRPr="00F97842" w:rsidRDefault="00D0173A" w:rsidP="00D0173A">
      <w:pPr>
        <w:pStyle w:val="TextodoTrabalho"/>
        <w:ind w:firstLine="0"/>
      </w:pPr>
      <w:r>
        <w:rPr>
          <w:noProof/>
          <w:lang w:val="en-US"/>
        </w:rPr>
        <w:drawing>
          <wp:inline distT="0" distB="0" distL="0" distR="0" wp14:anchorId="2D346BC4" wp14:editId="213016F5">
            <wp:extent cx="5784677" cy="2729560"/>
            <wp:effectExtent l="0" t="0" r="0" b="0"/>
            <wp:docPr id="23" name="Picture 23" descr="/Users/Elias/Library/Mobile Documents/com~apple~CloudDocs/git-repos/Nonda_pin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Elias/Library/Mobile Documents/com~apple~CloudDocs/git-repos/Nonda_pintar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327" cy="2733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1CFF2" w14:textId="0D7071B9" w:rsidR="007012E2" w:rsidRPr="009624AF" w:rsidRDefault="00231416" w:rsidP="00F506DA">
      <w:pPr>
        <w:pStyle w:val="Caption"/>
      </w:pPr>
      <w:bookmarkStart w:id="2013" w:name="_Ref464165359"/>
      <w:bookmarkStart w:id="2014" w:name="_Toc465799891"/>
      <w:r w:rsidRPr="00245224">
        <w:t xml:space="preserve">Figura  </w:t>
      </w:r>
      <w:r w:rsidR="00AF47FF" w:rsidRPr="00AE4754">
        <w:fldChar w:fldCharType="begin"/>
      </w:r>
      <w:r w:rsidR="00AF47FF">
        <w:instrText xml:space="preserve"> SEQ Figura_ \* ARABIC </w:instrText>
      </w:r>
      <w:r w:rsidR="00AF47FF" w:rsidRPr="00AE4754">
        <w:fldChar w:fldCharType="separate"/>
      </w:r>
      <w:r w:rsidR="00742232">
        <w:rPr>
          <w:noProof/>
        </w:rPr>
        <w:t>12</w:t>
      </w:r>
      <w:r w:rsidR="00AF47FF" w:rsidRPr="00AE4754">
        <w:fldChar w:fldCharType="end"/>
      </w:r>
      <w:bookmarkEnd w:id="2013"/>
      <w:r w:rsidRPr="001470A3">
        <w:t xml:space="preserve"> - Desenho para Colorir</w:t>
      </w:r>
      <w:bookmarkEnd w:id="2014"/>
    </w:p>
    <w:p w14:paraId="05F52AF7" w14:textId="4039FBF1" w:rsidR="00C53A51" w:rsidRPr="0073131B" w:rsidRDefault="007012E2">
      <w:pPr>
        <w:spacing w:after="200" w:line="276" w:lineRule="auto"/>
        <w:ind w:left="680"/>
        <w:pPrChange w:id="2015" w:author="Elias De Moraes Fernandes" w:date="2016-11-02T01:10:00Z">
          <w:pPr>
            <w:spacing w:after="200" w:line="276" w:lineRule="auto"/>
          </w:pPr>
        </w:pPrChange>
      </w:pPr>
      <w:r>
        <w:br w:type="page"/>
      </w:r>
      <w:r w:rsidR="00EC38F1" w:rsidRPr="70F400AA">
        <w:rPr>
          <w:rPrChange w:id="2016" w:author="Convidado" w:date="2016-11-01T09:09:00Z">
            <w:rPr>
              <w:b/>
            </w:rPr>
          </w:rPrChange>
        </w:rPr>
        <w:lastRenderedPageBreak/>
        <w:fldChar w:fldCharType="begin"/>
      </w:r>
      <w:r w:rsidR="00EC38F1" w:rsidRPr="00757E1F">
        <w:rPr>
          <w:b/>
        </w:rPr>
        <w:instrText xml:space="preserve"> REF _Ref464417625 \n \h </w:instrText>
      </w:r>
      <w:r w:rsidR="00AA04EA">
        <w:rPr>
          <w:b/>
        </w:rPr>
        <w:instrText xml:space="preserve"> \* MERGEFORMAT </w:instrText>
      </w:r>
      <w:r w:rsidR="00EC38F1" w:rsidRPr="70F400AA">
        <w:rPr>
          <w:rPrChange w:id="2017" w:author="Convidado" w:date="2016-11-01T09:09:00Z">
            <w:rPr/>
          </w:rPrChange>
        </w:rPr>
      </w:r>
      <w:r w:rsidR="00EC38F1" w:rsidRPr="70F400AA">
        <w:rPr>
          <w:b/>
        </w:rPr>
        <w:fldChar w:fldCharType="separate"/>
      </w:r>
      <w:ins w:id="2018" w:author="Elias De Moraes Fernandes" w:date="2016-11-02T21:28:00Z">
        <w:r w:rsidR="00742232" w:rsidRPr="00742232">
          <w:rPr>
            <w:b/>
            <w:bCs/>
            <w:rPrChange w:id="2019" w:author="Elias De Moraes Fernandes" w:date="2016-11-02T21:28:00Z">
              <w:rPr>
                <w:b/>
              </w:rPr>
            </w:rPrChange>
          </w:rPr>
          <w:t>6</w:t>
        </w:r>
      </w:ins>
      <w:ins w:id="2020" w:author="Elias De Moraes Fernandes" w:date="2016-11-02T01:26:00Z">
        <w:del w:id="2021" w:author="Elias De Moraes Fernandes" w:date="2016-11-02T21:23:00Z">
          <w:r w:rsidR="00820B39" w:rsidRPr="00820B39" w:rsidDel="00F506DA">
            <w:rPr>
              <w:b/>
              <w:bCs/>
              <w:rPrChange w:id="2022" w:author="Elias De Moraes Fernandes" w:date="2016-11-02T01:26:00Z">
                <w:rPr>
                  <w:b/>
                </w:rPr>
              </w:rPrChange>
            </w:rPr>
            <w:delText>6</w:delText>
          </w:r>
        </w:del>
      </w:ins>
      <w:ins w:id="2023" w:author="Elias De Moraes Fernandes" w:date="2016-10-30T13:19:00Z">
        <w:del w:id="2024" w:author="Elias De Moraes Fernandes" w:date="2016-11-02T21:23:00Z">
          <w:r w:rsidR="00D061FC" w:rsidRPr="70F400AA" w:rsidDel="00F506DA">
            <w:rPr>
              <w:b/>
              <w:bCs/>
              <w:rPrChange w:id="2025" w:author="Convidado" w:date="2016-11-01T09:09:00Z">
                <w:rPr>
                  <w:b/>
                </w:rPr>
              </w:rPrChange>
            </w:rPr>
            <w:delText>6</w:delText>
          </w:r>
        </w:del>
      </w:ins>
      <w:ins w:id="2026" w:author="Elias De Moraes Fernandes" w:date="2016-10-30T02:24:00Z">
        <w:del w:id="2027" w:author="Elias De Moraes Fernandes" w:date="2016-11-02T21:23:00Z">
          <w:r w:rsidR="00954AE0" w:rsidDel="00F506DA">
            <w:rPr>
              <w:b/>
            </w:rPr>
            <w:delText>6</w:delText>
          </w:r>
        </w:del>
      </w:ins>
      <w:del w:id="2028" w:author="Elias De Moraes Fernandes" w:date="2016-11-02T21:23:00Z">
        <w:r w:rsidR="00EC38F1" w:rsidRPr="00757E1F" w:rsidDel="00F506DA">
          <w:rPr>
            <w:b/>
          </w:rPr>
          <w:delText>6</w:delText>
        </w:r>
      </w:del>
      <w:r w:rsidR="00EC38F1" w:rsidRPr="70F400AA">
        <w:rPr>
          <w:rPrChange w:id="2029" w:author="Convidado" w:date="2016-11-01T09:09:00Z">
            <w:rPr>
              <w:b/>
            </w:rPr>
          </w:rPrChange>
        </w:rPr>
        <w:fldChar w:fldCharType="end"/>
      </w:r>
      <w:r w:rsidR="0057566A" w:rsidRPr="00AA04EA">
        <w:rPr>
          <w:b/>
        </w:rPr>
        <w:tab/>
      </w:r>
      <w:r w:rsidR="00545016" w:rsidRPr="00892C7E">
        <w:rPr>
          <w:b/>
          <w:bCs/>
        </w:rPr>
        <w:t>D</w:t>
      </w:r>
      <w:r w:rsidR="0069412B" w:rsidRPr="00892C7E">
        <w:rPr>
          <w:b/>
          <w:bCs/>
        </w:rPr>
        <w:t>ESENVOLVIMENTO</w:t>
      </w:r>
    </w:p>
    <w:p w14:paraId="5BED5037" w14:textId="77777777" w:rsidR="00C53A51" w:rsidRDefault="00C53A51" w:rsidP="009E05F1">
      <w:pPr>
        <w:pStyle w:val="StyleX"/>
      </w:pPr>
    </w:p>
    <w:p w14:paraId="73B0B312" w14:textId="1D6AA929" w:rsidR="00503BC2" w:rsidRDefault="001710C3" w:rsidP="009E05F1">
      <w:pPr>
        <w:pStyle w:val="TextodoTrabalho"/>
      </w:pPr>
      <w:r w:rsidRPr="00F47587">
        <w:t xml:space="preserve">Até </w:t>
      </w:r>
      <w:r w:rsidR="00E95B83" w:rsidRPr="00F47587">
        <w:t xml:space="preserve">o </w:t>
      </w:r>
      <w:r w:rsidR="00892C7E" w:rsidRPr="00F47587">
        <w:t>capítulo</w:t>
      </w:r>
      <w:r w:rsidR="00E95B83" w:rsidRPr="00F47587">
        <w:t xml:space="preserve"> 5</w:t>
      </w:r>
      <w:commentRangeStart w:id="2030"/>
      <w:commentRangeStart w:id="2031"/>
      <w:commentRangeEnd w:id="2030"/>
      <w:r w:rsidRPr="00F47587">
        <w:rPr>
          <w:rStyle w:val="CommentReference"/>
        </w:rPr>
        <w:commentReference w:id="2030"/>
      </w:r>
      <w:commentRangeEnd w:id="2031"/>
      <w:r w:rsidR="00E77F9A" w:rsidRPr="00F47587">
        <w:rPr>
          <w:rStyle w:val="CommentReference"/>
          <w:rFonts w:ascii="Arial" w:eastAsiaTheme="minorHAnsi" w:hAnsi="Arial"/>
          <w:color w:val="auto"/>
        </w:rPr>
        <w:commentReference w:id="2031"/>
      </w:r>
      <w:r w:rsidRPr="009E05F1">
        <w:t>, este trabalho concentrou-se em mostrar a</w:t>
      </w:r>
      <w:r w:rsidR="00E6217D">
        <w:t xml:space="preserve"> fundamentação teórica seguida</w:t>
      </w:r>
      <w:r w:rsidRPr="5816E76D">
        <w:t xml:space="preserve"> </w:t>
      </w:r>
      <w:r w:rsidR="004D7E56">
        <w:t>do</w:t>
      </w:r>
      <w:r w:rsidR="00E95B83" w:rsidRPr="5816E76D">
        <w:t xml:space="preserve"> </w:t>
      </w:r>
      <w:ins w:id="2032" w:author="Elias De Moraes Fernandes" w:date="2016-10-30T02:36:00Z">
        <w:r w:rsidR="00771647" w:rsidRPr="5816E76D">
          <w:rPr>
            <w:rPrChange w:id="2033" w:author="Convidado" w:date="2016-11-01T09:16:00Z">
              <w:rPr/>
            </w:rPrChange>
          </w:rPr>
          <w:fldChar w:fldCharType="begin"/>
        </w:r>
        <w:r w:rsidR="00771647" w:rsidRPr="00757E1F">
          <w:instrText xml:space="preserve"> REF _Ref465558337 \h </w:instrText>
        </w:r>
      </w:ins>
      <w:r w:rsidR="00771647" w:rsidRPr="00757E1F">
        <w:instrText xml:space="preserve"> \* MERGEFORMAT </w:instrText>
      </w:r>
      <w:r w:rsidR="00771647" w:rsidRPr="5816E76D">
        <w:rPr>
          <w:rPrChange w:id="2034" w:author="Convidado" w:date="2016-11-01T09:16:00Z">
            <w:rPr/>
          </w:rPrChange>
        </w:rPr>
      </w:r>
      <w:r w:rsidR="00771647" w:rsidRPr="5816E76D">
        <w:rPr>
          <w:rPrChange w:id="2035" w:author="Elias De Moraes Fernandes" w:date="2016-10-31T18:00:00Z">
            <w:rPr/>
          </w:rPrChange>
        </w:rPr>
        <w:fldChar w:fldCharType="separate"/>
      </w:r>
      <w:ins w:id="2036" w:author="Elias De Moraes Fernandes" w:date="2016-11-02T21:28:00Z">
        <w:r w:rsidR="00742232" w:rsidRPr="00742232">
          <w:rPr>
            <w:rPrChange w:id="2037" w:author="Elias De Moraes Fernandes" w:date="2016-11-02T21:28:00Z">
              <w:rPr>
                <w:i/>
                <w:iCs/>
                <w:color w:val="auto"/>
                <w:lang w:val="en-US"/>
              </w:rPr>
            </w:rPrChange>
          </w:rPr>
          <w:t xml:space="preserve">ANEXO </w:t>
        </w:r>
        <w:r w:rsidR="00742232">
          <w:t>A</w:t>
        </w:r>
        <w:r w:rsidR="00742232" w:rsidRPr="00742232">
          <w:rPr>
            <w:rPrChange w:id="2038" w:author="Elias De Moraes Fernandes" w:date="2016-11-02T21:28:00Z">
              <w:rPr>
                <w:i/>
                <w:iCs/>
                <w:color w:val="auto"/>
                <w:lang w:val="en-US"/>
              </w:rPr>
            </w:rPrChange>
          </w:rPr>
          <w:t xml:space="preserve"> –  GAME DESIGN DOCUMENT DO JOGO NONDA</w:t>
        </w:r>
      </w:ins>
      <w:ins w:id="2039" w:author="Elias De Moraes Fernandes" w:date="2016-11-02T01:26:00Z">
        <w:del w:id="2040" w:author="Elias De Moraes Fernandes" w:date="2016-11-02T21:23:00Z">
          <w:r w:rsidR="00820B39" w:rsidRPr="00820B39" w:rsidDel="00F506DA">
            <w:delText>ANEXO A –  GAME DESIGN DOCUMENT DO JOGO NONDA</w:delText>
          </w:r>
        </w:del>
      </w:ins>
      <w:ins w:id="2041" w:author="Elias De Moraes Fernandes" w:date="2016-10-30T13:19:00Z">
        <w:del w:id="2042" w:author="Elias De Moraes Fernandes" w:date="2016-11-02T21:23:00Z">
          <w:r w:rsidR="00757E1F" w:rsidRPr="00757E1F" w:rsidDel="00F506DA">
            <w:delText xml:space="preserve">Anexo A –  Game Design Document </w:delText>
          </w:r>
        </w:del>
      </w:ins>
      <w:ins w:id="2043" w:author="Elias De Moraes Fernandes" w:date="2016-10-31T18:00:00Z">
        <w:del w:id="2044" w:author="Elias De Moraes Fernandes" w:date="2016-11-02T21:23:00Z">
          <w:r w:rsidR="00757E1F" w:rsidDel="00F506DA">
            <w:delText>d</w:delText>
          </w:r>
        </w:del>
      </w:ins>
      <w:ins w:id="2045" w:author="Elias De Moraes Fernandes" w:date="2016-10-30T13:19:00Z">
        <w:del w:id="2046" w:author="Elias De Moraes Fernandes" w:date="2016-11-02T21:23:00Z">
          <w:r w:rsidR="00757E1F" w:rsidRPr="00757E1F" w:rsidDel="00F506DA">
            <w:delText>Do Jogo Nonda</w:delText>
          </w:r>
        </w:del>
      </w:ins>
      <w:ins w:id="2047" w:author="Elias De Moraes Fernandes" w:date="2016-10-30T02:37:00Z">
        <w:del w:id="2048" w:author="Elias De Moraes Fernandes" w:date="2016-11-02T21:23:00Z">
          <w:r w:rsidR="00771647" w:rsidRPr="00757E1F" w:rsidDel="00F506DA">
            <w:rPr>
              <w:rPrChange w:id="2049" w:author="Elias De Moraes Fernandes" w:date="2016-10-31T18:00:00Z">
                <w:rPr>
                  <w:rFonts w:eastAsia="Arial"/>
                  <w:b/>
                  <w:bCs/>
                  <w:sz w:val="28"/>
                  <w:szCs w:val="28"/>
                </w:rPr>
              </w:rPrChange>
            </w:rPr>
            <w:delText>ANEXO A</w:delText>
          </w:r>
        </w:del>
      </w:ins>
      <w:ins w:id="2050" w:author="Elias De Moraes Fernandes" w:date="2016-10-30T02:36:00Z">
        <w:del w:id="2051" w:author="Elias De Moraes Fernandes" w:date="2016-11-02T21:23:00Z">
          <w:r w:rsidR="00771647" w:rsidRPr="00757E1F" w:rsidDel="00F506DA">
            <w:rPr>
              <w:rPrChange w:id="2052" w:author="Elias De Moraes Fernandes" w:date="2016-10-31T18:00:00Z">
                <w:rPr>
                  <w:iCs/>
                </w:rPr>
              </w:rPrChange>
            </w:rPr>
            <w:delText xml:space="preserve"> –  </w:delText>
          </w:r>
        </w:del>
      </w:ins>
      <w:ins w:id="2053" w:author="Elias De Moraes Fernandes" w:date="2016-10-30T02:37:00Z">
        <w:del w:id="2054" w:author="Elias De Moraes Fernandes" w:date="2016-11-02T21:23:00Z">
          <w:r w:rsidR="00771647" w:rsidRPr="00757E1F" w:rsidDel="00F506DA">
            <w:rPr>
              <w:rPrChange w:id="2055" w:author="Elias De Moraes Fernandes" w:date="2016-10-31T18:00:00Z">
                <w:rPr>
                  <w:i/>
                  <w:iCs/>
                </w:rPr>
              </w:rPrChange>
            </w:rPr>
            <w:delText>G</w:delText>
          </w:r>
        </w:del>
      </w:ins>
      <w:ins w:id="2056" w:author="Elias De Moraes Fernandes" w:date="2016-10-30T02:36:00Z">
        <w:del w:id="2057" w:author="Elias De Moraes Fernandes" w:date="2016-11-02T21:23:00Z">
          <w:r w:rsidR="00771647" w:rsidRPr="00757E1F" w:rsidDel="00F506DA">
            <w:rPr>
              <w:rPrChange w:id="2058" w:author="Elias De Moraes Fernandes" w:date="2016-10-31T18:00:00Z">
                <w:rPr>
                  <w:i/>
                  <w:iCs/>
                </w:rPr>
              </w:rPrChange>
            </w:rPr>
            <w:delText xml:space="preserve">ame </w:delText>
          </w:r>
        </w:del>
      </w:ins>
      <w:ins w:id="2059" w:author="Elias De Moraes Fernandes" w:date="2016-10-30T02:38:00Z">
        <w:del w:id="2060" w:author="Elias De Moraes Fernandes" w:date="2016-11-02T21:23:00Z">
          <w:r w:rsidR="00771647" w:rsidRPr="00757E1F" w:rsidDel="00F506DA">
            <w:rPr>
              <w:rPrChange w:id="2061" w:author="Elias De Moraes Fernandes" w:date="2016-10-31T18:00:00Z">
                <w:rPr>
                  <w:i/>
                  <w:iCs/>
                </w:rPr>
              </w:rPrChange>
            </w:rPr>
            <w:delText>D</w:delText>
          </w:r>
        </w:del>
      </w:ins>
      <w:ins w:id="2062" w:author="Elias De Moraes Fernandes" w:date="2016-10-30T02:36:00Z">
        <w:del w:id="2063" w:author="Elias De Moraes Fernandes" w:date="2016-11-02T21:23:00Z">
          <w:r w:rsidR="00771647" w:rsidRPr="00757E1F" w:rsidDel="00F506DA">
            <w:rPr>
              <w:rPrChange w:id="2064" w:author="Elias De Moraes Fernandes" w:date="2016-10-31T18:00:00Z">
                <w:rPr>
                  <w:i/>
                  <w:iCs/>
                </w:rPr>
              </w:rPrChange>
            </w:rPr>
            <w:delText xml:space="preserve">esign </w:delText>
          </w:r>
        </w:del>
      </w:ins>
      <w:ins w:id="2065" w:author="Elias De Moraes Fernandes" w:date="2016-10-30T02:38:00Z">
        <w:del w:id="2066" w:author="Elias De Moraes Fernandes" w:date="2016-11-02T21:23:00Z">
          <w:r w:rsidR="00771647" w:rsidRPr="00757E1F" w:rsidDel="00F506DA">
            <w:rPr>
              <w:rPrChange w:id="2067" w:author="Elias De Moraes Fernandes" w:date="2016-10-31T18:00:00Z">
                <w:rPr>
                  <w:i/>
                  <w:iCs/>
                </w:rPr>
              </w:rPrChange>
            </w:rPr>
            <w:delText>D</w:delText>
          </w:r>
        </w:del>
      </w:ins>
      <w:ins w:id="2068" w:author="Elias De Moraes Fernandes" w:date="2016-10-30T02:36:00Z">
        <w:del w:id="2069" w:author="Elias De Moraes Fernandes" w:date="2016-11-02T21:23:00Z">
          <w:r w:rsidR="00771647" w:rsidRPr="00757E1F" w:rsidDel="00F506DA">
            <w:rPr>
              <w:rPrChange w:id="2070" w:author="Elias De Moraes Fernandes" w:date="2016-10-31T18:00:00Z">
                <w:rPr>
                  <w:i/>
                  <w:iCs/>
                </w:rPr>
              </w:rPrChange>
            </w:rPr>
            <w:delText xml:space="preserve">ocument do jogo </w:delText>
          </w:r>
        </w:del>
      </w:ins>
      <w:ins w:id="2071" w:author="Elias De Moraes Fernandes" w:date="2016-10-30T02:37:00Z">
        <w:del w:id="2072" w:author="Elias De Moraes Fernandes" w:date="2016-11-02T21:23:00Z">
          <w:r w:rsidR="00771647" w:rsidRPr="00757E1F" w:rsidDel="00F506DA">
            <w:rPr>
              <w:rPrChange w:id="2073" w:author="Elias De Moraes Fernandes" w:date="2016-10-31T18:00:00Z">
                <w:rPr>
                  <w:i/>
                  <w:iCs/>
                </w:rPr>
              </w:rPrChange>
            </w:rPr>
            <w:delText>N</w:delText>
          </w:r>
        </w:del>
      </w:ins>
      <w:ins w:id="2074" w:author="Elias De Moraes Fernandes" w:date="2016-10-30T02:36:00Z">
        <w:del w:id="2075" w:author="Elias De Moraes Fernandes" w:date="2016-11-02T21:23:00Z">
          <w:r w:rsidR="00771647" w:rsidRPr="00757E1F" w:rsidDel="00F506DA">
            <w:rPr>
              <w:rPrChange w:id="2076" w:author="Elias De Moraes Fernandes" w:date="2016-10-31T18:00:00Z">
                <w:rPr>
                  <w:i/>
                  <w:iCs/>
                </w:rPr>
              </w:rPrChange>
            </w:rPr>
            <w:delText>onda</w:delText>
          </w:r>
        </w:del>
        <w:r w:rsidR="00771647" w:rsidRPr="5816E76D">
          <w:rPr>
            <w:rPrChange w:id="2077" w:author="Convidado" w:date="2016-11-01T09:16:00Z">
              <w:rPr/>
            </w:rPrChange>
          </w:rPr>
          <w:fldChar w:fldCharType="end"/>
        </w:r>
      </w:ins>
      <w:ins w:id="2078" w:author="Elias De Moraes Fernandes" w:date="2016-10-30T02:37:00Z">
        <w:r w:rsidR="00757E1F" w:rsidRPr="5816E76D">
          <w:t xml:space="preserve"> </w:t>
        </w:r>
      </w:ins>
      <w:del w:id="2079" w:author="Elias De Moraes Fernandes" w:date="2016-10-30T02:36:00Z">
        <w:r w:rsidR="00E95B83" w:rsidDel="00771647">
          <w:delText>anexo</w:delText>
        </w:r>
        <w:r w:rsidR="005C5928" w:rsidRPr="39369EAF" w:rsidDel="00771647">
          <w:delText xml:space="preserve"> </w:delText>
        </w:r>
      </w:del>
      <w:del w:id="2080" w:author="Elias De Moraes Fernandes" w:date="2016-10-30T02:37:00Z">
        <w:r w:rsidR="00E6217D" w:rsidRPr="39369EAF" w:rsidDel="00771647">
          <w:rPr>
            <w:i/>
            <w:iCs/>
          </w:rPr>
          <w:delText>Game Design Document</w:delText>
        </w:r>
        <w:r w:rsidR="00E6217D" w:rsidRPr="39369EAF" w:rsidDel="00771647">
          <w:delText xml:space="preserve"> </w:delText>
        </w:r>
      </w:del>
      <w:r w:rsidR="00E6217D">
        <w:t>para en</w:t>
      </w:r>
      <w:r w:rsidRPr="009E05F1">
        <w:t xml:space="preserve">tender </w:t>
      </w:r>
      <w:r w:rsidR="002D3751">
        <w:t>aspectos de criação</w:t>
      </w:r>
      <w:r w:rsidRPr="5816E76D">
        <w:t xml:space="preserve"> </w:t>
      </w:r>
      <w:r w:rsidR="002D3751">
        <w:t>do</w:t>
      </w:r>
      <w:r w:rsidRPr="009E05F1">
        <w:t xml:space="preserve"> jogo</w:t>
      </w:r>
      <w:r w:rsidR="00E6217D" w:rsidRPr="5816E76D">
        <w:t xml:space="preserve"> </w:t>
      </w:r>
      <w:r w:rsidR="00E6217D">
        <w:t>Nonda</w:t>
      </w:r>
      <w:r w:rsidR="0071023F" w:rsidRPr="5816E76D">
        <w:t>,</w:t>
      </w:r>
      <w:r w:rsidRPr="009E05F1">
        <w:t xml:space="preserve"> as ferramentas que faz parte do processo de desenvolvimento</w:t>
      </w:r>
      <w:r w:rsidR="0071023F">
        <w:t xml:space="preserve"> e os métodos a serem utilizados para atingir o objetivo</w:t>
      </w:r>
      <w:r w:rsidRPr="5816E76D">
        <w:t>.</w:t>
      </w:r>
      <w:r w:rsidR="00C53A51" w:rsidRPr="5816E76D">
        <w:t xml:space="preserve"> </w:t>
      </w:r>
      <w:r w:rsidRPr="009E05F1">
        <w:t xml:space="preserve">Nesse </w:t>
      </w:r>
      <w:r w:rsidR="00C53A51" w:rsidRPr="009E05F1">
        <w:t xml:space="preserve">capítulo será abordado </w:t>
      </w:r>
      <w:r w:rsidR="00503BC2" w:rsidRPr="009E05F1">
        <w:t>o processo de construçã</w:t>
      </w:r>
      <w:r w:rsidR="00E6217D">
        <w:t>o</w:t>
      </w:r>
      <w:r w:rsidR="00503BC2" w:rsidRPr="009E05F1">
        <w:t>, incluindo diagramas, trechos de códigos</w:t>
      </w:r>
      <w:r w:rsidR="00655398">
        <w:t xml:space="preserve"> e </w:t>
      </w:r>
      <w:r w:rsidR="004131B7">
        <w:t>considerações</w:t>
      </w:r>
      <w:r w:rsidR="00567ED1" w:rsidRPr="5816E76D">
        <w:t>.</w:t>
      </w:r>
    </w:p>
    <w:p w14:paraId="2321E9E2" w14:textId="65BD49FF" w:rsidR="00E6217D" w:rsidRDefault="00947B67" w:rsidP="009E05F1">
      <w:pPr>
        <w:pStyle w:val="TextodoTrabalho"/>
      </w:pPr>
      <w:r>
        <w:t>Para entender o diagrama de</w:t>
      </w:r>
      <w:r w:rsidR="00E6217D">
        <w:t xml:space="preserve"> sequência</w:t>
      </w:r>
      <w:r>
        <w:t xml:space="preserve"> é necessário relembrar o </w:t>
      </w:r>
      <w:r w:rsidRPr="5816E76D">
        <w:rPr>
          <w:i/>
          <w:iCs/>
          <w:rPrChange w:id="2081" w:author="Convidado" w:date="2016-11-01T09:16:00Z">
            <w:rPr>
              <w:i/>
            </w:rPr>
          </w:rPrChange>
        </w:rPr>
        <w:t>storyboard</w:t>
      </w:r>
      <w:r>
        <w:t xml:space="preserve"> do jogo </w:t>
      </w:r>
      <w:r w:rsidRPr="006134A9">
        <w:t>Nonda (</w:t>
      </w:r>
      <w:r w:rsidRPr="006134A9">
        <w:rPr>
          <w:rPrChange w:id="2082" w:author="Elias De Moraes Fernandes" w:date="2016-11-01T21:36:00Z">
            <w:rPr/>
          </w:rPrChange>
        </w:rPr>
        <w:fldChar w:fldCharType="begin"/>
      </w:r>
      <w:r w:rsidRPr="006134A9">
        <w:instrText xml:space="preserve"> REF _Ref464412472 \h </w:instrText>
      </w:r>
      <w:r w:rsidR="006134A9" w:rsidRPr="006134A9">
        <w:rPr>
          <w:rPrChange w:id="2083" w:author="Elias De Moraes Fernandes" w:date="2016-11-01T21:36:00Z">
            <w:rPr>
              <w:b/>
            </w:rPr>
          </w:rPrChange>
        </w:rPr>
        <w:instrText xml:space="preserve"> \* MERGEFORMAT </w:instrText>
      </w:r>
      <w:r w:rsidRPr="006134A9">
        <w:rPr>
          <w:rPrChange w:id="2084" w:author="Elias De Moraes Fernandes" w:date="2016-11-01T21:36:00Z">
            <w:rPr/>
          </w:rPrChange>
        </w:rPr>
      </w:r>
      <w:r w:rsidRPr="006134A9">
        <w:rPr>
          <w:rPrChange w:id="2085" w:author="Elias De Moraes Fernandes" w:date="2016-11-01T21:36:00Z">
            <w:rPr/>
          </w:rPrChange>
        </w:rPr>
        <w:fldChar w:fldCharType="separate"/>
      </w:r>
      <w:ins w:id="2086" w:author="Elias De Moraes Fernandes" w:date="2016-11-02T21:28:00Z">
        <w:r w:rsidR="00742232" w:rsidRPr="003377B2">
          <w:rPr>
            <w:bCs/>
            <w:rPrChange w:id="2087" w:author="Elias De Moraes Fernandes" w:date="2016-11-01T22:43:00Z">
              <w:rPr>
                <w:b/>
                <w:bCs/>
              </w:rPr>
            </w:rPrChange>
          </w:rPr>
          <w:t xml:space="preserve">Figura  </w:t>
        </w:r>
        <w:r w:rsidR="00742232" w:rsidRPr="00742232">
          <w:rPr>
            <w:bCs/>
            <w:noProof/>
            <w:rPrChange w:id="2088" w:author="Elias De Moraes Fernandes" w:date="2016-11-02T21:28:00Z">
              <w:rPr>
                <w:noProof/>
              </w:rPr>
            </w:rPrChange>
          </w:rPr>
          <w:t>5</w:t>
        </w:r>
      </w:ins>
      <w:ins w:id="2089" w:author="Elias De Moraes Fernandes" w:date="2016-11-02T01:26:00Z">
        <w:del w:id="2090" w:author="Elias De Moraes Fernandes" w:date="2016-11-02T21:23:00Z">
          <w:r w:rsidR="00820B39" w:rsidRPr="003377B2" w:rsidDel="00F506DA">
            <w:rPr>
              <w:bCs/>
              <w:rPrChange w:id="2091" w:author="Elias De Moraes Fernandes" w:date="2016-11-01T22:43:00Z">
                <w:rPr>
                  <w:b/>
                  <w:bCs/>
                </w:rPr>
              </w:rPrChange>
            </w:rPr>
            <w:delText xml:space="preserve">Figura  </w:delText>
          </w:r>
          <w:r w:rsidR="00820B39" w:rsidRPr="00820B39" w:rsidDel="00F506DA">
            <w:rPr>
              <w:bCs/>
              <w:noProof/>
              <w:rPrChange w:id="2092" w:author="Elias De Moraes Fernandes" w:date="2016-11-02T01:26:00Z">
                <w:rPr>
                  <w:noProof/>
                </w:rPr>
              </w:rPrChange>
            </w:rPr>
            <w:delText>5</w:delText>
          </w:r>
        </w:del>
      </w:ins>
      <w:ins w:id="2093" w:author="Elias De Moraes Fernandes" w:date="2016-10-30T13:19:00Z">
        <w:del w:id="2094" w:author="Elias De Moraes Fernandes" w:date="2016-11-02T21:23:00Z">
          <w:r w:rsidR="00D061FC" w:rsidRPr="006134A9" w:rsidDel="00F506DA">
            <w:rPr>
              <w:bCs/>
              <w:rPrChange w:id="2095" w:author="Elias De Moraes Fernandes" w:date="2016-11-01T21:36:00Z">
                <w:rPr>
                  <w:b/>
                  <w:bCs/>
                </w:rPr>
              </w:rPrChange>
            </w:rPr>
            <w:delText xml:space="preserve">Figura  </w:delText>
          </w:r>
          <w:r w:rsidR="00D061FC" w:rsidRPr="006134A9" w:rsidDel="00F506DA">
            <w:rPr>
              <w:bCs/>
              <w:noProof/>
              <w:rPrChange w:id="2096" w:author="Elias De Moraes Fernandes" w:date="2016-11-01T21:36:00Z">
                <w:rPr>
                  <w:b/>
                  <w:noProof/>
                </w:rPr>
              </w:rPrChange>
            </w:rPr>
            <w:delText>5</w:delText>
          </w:r>
        </w:del>
      </w:ins>
      <w:ins w:id="2097" w:author="Elias De Moraes Fernandes" w:date="2016-10-30T02:24:00Z">
        <w:del w:id="2098" w:author="Elias De Moraes Fernandes" w:date="2016-11-02T21:23:00Z">
          <w:r w:rsidR="00954AE0" w:rsidRPr="006134A9" w:rsidDel="00F506DA">
            <w:rPr>
              <w:bCs/>
              <w:rPrChange w:id="2099" w:author="Elias De Moraes Fernandes" w:date="2016-11-01T21:36:00Z">
                <w:rPr>
                  <w:b/>
                  <w:bCs/>
                </w:rPr>
              </w:rPrChange>
            </w:rPr>
            <w:delText xml:space="preserve">Figura  </w:delText>
          </w:r>
          <w:r w:rsidR="00954AE0" w:rsidRPr="006134A9" w:rsidDel="00F506DA">
            <w:rPr>
              <w:noProof/>
              <w:rPrChange w:id="2100" w:author="Elias De Moraes Fernandes" w:date="2016-11-01T21:36:00Z">
                <w:rPr>
                  <w:b/>
                  <w:noProof/>
                </w:rPr>
              </w:rPrChange>
            </w:rPr>
            <w:delText>5</w:delText>
          </w:r>
        </w:del>
      </w:ins>
      <w:del w:id="2101" w:author="Elias De Moraes Fernandes" w:date="2016-11-02T21:23:00Z">
        <w:r w:rsidRPr="006134A9" w:rsidDel="00F506DA">
          <w:delText xml:space="preserve">Figura </w:delText>
        </w:r>
        <w:r w:rsidRPr="006134A9" w:rsidDel="00F506DA">
          <w:rPr>
            <w:noProof/>
          </w:rPr>
          <w:delText>5</w:delText>
        </w:r>
      </w:del>
      <w:r w:rsidRPr="006134A9">
        <w:rPr>
          <w:rPrChange w:id="2102" w:author="Elias De Moraes Fernandes" w:date="2016-11-01T21:36:00Z">
            <w:rPr/>
          </w:rPrChange>
        </w:rPr>
        <w:fldChar w:fldCharType="end"/>
      </w:r>
      <w:r w:rsidRPr="006134A9">
        <w:t>)</w:t>
      </w:r>
      <w:r w:rsidR="00E6217D" w:rsidRPr="006134A9">
        <w:t>.</w:t>
      </w:r>
    </w:p>
    <w:p w14:paraId="71C77518" w14:textId="692BE651" w:rsidR="00EE66D9" w:rsidRDefault="00EE66D9" w:rsidP="009E05F1">
      <w:pPr>
        <w:pStyle w:val="TextodoTrabalho"/>
      </w:pPr>
    </w:p>
    <w:p w14:paraId="752496F1" w14:textId="6C59E68C" w:rsidR="00EE66D9" w:rsidRPr="00AA04EA" w:rsidRDefault="00EC38F1">
      <w:pPr>
        <w:pStyle w:val="TextodoTrabalho"/>
        <w:ind w:left="426" w:firstLine="254"/>
        <w:rPr>
          <w:bCs/>
          <w:rPrChange w:id="2103" w:author="Convidado" w:date="2016-11-01T09:09:00Z">
            <w:rPr>
              <w:b/>
              <w:bCs/>
            </w:rPr>
          </w:rPrChange>
        </w:rPr>
        <w:pPrChange w:id="2104" w:author="Elias De Moraes Fernandes" w:date="2016-11-02T01:10:00Z">
          <w:pPr>
            <w:pStyle w:val="TextodoTrabalho"/>
            <w:ind w:left="426" w:firstLine="0"/>
          </w:pPr>
        </w:pPrChange>
      </w:pPr>
      <w:r w:rsidRPr="00AA04EA">
        <w:fldChar w:fldCharType="begin"/>
      </w:r>
      <w:r w:rsidRPr="00AA04EA">
        <w:rPr>
          <w:bCs/>
          <w:rPrChange w:id="2105" w:author="Elias De Moraes Fernandes" w:date="2016-10-30T01:59:00Z">
            <w:rPr>
              <w:b/>
              <w:bCs/>
            </w:rPr>
          </w:rPrChange>
        </w:rPr>
        <w:instrText xml:space="preserve"> REF _Ref464417641 \n \h </w:instrText>
      </w:r>
      <w:r w:rsidR="00AA04EA" w:rsidRPr="00AA04EA">
        <w:rPr>
          <w:rPrChange w:id="2106" w:author="Elias De Moraes Fernandes" w:date="2016-10-30T01:59:00Z">
            <w:rPr>
              <w:b/>
            </w:rPr>
          </w:rPrChange>
        </w:rPr>
        <w:instrText xml:space="preserve"> \* MERGEFORMAT </w:instrText>
      </w:r>
      <w:r w:rsidRPr="00AA04EA">
        <w:rPr>
          <w:bCs/>
          <w:rPrChange w:id="2107" w:author="Elias De Moraes Fernandes" w:date="2016-10-30T01:59:00Z">
            <w:rPr/>
          </w:rPrChange>
        </w:rPr>
        <w:fldChar w:fldCharType="separate"/>
      </w:r>
      <w:ins w:id="2108" w:author="Elias De Moraes Fernandes" w:date="2016-11-02T21:28:00Z">
        <w:r w:rsidR="00742232" w:rsidRPr="00742232">
          <w:rPr>
            <w:rPrChange w:id="2109" w:author="Elias De Moraes Fernandes" w:date="2016-11-02T21:28:00Z">
              <w:rPr>
                <w:bCs/>
              </w:rPr>
            </w:rPrChange>
          </w:rPr>
          <w:t>6.1</w:t>
        </w:r>
      </w:ins>
      <w:ins w:id="2110" w:author="Elias De Moraes Fernandes" w:date="2016-11-02T01:26:00Z">
        <w:del w:id="2111" w:author="Elias De Moraes Fernandes" w:date="2016-11-02T21:23:00Z">
          <w:r w:rsidR="00820B39" w:rsidRPr="00820B39" w:rsidDel="00F506DA">
            <w:rPr>
              <w:rPrChange w:id="2112" w:author="Elias De Moraes Fernandes" w:date="2016-11-02T01:26:00Z">
                <w:rPr>
                  <w:bCs/>
                </w:rPr>
              </w:rPrChange>
            </w:rPr>
            <w:delText>6.1</w:delText>
          </w:r>
        </w:del>
      </w:ins>
      <w:ins w:id="2113" w:author="Elias De Moraes Fernandes" w:date="2016-10-30T13:19:00Z">
        <w:del w:id="2114" w:author="Elias De Moraes Fernandes" w:date="2016-11-02T21:23:00Z">
          <w:r w:rsidR="00D061FC" w:rsidRPr="70F400AA" w:rsidDel="00F506DA">
            <w:rPr>
              <w:rPrChange w:id="2115" w:author="Convidado" w:date="2016-11-01T09:09:00Z">
                <w:rPr>
                  <w:bCs/>
                </w:rPr>
              </w:rPrChange>
            </w:rPr>
            <w:delText>6.1</w:delText>
          </w:r>
        </w:del>
      </w:ins>
      <w:ins w:id="2116" w:author="Elias De Moraes Fernandes" w:date="2016-10-30T02:24:00Z">
        <w:del w:id="2117" w:author="Elias De Moraes Fernandes" w:date="2016-11-02T21:23:00Z">
          <w:r w:rsidR="00954AE0" w:rsidDel="00F506DA">
            <w:rPr>
              <w:bCs/>
            </w:rPr>
            <w:delText>6.1</w:delText>
          </w:r>
        </w:del>
      </w:ins>
      <w:del w:id="2118" w:author="Elias De Moraes Fernandes" w:date="2016-11-02T21:23:00Z">
        <w:r w:rsidRPr="00AA04EA" w:rsidDel="00F506DA">
          <w:rPr>
            <w:bCs/>
            <w:rPrChange w:id="2119" w:author="Elias De Moraes Fernandes" w:date="2016-10-30T01:59:00Z">
              <w:rPr>
                <w:b/>
                <w:bCs/>
              </w:rPr>
            </w:rPrChange>
          </w:rPr>
          <w:delText>6.1</w:delText>
        </w:r>
      </w:del>
      <w:r w:rsidRPr="00AA04EA">
        <w:fldChar w:fldCharType="end"/>
      </w:r>
      <w:r w:rsidR="0057566A" w:rsidRPr="00AA04EA">
        <w:rPr>
          <w:bCs/>
          <w:rPrChange w:id="2120" w:author="Elias De Moraes Fernandes" w:date="2016-10-30T01:59:00Z">
            <w:rPr>
              <w:b/>
              <w:bCs/>
            </w:rPr>
          </w:rPrChange>
        </w:rPr>
        <w:tab/>
      </w:r>
      <w:r w:rsidR="006105DF" w:rsidRPr="70F400AA">
        <w:rPr>
          <w:rPrChange w:id="2121" w:author="Convidado" w:date="2016-11-01T09:09:00Z">
            <w:rPr>
              <w:b/>
              <w:bCs/>
            </w:rPr>
          </w:rPrChange>
        </w:rPr>
        <w:t>Diagrama de Sequência</w:t>
      </w:r>
    </w:p>
    <w:p w14:paraId="338334C4" w14:textId="77777777" w:rsidR="001C4F5C" w:rsidRPr="009E05F1" w:rsidRDefault="001C4F5C" w:rsidP="009E05F1">
      <w:pPr>
        <w:pStyle w:val="TextodoTrabalho"/>
        <w:ind w:left="426" w:firstLine="0"/>
        <w:rPr>
          <w:b/>
        </w:rPr>
      </w:pPr>
    </w:p>
    <w:p w14:paraId="5C5B9E8C" w14:textId="3A5374AF" w:rsidR="00655398" w:rsidRDefault="00E261E2" w:rsidP="009E05F1">
      <w:pPr>
        <w:pStyle w:val="TextodoTrabalho"/>
      </w:pPr>
      <w:r>
        <w:t xml:space="preserve">No contexto do jogo Nonda, o </w:t>
      </w:r>
      <w:r w:rsidR="006105DF" w:rsidRPr="009E05F1">
        <w:t>diagrama de sequência</w:t>
      </w:r>
      <w:r w:rsidR="00655398" w:rsidRPr="5816E76D">
        <w:t xml:space="preserve"> </w:t>
      </w:r>
      <w:r>
        <w:t>narra o fluxo do jogo, deixando claro quais cenas necessitarão de quais elementos</w:t>
      </w:r>
      <w:r w:rsidR="00BB11C4">
        <w:t xml:space="preserve"> e em qual ordem</w:t>
      </w:r>
      <w:r w:rsidRPr="5816E76D">
        <w:t xml:space="preserve">. </w:t>
      </w:r>
      <w:r w:rsidR="00940789">
        <w:t xml:space="preserve">Na </w:t>
      </w:r>
      <w:r w:rsidR="00DB296A" w:rsidRPr="009E05F1">
        <w:fldChar w:fldCharType="begin"/>
      </w:r>
      <w:r w:rsidR="00DB296A" w:rsidRPr="00FD3826">
        <w:instrText xml:space="preserve"> REF _Ref464054684 \h </w:instrText>
      </w:r>
      <w:r w:rsidR="00191531" w:rsidRPr="009E05F1">
        <w:rPr>
          <w:color w:val="FF0000"/>
        </w:rPr>
        <w:instrText xml:space="preserve"> \* MERGEFORMAT </w:instrText>
      </w:r>
      <w:r w:rsidR="00DB296A" w:rsidRPr="009E05F1">
        <w:rPr>
          <w:color w:val="FF0000"/>
        </w:rPr>
        <w:fldChar w:fldCharType="separate"/>
      </w:r>
      <w:ins w:id="2122" w:author="Elias De Moraes Fernandes" w:date="2016-11-02T21:28:00Z">
        <w:r w:rsidR="00742232" w:rsidRPr="00245224">
          <w:t xml:space="preserve">Figura  </w:t>
        </w:r>
        <w:r w:rsidR="00742232">
          <w:rPr>
            <w:noProof/>
          </w:rPr>
          <w:t>13</w:t>
        </w:r>
      </w:ins>
      <w:ins w:id="2123" w:author="Elias De Moraes Fernandes" w:date="2016-11-02T01:26:00Z">
        <w:del w:id="2124" w:author="Elias De Moraes Fernandes" w:date="2016-11-02T21:23:00Z">
          <w:r w:rsidR="00820B39" w:rsidRPr="00245224" w:rsidDel="00F506DA">
            <w:delText xml:space="preserve">Figura  </w:delText>
          </w:r>
          <w:r w:rsidR="00820B39" w:rsidDel="00F506DA">
            <w:rPr>
              <w:noProof/>
            </w:rPr>
            <w:delText>13</w:delText>
          </w:r>
        </w:del>
      </w:ins>
      <w:ins w:id="2125" w:author="Elias De Moraes Fernandes" w:date="2016-10-30T13:19:00Z">
        <w:del w:id="2126" w:author="Elias De Moraes Fernandes" w:date="2016-11-02T21:23:00Z">
          <w:r w:rsidR="00D061FC" w:rsidRPr="00245224" w:rsidDel="00F506DA">
            <w:delText xml:space="preserve">Figura  </w:delText>
          </w:r>
          <w:r w:rsidR="00D061FC" w:rsidDel="00F506DA">
            <w:rPr>
              <w:noProof/>
            </w:rPr>
            <w:delText>13</w:delText>
          </w:r>
        </w:del>
      </w:ins>
      <w:ins w:id="2127" w:author="Elias De Moraes Fernandes" w:date="2016-10-30T02:24:00Z">
        <w:del w:id="2128" w:author="Elias De Moraes Fernandes" w:date="2016-11-02T21:23:00Z">
          <w:r w:rsidR="00954AE0" w:rsidRPr="00245224" w:rsidDel="00F506DA">
            <w:delText xml:space="preserve">Figura  </w:delText>
          </w:r>
          <w:r w:rsidR="00954AE0" w:rsidDel="00F506DA">
            <w:rPr>
              <w:noProof/>
            </w:rPr>
            <w:delText>13</w:delText>
          </w:r>
        </w:del>
      </w:ins>
      <w:del w:id="2129" w:author="Elias De Moraes Fernandes" w:date="2016-11-02T21:23:00Z">
        <w:r w:rsidR="00E60EB3" w:rsidRPr="00FD3826" w:rsidDel="00F506DA">
          <w:delText>Figura</w:delText>
        </w:r>
        <w:r w:rsidR="00E60EB3" w:rsidRPr="00343CF1" w:rsidDel="00F506DA">
          <w:delText xml:space="preserve"> </w:delText>
        </w:r>
        <w:r w:rsidR="00231416" w:rsidRPr="00245224" w:rsidDel="00F506DA">
          <w:rPr>
            <w:noProof/>
          </w:rPr>
          <w:delText>13</w:delText>
        </w:r>
      </w:del>
      <w:r w:rsidR="00DB296A" w:rsidRPr="009E05F1">
        <w:fldChar w:fldCharType="end"/>
      </w:r>
      <w:r w:rsidRPr="5816E76D">
        <w:t>,</w:t>
      </w:r>
      <w:r>
        <w:t xml:space="preserve"> primeiro é mostrado ao usuá</w:t>
      </w:r>
      <w:r w:rsidR="00140C15">
        <w:t xml:space="preserve">rio </w:t>
      </w:r>
      <w:r>
        <w:t>a tela principal do jogo, seguido</w:t>
      </w:r>
      <w:r w:rsidR="00DE3878" w:rsidRPr="5816E76D">
        <w:t xml:space="preserve"> </w:t>
      </w:r>
      <w:r w:rsidR="00CE78E9">
        <w:t>da tela</w:t>
      </w:r>
      <w:r w:rsidR="00373C21">
        <w:t xml:space="preserve"> de</w:t>
      </w:r>
      <w:r w:rsidR="00140C15">
        <w:t xml:space="preserve"> tutorial</w:t>
      </w:r>
      <w:r w:rsidR="00BB11C4">
        <w:t xml:space="preserve"> (que se repete a cada fase</w:t>
      </w:r>
      <w:r w:rsidR="00140C15">
        <w:t xml:space="preserve">). Logo após surge a tela do jogo para </w:t>
      </w:r>
      <w:r w:rsidR="00BB11C4">
        <w:t>o usuário interagir</w:t>
      </w:r>
      <w:r w:rsidR="00BB11C4" w:rsidRPr="5816E76D">
        <w:t xml:space="preserve">, </w:t>
      </w:r>
      <w:r w:rsidR="00BB11C4">
        <w:t>pontuar e</w:t>
      </w:r>
      <w:r w:rsidR="00140C15" w:rsidRPr="5816E76D">
        <w:t xml:space="preserve"> </w:t>
      </w:r>
      <w:r w:rsidR="00140C15">
        <w:t>avançar de fase. É importante mencionar que existe</w:t>
      </w:r>
      <w:r w:rsidR="00C35E82">
        <w:t>m</w:t>
      </w:r>
      <w:r w:rsidR="00140C15">
        <w:t xml:space="preserve"> telas que podem ser acessadas dura</w:t>
      </w:r>
      <w:r w:rsidR="00BB11C4">
        <w:t>nte o jogo como o Tutorial</w:t>
      </w:r>
      <w:r w:rsidR="00140C15">
        <w:t xml:space="preserve"> ou o Menu de Opções</w:t>
      </w:r>
      <w:r w:rsidR="00046BFC" w:rsidRPr="5816E76D">
        <w:t xml:space="preserve">. </w:t>
      </w:r>
      <w:r w:rsidR="00046BFC">
        <w:t xml:space="preserve">Seguindo o fluxo do jogo, a próxima </w:t>
      </w:r>
      <w:r w:rsidR="00C326C0">
        <w:t>tela informa a performance do jogador</w:t>
      </w:r>
      <w:r w:rsidR="00BB11C4">
        <w:t xml:space="preserve"> na fase específica</w:t>
      </w:r>
      <w:r w:rsidR="00C326C0">
        <w:t xml:space="preserve"> (também conhecido como </w:t>
      </w:r>
      <w:r w:rsidR="00C326C0" w:rsidRPr="5816E76D">
        <w:rPr>
          <w:i/>
          <w:iCs/>
        </w:rPr>
        <w:t>End Scree</w:t>
      </w:r>
      <w:r w:rsidR="007D4CBE" w:rsidRPr="5816E76D">
        <w:rPr>
          <w:i/>
          <w:iCs/>
        </w:rPr>
        <w:t>n</w:t>
      </w:r>
      <w:r w:rsidR="007D4CBE" w:rsidRPr="5816E76D">
        <w:t>)</w:t>
      </w:r>
      <w:r w:rsidR="007D4CBE">
        <w:t xml:space="preserve"> que dá acesso a </w:t>
      </w:r>
      <w:r w:rsidR="008F566B">
        <w:t xml:space="preserve">uma </w:t>
      </w:r>
      <w:r w:rsidR="007D4CBE">
        <w:t>próxima fase</w:t>
      </w:r>
      <w:r w:rsidR="00EE66D9">
        <w:t>, jogar novamente a fase, caso não pontuar suficiente</w:t>
      </w:r>
      <w:r w:rsidR="007D4CBE">
        <w:t xml:space="preserve"> ou ao menu principal. </w:t>
      </w:r>
      <w:r w:rsidR="00640375">
        <w:t xml:space="preserve">Essa sequência </w:t>
      </w:r>
      <w:r w:rsidR="00BB11C4">
        <w:t>do storyboard</w:t>
      </w:r>
      <w:r w:rsidR="00BB11C4" w:rsidRPr="5816E76D">
        <w:t xml:space="preserve"> </w:t>
      </w:r>
      <w:r w:rsidR="00A96927">
        <w:t xml:space="preserve">faz </w:t>
      </w:r>
      <w:r w:rsidR="00BB11C4">
        <w:t xml:space="preserve">o </w:t>
      </w:r>
      <w:r w:rsidR="00BB11C4" w:rsidRPr="5816E76D">
        <w:rPr>
          <w:i/>
          <w:iCs/>
        </w:rPr>
        <w:t>game design</w:t>
      </w:r>
      <w:r w:rsidR="00BB11C4" w:rsidRPr="5816E76D">
        <w:t xml:space="preserve"> </w:t>
      </w:r>
      <w:r w:rsidR="00BB11C4">
        <w:t>fluir</w:t>
      </w:r>
      <w:r w:rsidR="008F566B">
        <w:t xml:space="preserve"> organicamente</w:t>
      </w:r>
      <w:r w:rsidR="00EE66D9" w:rsidRPr="5816E76D">
        <w:t>.</w:t>
      </w:r>
      <w:r w:rsidR="00A72CEB" w:rsidRPr="5816E76D">
        <w:t xml:space="preserve"> </w:t>
      </w:r>
      <w:del w:id="2130" w:author="Elias De Moraes Fernandes" w:date="2016-10-30T01:48:00Z">
        <w:r w:rsidR="00A72CEB" w:rsidDel="00D94CE5">
          <w:delText xml:space="preserve">[TROCAR FIGURA </w:delText>
        </w:r>
        <w:r w:rsidR="00015164" w:rsidDel="00D94CE5">
          <w:delText>DO DIAGRAMA DE SEQUENCIA</w:delText>
        </w:r>
        <w:r w:rsidR="00A72CEB" w:rsidRPr="5B0B99E4" w:rsidDel="00D94CE5">
          <w:delText>]</w:delText>
        </w:r>
      </w:del>
    </w:p>
    <w:p w14:paraId="39E45886" w14:textId="37733010" w:rsidR="00D30EA8" w:rsidRDefault="00D94CE5">
      <w:pPr>
        <w:pStyle w:val="TextodoTrabalho"/>
        <w:ind w:firstLine="0"/>
        <w:pPrChange w:id="2131" w:author="Elias De Moraes Fernandes" w:date="2016-10-30T01:49:00Z">
          <w:pPr>
            <w:pStyle w:val="TextodoTrabalho"/>
          </w:pPr>
        </w:pPrChange>
      </w:pPr>
      <w:ins w:id="2132" w:author="Elias De Moraes Fernandes" w:date="2016-10-30T01:48:00Z">
        <w:r>
          <w:rPr>
            <w:noProof/>
            <w:lang w:val="en-US"/>
          </w:rPr>
          <w:lastRenderedPageBreak/>
          <w:drawing>
            <wp:inline distT="0" distB="0" distL="0" distR="0" wp14:anchorId="6BF8B452" wp14:editId="16E78CD4">
              <wp:extent cx="5772921" cy="5781040"/>
              <wp:effectExtent l="0" t="0" r="0" b="10160"/>
              <wp:docPr id="14" name="Picture 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5" descr="/Users/Elias/Downloads/Sequence_diagram_TCC.png"/>
                      <pic:cNvPicPr>
                        <a:picLocks noChangeAspect="1" noChangeArrowheads="1"/>
                      </pic:cNvPicPr>
                    </pic:nvPicPr>
                    <pic:blipFill>
                      <a:blip r:embed="rId2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87143" cy="579528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071FCB73" w14:textId="4CC2C056" w:rsidR="00D30EA8" w:rsidRPr="001470A3" w:rsidRDefault="00D30EA8" w:rsidP="00F506DA">
      <w:pPr>
        <w:pStyle w:val="Caption"/>
      </w:pPr>
      <w:bookmarkStart w:id="2133" w:name="_Ref464054684"/>
      <w:bookmarkStart w:id="2134" w:name="_Toc465799892"/>
      <w:r w:rsidRPr="00245224">
        <w:t xml:space="preserve">Figura  </w:t>
      </w:r>
      <w:r w:rsidR="00AF47FF" w:rsidRPr="00DD449C">
        <w:fldChar w:fldCharType="begin"/>
      </w:r>
      <w:r w:rsidR="00AF47FF">
        <w:instrText xml:space="preserve"> SEQ Figura_ \* ARABIC </w:instrText>
      </w:r>
      <w:r w:rsidR="00AF47FF" w:rsidRPr="00DD449C">
        <w:fldChar w:fldCharType="separate"/>
      </w:r>
      <w:r w:rsidR="00742232">
        <w:rPr>
          <w:noProof/>
        </w:rPr>
        <w:t>13</w:t>
      </w:r>
      <w:r w:rsidR="00AF47FF" w:rsidRPr="00DD449C">
        <w:fldChar w:fldCharType="end"/>
      </w:r>
      <w:bookmarkEnd w:id="2133"/>
      <w:r w:rsidRPr="00D02D02">
        <w:t xml:space="preserve"> </w:t>
      </w:r>
      <w:r w:rsidRPr="001470A3">
        <w:t>- Diagrama de Sequência</w:t>
      </w:r>
      <w:bookmarkEnd w:id="2134"/>
    </w:p>
    <w:p w14:paraId="478DBA53" w14:textId="56F498C6" w:rsidR="00E261E2" w:rsidRDefault="00E261E2" w:rsidP="009E05F1">
      <w:pPr>
        <w:pStyle w:val="TextodoTrabalho"/>
        <w:ind w:firstLine="0"/>
      </w:pPr>
    </w:p>
    <w:p w14:paraId="2E8DB243" w14:textId="77777777" w:rsidR="000A60B1" w:rsidRDefault="000A60B1">
      <w:pPr>
        <w:spacing w:after="200" w:line="276" w:lineRule="auto"/>
        <w:rPr>
          <w:ins w:id="2135" w:author="Elias De Moraes Fernandes" w:date="2016-11-01T22:40:00Z"/>
          <w:rFonts w:eastAsia="Times New Roman"/>
          <w:color w:val="000000"/>
          <w:lang w:val="pt-BR"/>
        </w:rPr>
      </w:pPr>
      <w:ins w:id="2136" w:author="Elias De Moraes Fernandes" w:date="2016-11-01T22:40:00Z">
        <w:r>
          <w:br w:type="page"/>
        </w:r>
      </w:ins>
    </w:p>
    <w:p w14:paraId="62004DDB" w14:textId="26EEB475" w:rsidR="00EE66D9" w:rsidRPr="00AA04EA" w:rsidRDefault="00EC38F1">
      <w:pPr>
        <w:pStyle w:val="TextodoTrabalho"/>
        <w:ind w:left="426" w:firstLine="254"/>
        <w:rPr>
          <w:bCs/>
          <w:rPrChange w:id="2137" w:author="Convidado" w:date="2016-11-01T09:09:00Z">
            <w:rPr>
              <w:b/>
              <w:bCs/>
            </w:rPr>
          </w:rPrChange>
        </w:rPr>
        <w:pPrChange w:id="2138" w:author="Elias De Moraes Fernandes" w:date="2016-11-02T01:11:00Z">
          <w:pPr>
            <w:pStyle w:val="TextodoTrabalho"/>
            <w:ind w:left="426" w:firstLine="0"/>
          </w:pPr>
        </w:pPrChange>
      </w:pPr>
      <w:r w:rsidRPr="00AA04EA">
        <w:lastRenderedPageBreak/>
        <w:fldChar w:fldCharType="begin"/>
      </w:r>
      <w:r w:rsidRPr="00AA04EA">
        <w:rPr>
          <w:bCs/>
          <w:rPrChange w:id="2139" w:author="Elias De Moraes Fernandes" w:date="2016-10-30T01:59:00Z">
            <w:rPr>
              <w:b/>
              <w:bCs/>
            </w:rPr>
          </w:rPrChange>
        </w:rPr>
        <w:instrText xml:space="preserve"> REF _Ref464417655 \n \h </w:instrText>
      </w:r>
      <w:r w:rsidR="00AA04EA" w:rsidRPr="00AA04EA">
        <w:rPr>
          <w:rPrChange w:id="2140" w:author="Elias De Moraes Fernandes" w:date="2016-10-30T01:59:00Z">
            <w:rPr>
              <w:b/>
            </w:rPr>
          </w:rPrChange>
        </w:rPr>
        <w:instrText xml:space="preserve"> \* MERGEFORMAT </w:instrText>
      </w:r>
      <w:r w:rsidRPr="00AA04EA">
        <w:rPr>
          <w:bCs/>
          <w:rPrChange w:id="2141" w:author="Elias De Moraes Fernandes" w:date="2016-10-30T01:59:00Z">
            <w:rPr/>
          </w:rPrChange>
        </w:rPr>
        <w:fldChar w:fldCharType="separate"/>
      </w:r>
      <w:ins w:id="2142" w:author="Elias De Moraes Fernandes" w:date="2016-11-02T21:28:00Z">
        <w:r w:rsidR="00742232" w:rsidRPr="00742232">
          <w:rPr>
            <w:rPrChange w:id="2143" w:author="Elias De Moraes Fernandes" w:date="2016-11-02T21:28:00Z">
              <w:rPr>
                <w:bCs/>
              </w:rPr>
            </w:rPrChange>
          </w:rPr>
          <w:t>6.2</w:t>
        </w:r>
      </w:ins>
      <w:ins w:id="2144" w:author="Elias De Moraes Fernandes" w:date="2016-11-02T01:26:00Z">
        <w:del w:id="2145" w:author="Elias De Moraes Fernandes" w:date="2016-11-02T21:23:00Z">
          <w:r w:rsidR="00820B39" w:rsidRPr="00820B39" w:rsidDel="00F506DA">
            <w:rPr>
              <w:rPrChange w:id="2146" w:author="Elias De Moraes Fernandes" w:date="2016-11-02T01:26:00Z">
                <w:rPr>
                  <w:bCs/>
                </w:rPr>
              </w:rPrChange>
            </w:rPr>
            <w:delText>6.2</w:delText>
          </w:r>
        </w:del>
      </w:ins>
      <w:ins w:id="2147" w:author="Elias De Moraes Fernandes" w:date="2016-10-30T13:19:00Z">
        <w:del w:id="2148" w:author="Elias De Moraes Fernandes" w:date="2016-11-02T21:23:00Z">
          <w:r w:rsidR="00D061FC" w:rsidRPr="70F400AA" w:rsidDel="00F506DA">
            <w:rPr>
              <w:rPrChange w:id="2149" w:author="Convidado" w:date="2016-11-01T09:09:00Z">
                <w:rPr>
                  <w:bCs/>
                </w:rPr>
              </w:rPrChange>
            </w:rPr>
            <w:delText>6.2</w:delText>
          </w:r>
        </w:del>
      </w:ins>
      <w:ins w:id="2150" w:author="Elias De Moraes Fernandes" w:date="2016-10-30T02:24:00Z">
        <w:del w:id="2151" w:author="Elias De Moraes Fernandes" w:date="2016-11-02T21:23:00Z">
          <w:r w:rsidR="00954AE0" w:rsidDel="00F506DA">
            <w:rPr>
              <w:bCs/>
            </w:rPr>
            <w:delText>6.2</w:delText>
          </w:r>
        </w:del>
      </w:ins>
      <w:del w:id="2152" w:author="Elias De Moraes Fernandes" w:date="2016-11-02T21:23:00Z">
        <w:r w:rsidRPr="00AA04EA" w:rsidDel="00F506DA">
          <w:rPr>
            <w:bCs/>
            <w:rPrChange w:id="2153" w:author="Elias De Moraes Fernandes" w:date="2016-10-30T01:59:00Z">
              <w:rPr>
                <w:b/>
                <w:bCs/>
              </w:rPr>
            </w:rPrChange>
          </w:rPr>
          <w:delText>6.2</w:delText>
        </w:r>
      </w:del>
      <w:r w:rsidRPr="00AA04EA">
        <w:fldChar w:fldCharType="end"/>
      </w:r>
      <w:r w:rsidR="0057566A" w:rsidRPr="00AA04EA">
        <w:rPr>
          <w:bCs/>
          <w:rPrChange w:id="2154" w:author="Elias De Moraes Fernandes" w:date="2016-10-30T01:59:00Z">
            <w:rPr>
              <w:b/>
              <w:bCs/>
            </w:rPr>
          </w:rPrChange>
        </w:rPr>
        <w:tab/>
      </w:r>
      <w:r w:rsidR="00EE66D9" w:rsidRPr="70F400AA">
        <w:rPr>
          <w:rPrChange w:id="2155" w:author="Convidado" w:date="2016-11-01T09:09:00Z">
            <w:rPr>
              <w:b/>
              <w:bCs/>
            </w:rPr>
          </w:rPrChange>
        </w:rPr>
        <w:t xml:space="preserve">Diagrama </w:t>
      </w:r>
      <w:r w:rsidR="00DA0603" w:rsidRPr="70F400AA">
        <w:rPr>
          <w:rPrChange w:id="2156" w:author="Convidado" w:date="2016-11-01T09:09:00Z">
            <w:rPr>
              <w:b/>
              <w:bCs/>
            </w:rPr>
          </w:rPrChange>
        </w:rPr>
        <w:t>de Classe</w:t>
      </w:r>
    </w:p>
    <w:p w14:paraId="77AEF28D" w14:textId="77777777" w:rsidR="00214FC8" w:rsidRPr="009E05F1" w:rsidDel="003B2172" w:rsidRDefault="00214FC8" w:rsidP="009E05F1">
      <w:pPr>
        <w:pStyle w:val="TextodoTrabalho"/>
        <w:ind w:left="400" w:firstLine="0"/>
        <w:rPr>
          <w:del w:id="2157" w:author="Elias De Moraes Fernandes" w:date="2016-10-31T18:03:00Z"/>
          <w:b/>
        </w:rPr>
      </w:pPr>
    </w:p>
    <w:p w14:paraId="62F78F4D" w14:textId="4C2307A2" w:rsidR="003B2172" w:rsidRDefault="003B2172">
      <w:pPr>
        <w:pStyle w:val="TextodoTrabalho"/>
        <w:ind w:firstLine="0"/>
        <w:rPr>
          <w:ins w:id="2158" w:author="Elias De Moraes Fernandes" w:date="2016-10-31T18:02:00Z"/>
        </w:rPr>
        <w:pPrChange w:id="2159" w:author="Elias De Moraes Fernandes" w:date="2016-10-31T18:03:00Z">
          <w:pPr>
            <w:pStyle w:val="TextodoTrabalho"/>
          </w:pPr>
        </w:pPrChange>
      </w:pPr>
    </w:p>
    <w:p w14:paraId="48929173" w14:textId="462B6E20" w:rsidR="005348DE" w:rsidRDefault="003B2172" w:rsidP="70F400AA">
      <w:pPr>
        <w:pStyle w:val="TextodoTrabalho"/>
        <w:rPr>
          <w:ins w:id="2160" w:author="Elias De Moraes Fernandes" w:date="2016-10-31T18:03:00Z"/>
        </w:rPr>
      </w:pPr>
      <w:del w:id="2161" w:author="Elias De Moraes Fernandes" w:date="2016-10-31T18:03:00Z">
        <w:r w:rsidRPr="00D70084" w:rsidDel="003B2172">
          <w:rPr>
            <w:noProof/>
            <w:lang w:val="en-US"/>
          </w:rPr>
          <w:drawing>
            <wp:anchor distT="0" distB="0" distL="114300" distR="114300" simplePos="0" relativeHeight="251658241" behindDoc="0" locked="0" layoutInCell="1" allowOverlap="1" wp14:anchorId="3F4D0A28" wp14:editId="52F99702">
              <wp:simplePos x="0" y="0"/>
              <wp:positionH relativeFrom="column">
                <wp:posOffset>-76835</wp:posOffset>
              </wp:positionH>
              <wp:positionV relativeFrom="paragraph">
                <wp:posOffset>-294005</wp:posOffset>
              </wp:positionV>
              <wp:extent cx="5720715" cy="6302375"/>
              <wp:effectExtent l="0" t="0" r="0" b="0"/>
              <wp:wrapSquare wrapText="bothSides"/>
              <wp:docPr id="22" name="Picture 2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/Users/Elias/Downloads/ClassDiagramTCC.png"/>
                      <pic:cNvPicPr>
                        <a:picLocks noChangeAspect="1" noChangeArrowheads="1"/>
                      </pic:cNvPicPr>
                    </pic:nvPicPr>
                    <pic:blipFill>
                      <a:blip r:embed="rId3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20715" cy="63023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</w:del>
      <w:r w:rsidR="00D850B3">
        <w:t xml:space="preserve">O </w:t>
      </w:r>
      <w:r w:rsidR="005F4A79">
        <w:t xml:space="preserve">diagrama de classe foi modelado </w:t>
      </w:r>
      <w:r w:rsidR="00D850B3">
        <w:t>s</w:t>
      </w:r>
      <w:r w:rsidR="002C67E4">
        <w:t>egui</w:t>
      </w:r>
      <w:r w:rsidR="00C72D96">
        <w:t xml:space="preserve">ndo o conceito </w:t>
      </w:r>
      <w:r w:rsidR="00A70BC4">
        <w:t>da arquitetura Model</w:t>
      </w:r>
      <w:r w:rsidR="00A70BC4" w:rsidRPr="5816E76D">
        <w:t xml:space="preserve"> </w:t>
      </w:r>
      <w:r w:rsidR="00A70BC4">
        <w:t>View</w:t>
      </w:r>
      <w:r w:rsidR="00A70BC4" w:rsidRPr="5816E76D">
        <w:t xml:space="preserve"> </w:t>
      </w:r>
      <w:r w:rsidR="00A70BC4">
        <w:t>Controller</w:t>
      </w:r>
      <w:r w:rsidR="002C67E4" w:rsidRPr="5816E76D">
        <w:t xml:space="preserve"> </w:t>
      </w:r>
      <w:r w:rsidR="00A70BC4">
        <w:t xml:space="preserve">descrito na seção </w:t>
      </w:r>
      <w:r w:rsidR="00A70BC4">
        <w:fldChar w:fldCharType="begin"/>
      </w:r>
      <w:r w:rsidR="00A70BC4">
        <w:instrText xml:space="preserve"> REF _Ref445307909 \r \h </w:instrText>
      </w:r>
      <w:r w:rsidR="00A70BC4">
        <w:fldChar w:fldCharType="separate"/>
      </w:r>
      <w:r w:rsidR="00742232">
        <w:t>5.2</w:t>
      </w:r>
      <w:r w:rsidR="00A70BC4">
        <w:fldChar w:fldCharType="end"/>
      </w:r>
      <w:r w:rsidR="00B66524">
        <w:t xml:space="preserve"> separando a modelagem de negócio da</w:t>
      </w:r>
      <w:r w:rsidR="00A70BC4" w:rsidRPr="5816E76D">
        <w:t xml:space="preserve"> </w:t>
      </w:r>
      <w:r w:rsidR="00B66524">
        <w:t>l</w:t>
      </w:r>
      <w:r w:rsidR="002C67E4" w:rsidRPr="00F97842">
        <w:t>ógica de programação</w:t>
      </w:r>
      <w:r w:rsidR="00B66524">
        <w:t xml:space="preserve"> e da</w:t>
      </w:r>
      <w:r w:rsidR="00A70BC4" w:rsidRPr="5816E76D">
        <w:t xml:space="preserve"> </w:t>
      </w:r>
      <w:r w:rsidR="00B66524">
        <w:t>i</w:t>
      </w:r>
      <w:r w:rsidR="00A70BC4">
        <w:t>nterfac</w:t>
      </w:r>
      <w:r w:rsidR="00B66524">
        <w:t>e de u</w:t>
      </w:r>
      <w:r w:rsidR="00A70BC4">
        <w:t>suário</w:t>
      </w:r>
      <w:r w:rsidR="002C67E4" w:rsidRPr="5816E76D">
        <w:t xml:space="preserve">. </w:t>
      </w:r>
      <w:r w:rsidR="00B66524">
        <w:t xml:space="preserve">O diagrama é composto de </w:t>
      </w:r>
      <w:r w:rsidR="008D159E">
        <w:t>21 classes e</w:t>
      </w:r>
      <w:r w:rsidR="001045D1">
        <w:t xml:space="preserve"> as três</w:t>
      </w:r>
      <w:r w:rsidR="00200F79">
        <w:t xml:space="preserve"> principais são Character</w:t>
      </w:r>
      <w:r w:rsidR="00200F79" w:rsidRPr="5816E76D">
        <w:t xml:space="preserve">, </w:t>
      </w:r>
      <w:r w:rsidR="00200F79">
        <w:t xml:space="preserve">Level Manager e </w:t>
      </w:r>
      <w:r w:rsidR="008D159E">
        <w:t xml:space="preserve">Item Controller; as demais classes tem associações e herança </w:t>
      </w:r>
      <w:r w:rsidR="0079176A">
        <w:t>com essas classes</w:t>
      </w:r>
      <w:r w:rsidR="008D159E">
        <w:t xml:space="preserve"> como mostrado na</w:t>
      </w:r>
      <w:r w:rsidR="00EC7ACE" w:rsidRPr="5816E76D">
        <w:t xml:space="preserve"> </w:t>
      </w:r>
      <w:r w:rsidR="00D30EA8" w:rsidRPr="00D10623">
        <w:fldChar w:fldCharType="begin"/>
      </w:r>
      <w:r w:rsidR="00D30EA8" w:rsidRPr="00D10623">
        <w:instrText xml:space="preserve"> REF _Ref464054585 \h </w:instrText>
      </w:r>
      <w:r w:rsidR="00DB296A" w:rsidRPr="009E05F1">
        <w:instrText xml:space="preserve"> \* MERGEFORMAT </w:instrText>
      </w:r>
      <w:del w:id="2162" w:author="Elias De Moraes Fernandes" w:date="2016-11-02T21:23:00Z">
        <w:r w:rsidR="00D30EA8" w:rsidRPr="00D10623">
          <w:fldChar w:fldCharType="separate"/>
        </w:r>
      </w:del>
      <w:ins w:id="2163" w:author="Elias De Moraes Fernandes" w:date="2016-10-30T13:19:00Z">
        <w:del w:id="2164" w:author="Elias De Moraes Fernandes" w:date="2016-11-02T21:23:00Z">
          <w:r w:rsidR="00D061FC" w:rsidRPr="00245224" w:rsidDel="00F506DA">
            <w:delText xml:space="preserve">Figura </w:delText>
          </w:r>
          <w:r w:rsidR="00D061FC" w:rsidRPr="5816E76D" w:rsidDel="00F506DA">
            <w:delText xml:space="preserve"> </w:delText>
          </w:r>
          <w:r w:rsidR="00D061FC" w:rsidDel="00F506DA">
            <w:rPr>
              <w:noProof/>
            </w:rPr>
            <w:delText>14</w:delText>
          </w:r>
        </w:del>
      </w:ins>
      <w:ins w:id="2165" w:author="Elias De Moraes Fernandes" w:date="2016-10-30T02:24:00Z">
        <w:del w:id="2166" w:author="Elias De Moraes Fernandes" w:date="2016-11-02T21:23:00Z">
          <w:r w:rsidR="00954AE0" w:rsidRPr="00245224" w:rsidDel="00F506DA">
            <w:delText xml:space="preserve">Figura  </w:delText>
          </w:r>
          <w:r w:rsidR="00954AE0" w:rsidDel="00F506DA">
            <w:rPr>
              <w:noProof/>
            </w:rPr>
            <w:delText>14</w:delText>
          </w:r>
        </w:del>
      </w:ins>
      <w:del w:id="2167" w:author="Elias De Moraes Fernandes" w:date="2016-11-02T21:23:00Z">
        <w:r w:rsidR="00E60EB3" w:rsidRPr="009624AF" w:rsidDel="00F506DA">
          <w:delText xml:space="preserve">Figura </w:delText>
        </w:r>
        <w:r w:rsidR="00231416" w:rsidRPr="009E05F1" w:rsidDel="00F506DA">
          <w:rPr>
            <w:noProof/>
          </w:rPr>
          <w:delText>14</w:delText>
        </w:r>
      </w:del>
      <w:r w:rsidR="00D30EA8" w:rsidRPr="00D10623">
        <w:fldChar w:fldCharType="end"/>
      </w:r>
      <w:r w:rsidR="00EC7ACE" w:rsidRPr="5816E76D">
        <w:t>.</w:t>
      </w:r>
      <w:r w:rsidR="00F74024" w:rsidRPr="5816E76D">
        <w:t xml:space="preserve"> </w:t>
      </w:r>
      <w:r w:rsidR="00F74024">
        <w:t xml:space="preserve">Pode ser observado que a Classe </w:t>
      </w:r>
      <w:r w:rsidR="00F74024" w:rsidRPr="5816E76D">
        <w:rPr>
          <w:i/>
          <w:iCs/>
        </w:rPr>
        <w:t>Character</w:t>
      </w:r>
      <w:r w:rsidR="00F74024" w:rsidRPr="5816E76D">
        <w:t xml:space="preserve"> </w:t>
      </w:r>
      <w:r w:rsidR="00F74024">
        <w:t>é a base tanto para implementar o jogador quanto para o predador. Outra classe importante a cita</w:t>
      </w:r>
      <w:ins w:id="2168" w:author="Elias De Moraes Fernandes" w:date="2016-10-31T18:04:00Z">
        <w:r>
          <w:t>r</w:t>
        </w:r>
      </w:ins>
      <w:ins w:id="2169" w:author="Elias De Moraes Fernandes" w:date="2016-10-31T18:03:00Z">
        <w:r w:rsidRPr="5816E76D">
          <w:t xml:space="preserve"> </w:t>
        </w:r>
      </w:ins>
      <w:del w:id="2170" w:author="Elias De Moraes Fernandes" w:date="2016-10-31T18:03:00Z">
        <w:r w:rsidR="00F74024" w:rsidDel="003B2172">
          <w:delText xml:space="preserve">r </w:delText>
        </w:r>
      </w:del>
      <w:r w:rsidR="00F74024">
        <w:t xml:space="preserve">é o </w:t>
      </w:r>
      <w:r w:rsidR="00F74024" w:rsidRPr="5816E76D">
        <w:rPr>
          <w:i/>
          <w:iCs/>
        </w:rPr>
        <w:t>Spawner</w:t>
      </w:r>
      <w:r w:rsidR="00F74024" w:rsidRPr="5816E76D">
        <w:t xml:space="preserve"> </w:t>
      </w:r>
      <w:r w:rsidR="00F74024" w:rsidRPr="5816E76D">
        <w:rPr>
          <w:i/>
          <w:iCs/>
        </w:rPr>
        <w:t>Controller</w:t>
      </w:r>
      <w:r w:rsidR="00F74024">
        <w:t xml:space="preserve">, que </w:t>
      </w:r>
      <w:r w:rsidR="00034E7B">
        <w:t>foi implementada para</w:t>
      </w:r>
      <w:r w:rsidR="00F74024" w:rsidRPr="5816E76D">
        <w:t xml:space="preserve"> </w:t>
      </w:r>
      <w:r w:rsidR="00034E7B">
        <w:t>dar</w:t>
      </w:r>
      <w:r w:rsidR="00F74024">
        <w:t xml:space="preserve"> base </w:t>
      </w:r>
      <w:r w:rsidR="006325C5">
        <w:t>às outras como spawnar</w:t>
      </w:r>
      <w:r w:rsidR="003120A3">
        <w:rPr>
          <w:rStyle w:val="FootnoteReference"/>
        </w:rPr>
        <w:footnoteReference w:id="3"/>
      </w:r>
      <w:r w:rsidR="006A667F" w:rsidRPr="5816E76D">
        <w:t xml:space="preserve"> </w:t>
      </w:r>
      <w:r w:rsidR="006325C5">
        <w:t>itens</w:t>
      </w:r>
      <w:r w:rsidR="00F74024">
        <w:t xml:space="preserve"> coletados </w:t>
      </w:r>
      <w:r w:rsidR="006325C5">
        <w:t>e</w:t>
      </w:r>
      <w:r w:rsidR="00F74024" w:rsidRPr="5816E76D">
        <w:t xml:space="preserve"> </w:t>
      </w:r>
      <w:r w:rsidR="006325C5" w:rsidRPr="5816E76D">
        <w:rPr>
          <w:i/>
          <w:iCs/>
        </w:rPr>
        <w:t>spawnar</w:t>
      </w:r>
      <w:r w:rsidR="006325C5" w:rsidRPr="5816E76D">
        <w:t xml:space="preserve"> </w:t>
      </w:r>
      <w:r w:rsidR="00F74024">
        <w:t>predadores.</w:t>
      </w:r>
    </w:p>
    <w:p w14:paraId="3DA3668E" w14:textId="1297C731" w:rsidR="003B2172" w:rsidRDefault="006F0D06">
      <w:pPr>
        <w:pStyle w:val="TextodoTrabalho"/>
        <w:ind w:firstLine="0"/>
        <w:rPr>
          <w:ins w:id="2171" w:author="Elias De Moraes Fernandes" w:date="2016-10-31T18:03:00Z"/>
        </w:rPr>
        <w:pPrChange w:id="2172" w:author="Elias De Moraes Fernandes" w:date="2016-11-01T22:41:00Z">
          <w:pPr>
            <w:pStyle w:val="TextodoTrabalho"/>
          </w:pPr>
        </w:pPrChange>
      </w:pPr>
      <w:ins w:id="2173" w:author="Elias De Moraes Fernandes" w:date="2016-10-31T18:06:00Z">
        <w:r>
          <w:rPr>
            <w:noProof/>
            <w:lang w:val="en-US"/>
          </w:rPr>
          <w:lastRenderedPageBreak/>
          <w:drawing>
            <wp:inline distT="0" distB="0" distL="0" distR="0" wp14:anchorId="63C1615D" wp14:editId="1F9E8A5D">
              <wp:extent cx="5943741" cy="7543291"/>
              <wp:effectExtent l="0" t="0" r="0" b="635"/>
              <wp:docPr id="19" name="Picture 1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9" name="ClassDiagramTCC.pdf"/>
                      <pic:cNvPicPr/>
                    </pic:nvPicPr>
                    <pic:blipFill>
                      <a:blip r:embed="rId3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65876" cy="757138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8A1CCEE" w14:textId="638A3AB7" w:rsidR="003B2172" w:rsidRDefault="003B2172" w:rsidP="00F506DA">
      <w:pPr>
        <w:pStyle w:val="Caption"/>
      </w:pPr>
      <w:bookmarkStart w:id="2174" w:name="_Toc465799893"/>
      <w:ins w:id="2175" w:author="Elias De Moraes Fernandes" w:date="2016-10-31T18:03:00Z">
        <w:r w:rsidRPr="00245224">
          <w:t xml:space="preserve">Figura  </w:t>
        </w:r>
        <w:r w:rsidRPr="008E54E7">
          <w:fldChar w:fldCharType="begin"/>
        </w:r>
        <w:r>
          <w:instrText xml:space="preserve"> SEQ Figura_ \* ARABIC </w:instrText>
        </w:r>
        <w:r w:rsidRPr="008E54E7">
          <w:fldChar w:fldCharType="separate"/>
        </w:r>
      </w:ins>
      <w:r w:rsidR="00742232">
        <w:rPr>
          <w:noProof/>
        </w:rPr>
        <w:t>14</w:t>
      </w:r>
      <w:ins w:id="2176" w:author="Elias De Moraes Fernandes" w:date="2016-10-31T18:03:00Z">
        <w:r w:rsidRPr="008E54E7">
          <w:fldChar w:fldCharType="end"/>
        </w:r>
        <w:r w:rsidRPr="6F0865D8">
          <w:t xml:space="preserve"> – </w:t>
        </w:r>
        <w:r>
          <w:t>Diagrama de Classe seguindo o conceito MVC</w:t>
        </w:r>
      </w:ins>
      <w:bookmarkEnd w:id="2174"/>
    </w:p>
    <w:p w14:paraId="342F89AA" w14:textId="77777777" w:rsidR="00651210" w:rsidRDefault="00651210">
      <w:pPr>
        <w:pStyle w:val="Caption"/>
        <w:rPr>
          <w:ins w:id="2177" w:author="Elias De Moraes Fernandes" w:date="2016-10-29T14:36:00Z"/>
        </w:rPr>
      </w:pPr>
    </w:p>
    <w:p w14:paraId="05EEACDE" w14:textId="77777777" w:rsidR="00651210" w:rsidDel="00541830" w:rsidRDefault="00651210">
      <w:pPr>
        <w:pStyle w:val="Caption"/>
        <w:rPr>
          <w:ins w:id="2178" w:author="Elias De Moraes Fernandes" w:date="2016-10-29T14:36:00Z"/>
          <w:del w:id="2179" w:author="Elias De Moraes Fernandes" w:date="2016-10-30T01:49:00Z"/>
        </w:rPr>
      </w:pPr>
    </w:p>
    <w:p w14:paraId="01252562" w14:textId="77777777" w:rsidR="00651210" w:rsidDel="003B2172" w:rsidRDefault="00651210">
      <w:pPr>
        <w:pStyle w:val="Caption"/>
        <w:rPr>
          <w:ins w:id="2180" w:author="Elias De Moraes Fernandes" w:date="2016-10-29T14:36:00Z"/>
          <w:del w:id="2181" w:author="Elias De Moraes Fernandes" w:date="2016-10-31T18:02:00Z"/>
        </w:rPr>
      </w:pPr>
    </w:p>
    <w:p w14:paraId="2DECD585" w14:textId="4943CE00" w:rsidR="005348DE" w:rsidRPr="00D70084" w:rsidDel="003B2172" w:rsidRDefault="005348DE">
      <w:pPr>
        <w:pStyle w:val="Caption"/>
        <w:rPr>
          <w:del w:id="2182" w:author="Elias De Moraes Fernandes" w:date="2016-10-31T18:02:00Z"/>
        </w:rPr>
      </w:pPr>
      <w:bookmarkStart w:id="2183" w:name="_Ref464054585"/>
      <w:del w:id="2184" w:author="Elias De Moraes Fernandes" w:date="2016-10-31T18:02:00Z">
        <w:r w:rsidRPr="00245224" w:rsidDel="003B2172">
          <w:delText xml:space="preserve">Figura  </w:delText>
        </w:r>
        <w:r w:rsidR="00AF47FF" w:rsidRPr="008E54E7" w:rsidDel="003B2172">
          <w:rPr>
            <w:i w:val="0"/>
            <w:iCs w:val="0"/>
          </w:rPr>
          <w:fldChar w:fldCharType="begin"/>
        </w:r>
        <w:r w:rsidR="00AF47FF" w:rsidDel="003B2172">
          <w:delInstrText xml:space="preserve"> SEQ Figura_ \* ARABIC </w:delInstrText>
        </w:r>
        <w:r w:rsidR="00AF47FF" w:rsidRPr="008E54E7" w:rsidDel="003B2172">
          <w:rPr>
            <w:i w:val="0"/>
            <w:iCs w:val="0"/>
          </w:rPr>
          <w:fldChar w:fldCharType="separate"/>
        </w:r>
        <w:r w:rsidR="00D061FC" w:rsidDel="003B2172">
          <w:rPr>
            <w:noProof/>
          </w:rPr>
          <w:delText>14</w:delText>
        </w:r>
        <w:r w:rsidR="00AF47FF" w:rsidRPr="008E54E7" w:rsidDel="003B2172">
          <w:rPr>
            <w:i w:val="0"/>
            <w:iCs w:val="0"/>
          </w:rPr>
          <w:fldChar w:fldCharType="end"/>
        </w:r>
        <w:bookmarkEnd w:id="2183"/>
        <w:r w:rsidRPr="6F0865D8" w:rsidDel="003B2172">
          <w:delText xml:space="preserve"> – </w:delText>
        </w:r>
        <w:r w:rsidDel="003B2172">
          <w:delText>Diagrama de Classe</w:delText>
        </w:r>
        <w:r w:rsidR="00CD17F3" w:rsidDel="003B2172">
          <w:delText xml:space="preserve"> </w:delText>
        </w:r>
        <w:r w:rsidR="005D09DA" w:rsidDel="003B2172">
          <w:delText>seguindo o con</w:delText>
        </w:r>
        <w:r w:rsidR="00BA359C" w:rsidDel="003B2172">
          <w:delText>c</w:delText>
        </w:r>
        <w:r w:rsidR="005D09DA" w:rsidDel="003B2172">
          <w:delText xml:space="preserve">eito MVC </w:delText>
        </w:r>
      </w:del>
    </w:p>
    <w:p w14:paraId="71C81D9D" w14:textId="77777777" w:rsidR="005348DE" w:rsidDel="00AA04EA" w:rsidRDefault="005348DE">
      <w:pPr>
        <w:pStyle w:val="Caption"/>
        <w:rPr>
          <w:del w:id="2185" w:author="Elias De Moraes Fernandes" w:date="2016-10-30T02:00:00Z"/>
        </w:rPr>
        <w:pPrChange w:id="2186" w:author="Elias De Moraes Fernandes" w:date="2016-11-02T21:12:00Z">
          <w:pPr>
            <w:pStyle w:val="StyleX"/>
          </w:pPr>
        </w:pPrChange>
      </w:pPr>
    </w:p>
    <w:p w14:paraId="4FADD2EB" w14:textId="77777777" w:rsidR="00651210" w:rsidRDefault="00651210">
      <w:pPr>
        <w:pStyle w:val="Caption"/>
        <w:rPr>
          <w:ins w:id="2187" w:author="Elias De Moraes Fernandes" w:date="2016-10-29T14:36:00Z"/>
          <w:rFonts w:eastAsia="Times New Roman"/>
          <w:color w:val="000000"/>
        </w:rPr>
        <w:pPrChange w:id="2188" w:author="Elias De Moraes Fernandes" w:date="2016-11-02T21:12:00Z">
          <w:pPr>
            <w:spacing w:after="200" w:line="276" w:lineRule="auto"/>
          </w:pPr>
        </w:pPrChange>
      </w:pPr>
      <w:ins w:id="2189" w:author="Elias De Moraes Fernandes" w:date="2016-10-29T14:36:00Z">
        <w:del w:id="2190" w:author="Elias De Moraes Fernandes" w:date="2016-10-30T02:00:00Z">
          <w:r w:rsidDel="00AA04EA">
            <w:br w:type="page"/>
          </w:r>
        </w:del>
      </w:ins>
    </w:p>
    <w:p w14:paraId="737F2DA6" w14:textId="77777777" w:rsidR="000A60B1" w:rsidRDefault="006F0D06">
      <w:pPr>
        <w:spacing w:after="200" w:line="276" w:lineRule="auto"/>
        <w:rPr>
          <w:ins w:id="2191" w:author="Elias De Moraes Fernandes" w:date="2016-11-01T22:40:00Z"/>
          <w:rFonts w:eastAsia="Times New Roman"/>
          <w:color w:val="000000"/>
          <w:lang w:val="pt-BR"/>
        </w:rPr>
      </w:pPr>
      <w:ins w:id="2192" w:author="Elias De Moraes Fernandes" w:date="2016-10-31T18:07:00Z">
        <w:r>
          <w:rPr>
            <w:rFonts w:eastAsia="Times New Roman"/>
            <w:color w:val="000000"/>
            <w:lang w:val="pt-BR"/>
          </w:rPr>
          <w:tab/>
        </w:r>
      </w:ins>
    </w:p>
    <w:p w14:paraId="3AD1BD98" w14:textId="77777777" w:rsidR="000A60B1" w:rsidRDefault="000A60B1">
      <w:pPr>
        <w:spacing w:after="200" w:line="276" w:lineRule="auto"/>
        <w:rPr>
          <w:ins w:id="2193" w:author="Elias De Moraes Fernandes" w:date="2016-11-01T22:40:00Z"/>
          <w:rFonts w:eastAsia="Times New Roman"/>
          <w:color w:val="000000"/>
          <w:lang w:val="pt-BR"/>
        </w:rPr>
      </w:pPr>
      <w:ins w:id="2194" w:author="Elias De Moraes Fernandes" w:date="2016-11-01T22:40:00Z">
        <w:r>
          <w:rPr>
            <w:rFonts w:eastAsia="Times New Roman"/>
            <w:color w:val="000000"/>
            <w:lang w:val="pt-BR"/>
          </w:rPr>
          <w:br w:type="page"/>
        </w:r>
      </w:ins>
    </w:p>
    <w:p w14:paraId="3B6CA914" w14:textId="7107298B" w:rsidR="00DA0603" w:rsidRPr="00AA04EA" w:rsidRDefault="00EC38F1">
      <w:pPr>
        <w:spacing w:after="200" w:line="276" w:lineRule="auto"/>
        <w:ind w:left="171" w:firstLine="680"/>
        <w:rPr>
          <w:bCs/>
          <w:rPrChange w:id="2195" w:author="Elias De Moraes Fernandes" w:date="2016-10-30T02:00:00Z">
            <w:rPr>
              <w:b/>
              <w:bCs/>
            </w:rPr>
          </w:rPrChange>
        </w:rPr>
        <w:pPrChange w:id="2196" w:author="Elias De Moraes Fernandes" w:date="2016-11-02T01:25:00Z">
          <w:pPr>
            <w:pStyle w:val="TextodoTrabalho"/>
            <w:ind w:left="426" w:firstLine="0"/>
          </w:pPr>
        </w:pPrChange>
      </w:pPr>
      <w:r w:rsidRPr="00AA04EA">
        <w:lastRenderedPageBreak/>
        <w:fldChar w:fldCharType="begin"/>
      </w:r>
      <w:r w:rsidRPr="00AA04EA">
        <w:rPr>
          <w:bCs/>
          <w:rPrChange w:id="2197" w:author="Elias De Moraes Fernandes" w:date="2016-10-30T02:00:00Z">
            <w:rPr>
              <w:b/>
              <w:bCs/>
            </w:rPr>
          </w:rPrChange>
        </w:rPr>
        <w:instrText xml:space="preserve"> REF _Ref464417664 \n \h </w:instrText>
      </w:r>
      <w:r w:rsidR="00AA04EA" w:rsidRPr="00AA04EA">
        <w:rPr>
          <w:rPrChange w:id="2198" w:author="Elias De Moraes Fernandes" w:date="2016-10-30T02:00:00Z">
            <w:rPr>
              <w:b/>
            </w:rPr>
          </w:rPrChange>
        </w:rPr>
        <w:instrText xml:space="preserve"> \* MERGEFORMAT </w:instrText>
      </w:r>
      <w:r w:rsidRPr="00AA04EA">
        <w:rPr>
          <w:bCs/>
          <w:rPrChange w:id="2199" w:author="Elias De Moraes Fernandes" w:date="2016-10-30T02:00:00Z">
            <w:rPr/>
          </w:rPrChange>
        </w:rPr>
        <w:fldChar w:fldCharType="separate"/>
      </w:r>
      <w:ins w:id="2200" w:author="Elias De Moraes Fernandes" w:date="2016-11-02T21:28:00Z">
        <w:r w:rsidR="00742232" w:rsidRPr="00742232">
          <w:rPr>
            <w:rPrChange w:id="2201" w:author="Elias De Moraes Fernandes" w:date="2016-11-02T21:28:00Z">
              <w:rPr>
                <w:bCs/>
              </w:rPr>
            </w:rPrChange>
          </w:rPr>
          <w:t>6.3</w:t>
        </w:r>
      </w:ins>
      <w:ins w:id="2202" w:author="Elias De Moraes Fernandes" w:date="2016-11-02T01:26:00Z">
        <w:del w:id="2203" w:author="Elias De Moraes Fernandes" w:date="2016-11-02T21:23:00Z">
          <w:r w:rsidR="00820B39" w:rsidRPr="00820B39" w:rsidDel="00F506DA">
            <w:rPr>
              <w:rPrChange w:id="2204" w:author="Elias De Moraes Fernandes" w:date="2016-11-02T01:26:00Z">
                <w:rPr>
                  <w:bCs/>
                </w:rPr>
              </w:rPrChange>
            </w:rPr>
            <w:delText>6.3</w:delText>
          </w:r>
        </w:del>
      </w:ins>
      <w:ins w:id="2205" w:author="Elias De Moraes Fernandes" w:date="2016-10-30T13:19:00Z">
        <w:del w:id="2206" w:author="Elias De Moraes Fernandes" w:date="2016-11-02T21:23:00Z">
          <w:r w:rsidR="00D061FC" w:rsidRPr="70F400AA" w:rsidDel="00F506DA">
            <w:rPr>
              <w:rPrChange w:id="2207" w:author="Convidado" w:date="2016-11-01T09:09:00Z">
                <w:rPr>
                  <w:bCs/>
                </w:rPr>
              </w:rPrChange>
            </w:rPr>
            <w:delText>6.3</w:delText>
          </w:r>
        </w:del>
      </w:ins>
      <w:ins w:id="2208" w:author="Elias De Moraes Fernandes" w:date="2016-10-30T02:24:00Z">
        <w:del w:id="2209" w:author="Elias De Moraes Fernandes" w:date="2016-11-02T21:23:00Z">
          <w:r w:rsidR="00954AE0" w:rsidDel="00F506DA">
            <w:rPr>
              <w:bCs/>
            </w:rPr>
            <w:delText>6.3</w:delText>
          </w:r>
        </w:del>
      </w:ins>
      <w:del w:id="2210" w:author="Elias De Moraes Fernandes" w:date="2016-11-02T21:23:00Z">
        <w:r w:rsidRPr="00AA04EA" w:rsidDel="00F506DA">
          <w:rPr>
            <w:bCs/>
            <w:rPrChange w:id="2211" w:author="Elias De Moraes Fernandes" w:date="2016-10-30T02:00:00Z">
              <w:rPr>
                <w:b/>
                <w:bCs/>
              </w:rPr>
            </w:rPrChange>
          </w:rPr>
          <w:delText>6.3</w:delText>
        </w:r>
      </w:del>
      <w:r w:rsidRPr="00AA04EA">
        <w:fldChar w:fldCharType="end"/>
      </w:r>
      <w:r w:rsidR="0057566A" w:rsidRPr="00AA04EA">
        <w:rPr>
          <w:bCs/>
          <w:rPrChange w:id="2212" w:author="Elias De Moraes Fernandes" w:date="2016-10-30T02:00:00Z">
            <w:rPr>
              <w:b/>
              <w:bCs/>
            </w:rPr>
          </w:rPrChange>
        </w:rPr>
        <w:tab/>
      </w:r>
      <w:r w:rsidR="00DA0603" w:rsidRPr="70F400AA">
        <w:rPr>
          <w:rPrChange w:id="2213" w:author="Convidado" w:date="2016-11-01T09:09:00Z">
            <w:rPr>
              <w:b/>
              <w:bCs/>
            </w:rPr>
          </w:rPrChange>
        </w:rPr>
        <w:t>Fluxograma de Animação</w:t>
      </w:r>
    </w:p>
    <w:p w14:paraId="19BEC99D" w14:textId="42F4613D" w:rsidR="005D603B" w:rsidRDefault="005D603B" w:rsidP="009E05F1">
      <w:pPr>
        <w:pStyle w:val="TextodoTrabalho"/>
        <w:ind w:left="400" w:firstLine="0"/>
        <w:rPr>
          <w:b/>
        </w:rPr>
      </w:pPr>
    </w:p>
    <w:p w14:paraId="06BAAFBC" w14:textId="75C37F67" w:rsidR="005D603B" w:rsidRPr="009E05F1" w:rsidRDefault="005D603B" w:rsidP="009E05F1">
      <w:pPr>
        <w:pStyle w:val="TextodoTrabalho"/>
        <w:rPr>
          <w:noProof/>
          <w:lang w:val="en-US"/>
        </w:rPr>
      </w:pPr>
      <w:r w:rsidRPr="009E05F1">
        <w:rPr>
          <w:noProof/>
          <w:lang w:val="en-US"/>
        </w:rPr>
        <w:t xml:space="preserve">A personagem </w:t>
      </w:r>
      <w:r w:rsidRPr="00FA63E0">
        <w:rPr>
          <w:noProof/>
          <w:lang w:val="en-US"/>
        </w:rPr>
        <w:t>Nonda</w:t>
      </w:r>
      <w:r w:rsidRPr="009E05F1">
        <w:rPr>
          <w:noProof/>
          <w:lang w:val="en-US"/>
        </w:rPr>
        <w:t xml:space="preserve"> possui diversos estados de animação, de acordo com um comportamento gerado pelo </w:t>
      </w:r>
      <w:r w:rsidRPr="5816E76D">
        <w:rPr>
          <w:i/>
          <w:iCs/>
          <w:noProof/>
          <w:lang w:val="en-US"/>
        </w:rPr>
        <w:t>gameplay</w:t>
      </w:r>
      <w:r w:rsidRPr="009E05F1">
        <w:rPr>
          <w:noProof/>
          <w:lang w:val="en-US"/>
        </w:rPr>
        <w:t xml:space="preserve"> ou pela intervenção do usuário </w:t>
      </w:r>
      <w:r w:rsidR="00BE6291">
        <w:rPr>
          <w:noProof/>
          <w:lang w:val="en-US"/>
        </w:rPr>
        <w:t>através do</w:t>
      </w:r>
      <w:r w:rsidRPr="009E05F1">
        <w:rPr>
          <w:noProof/>
          <w:lang w:val="en-US"/>
        </w:rPr>
        <w:t xml:space="preserve"> toque na tela.</w:t>
      </w:r>
      <w:r>
        <w:rPr>
          <w:noProof/>
          <w:lang w:val="en-US"/>
        </w:rPr>
        <w:t xml:space="preserve"> São </w:t>
      </w:r>
      <w:r w:rsidR="00E210D5">
        <w:rPr>
          <w:noProof/>
          <w:lang w:val="en-US"/>
        </w:rPr>
        <w:t xml:space="preserve">atribuídos </w:t>
      </w:r>
      <w:r>
        <w:rPr>
          <w:noProof/>
          <w:lang w:val="en-US"/>
        </w:rPr>
        <w:t xml:space="preserve">cinco estados diferentes que Nonda: Andar, Correr, Pular, Cair, Pousar. Esses estados </w:t>
      </w:r>
      <w:r w:rsidR="00B05359">
        <w:rPr>
          <w:noProof/>
          <w:lang w:val="en-US"/>
        </w:rPr>
        <w:t xml:space="preserve">de animação </w:t>
      </w:r>
      <w:r>
        <w:rPr>
          <w:noProof/>
          <w:lang w:val="en-US"/>
        </w:rPr>
        <w:t xml:space="preserve">são definidos abaixo, na </w:t>
      </w:r>
      <w:r w:rsidR="00A40F74" w:rsidRPr="009E05F1">
        <w:fldChar w:fldCharType="begin"/>
      </w:r>
      <w:r w:rsidR="00A40F74" w:rsidRPr="00A40F74">
        <w:rPr>
          <w:noProof/>
          <w:lang w:val="en-US"/>
        </w:rPr>
        <w:instrText xml:space="preserve"> REF _Ref464063110 \h </w:instrText>
      </w:r>
      <w:r w:rsidR="00A40F74" w:rsidRPr="009E05F1">
        <w:rPr>
          <w:noProof/>
          <w:lang w:val="en-US"/>
        </w:rPr>
        <w:instrText xml:space="preserve"> \* MERGEFORMAT </w:instrText>
      </w:r>
      <w:r w:rsidR="00A40F74" w:rsidRPr="009E05F1">
        <w:rPr>
          <w:noProof/>
          <w:lang w:val="en-US"/>
        </w:rPr>
        <w:fldChar w:fldCharType="separate"/>
      </w:r>
      <w:ins w:id="2214" w:author="Elias De Moraes Fernandes" w:date="2016-11-02T21:28:00Z">
        <w:r w:rsidR="00742232" w:rsidRPr="00742232">
          <w:rPr>
            <w:rPrChange w:id="2215" w:author="Elias De Moraes Fernandes" w:date="2016-11-02T21:28:00Z">
              <w:rPr>
                <w:b/>
                <w:bCs/>
                <w:i/>
                <w:iCs/>
                <w:color w:val="000000" w:themeColor="text1"/>
                <w:sz w:val="20"/>
                <w:szCs w:val="18"/>
              </w:rPr>
            </w:rPrChange>
          </w:rPr>
          <w:t xml:space="preserve">Figura  </w:t>
        </w:r>
        <w:r w:rsidR="00742232">
          <w:rPr>
            <w:noProof/>
          </w:rPr>
          <w:t>15</w:t>
        </w:r>
      </w:ins>
      <w:ins w:id="2216" w:author="Elias De Moraes Fernandes" w:date="2016-11-02T01:26:00Z">
        <w:del w:id="2217" w:author="Elias De Moraes Fernandes" w:date="2016-11-02T21:23:00Z">
          <w:r w:rsidR="00820B39" w:rsidRPr="5816E76D" w:rsidDel="00F506DA">
            <w:rPr>
              <w:rPrChange w:id="2218" w:author="Convidado" w:date="2016-11-01T09:16:00Z">
                <w:rPr>
                  <w:b/>
                  <w:bCs/>
                </w:rPr>
              </w:rPrChange>
            </w:rPr>
            <w:delText xml:space="preserve">Figura  </w:delText>
          </w:r>
          <w:r w:rsidR="00820B39" w:rsidDel="00F506DA">
            <w:rPr>
              <w:noProof/>
            </w:rPr>
            <w:delText>15</w:delText>
          </w:r>
        </w:del>
      </w:ins>
      <w:ins w:id="2219" w:author="Elias De Moraes Fernandes" w:date="2016-10-30T13:19:00Z">
        <w:del w:id="2220" w:author="Elias De Moraes Fernandes" w:date="2016-11-02T21:23:00Z">
          <w:r w:rsidR="00D061FC" w:rsidRPr="00D061FC" w:rsidDel="00F506DA">
            <w:rPr>
              <w:rPrChange w:id="2221" w:author="Elias De Moraes Fernandes" w:date="2016-10-30T13:19:00Z">
                <w:rPr>
                  <w:b/>
                  <w:bCs/>
                </w:rPr>
              </w:rPrChange>
            </w:rPr>
            <w:delText xml:space="preserve">Figura  </w:delText>
          </w:r>
          <w:r w:rsidR="00D061FC" w:rsidDel="00F506DA">
            <w:rPr>
              <w:noProof/>
            </w:rPr>
            <w:delText>15</w:delText>
          </w:r>
        </w:del>
      </w:ins>
      <w:ins w:id="2222" w:author="Elias De Moraes Fernandes" w:date="2016-10-30T02:24:00Z">
        <w:del w:id="2223" w:author="Elias De Moraes Fernandes" w:date="2016-11-02T21:23:00Z">
          <w:r w:rsidR="00954AE0" w:rsidRPr="00954AE0" w:rsidDel="00F506DA">
            <w:rPr>
              <w:rPrChange w:id="2224" w:author="Elias De Moraes Fernandes" w:date="2016-10-30T02:24:00Z">
                <w:rPr>
                  <w:b/>
                  <w:bCs/>
                </w:rPr>
              </w:rPrChange>
            </w:rPr>
            <w:delText xml:space="preserve">Figura  </w:delText>
          </w:r>
          <w:r w:rsidR="00954AE0" w:rsidDel="00F506DA">
            <w:rPr>
              <w:noProof/>
            </w:rPr>
            <w:delText>15</w:delText>
          </w:r>
        </w:del>
      </w:ins>
      <w:del w:id="2225" w:author="Elias De Moraes Fernandes" w:date="2016-11-02T21:23:00Z">
        <w:r w:rsidR="009B6FAB" w:rsidRPr="00FD3826" w:rsidDel="00F506DA">
          <w:delText xml:space="preserve">Figura </w:delText>
        </w:r>
        <w:r w:rsidR="00A32625" w:rsidRPr="009E05F1" w:rsidDel="00F506DA">
          <w:rPr>
            <w:noProof/>
          </w:rPr>
          <w:delText>15</w:delText>
        </w:r>
      </w:del>
      <w:r w:rsidR="00A40F74" w:rsidRPr="009E05F1">
        <w:fldChar w:fldCharType="end"/>
      </w:r>
      <w:r w:rsidR="00A40F74">
        <w:rPr>
          <w:noProof/>
          <w:lang w:val="en-US"/>
        </w:rPr>
        <w:t xml:space="preserve">. </w:t>
      </w:r>
      <w:r>
        <w:rPr>
          <w:noProof/>
          <w:lang w:val="en-US"/>
        </w:rPr>
        <w:t xml:space="preserve">Para mudar de estado, algum outro estado precisa intervir </w:t>
      </w:r>
      <w:r w:rsidR="002B1E2B">
        <w:rPr>
          <w:noProof/>
          <w:lang w:val="en-US"/>
        </w:rPr>
        <w:t xml:space="preserve">em tempo de execução do jogo, no </w:t>
      </w:r>
      <w:r w:rsidR="003120A3">
        <w:rPr>
          <w:noProof/>
          <w:lang w:val="en-US"/>
        </w:rPr>
        <w:t xml:space="preserve">método </w:t>
      </w:r>
      <w:r w:rsidR="003120A3" w:rsidRPr="5816E76D">
        <w:rPr>
          <w:i/>
          <w:iCs/>
          <w:noProof/>
          <w:lang w:val="en-US"/>
        </w:rPr>
        <w:t>Update()</w:t>
      </w:r>
      <w:r w:rsidR="00EB505C">
        <w:rPr>
          <w:noProof/>
          <w:lang w:val="en-US"/>
        </w:rPr>
        <w:t xml:space="preserve">, que é chamado a cada </w:t>
      </w:r>
      <w:r w:rsidR="00EB505C" w:rsidRPr="5816E76D">
        <w:rPr>
          <w:i/>
          <w:iCs/>
          <w:noProof/>
          <w:lang w:val="en-US"/>
        </w:rPr>
        <w:t>frame</w:t>
      </w:r>
      <w:r w:rsidR="00C30114">
        <w:rPr>
          <w:rStyle w:val="FootnoteReference"/>
          <w:noProof/>
          <w:lang w:val="en-US"/>
        </w:rPr>
        <w:footnoteReference w:id="4"/>
      </w:r>
      <w:r w:rsidR="003120A3">
        <w:rPr>
          <w:noProof/>
          <w:lang w:val="en-US"/>
        </w:rPr>
        <w:t xml:space="preserve">. </w:t>
      </w:r>
      <w:r w:rsidR="00B05359">
        <w:rPr>
          <w:noProof/>
          <w:lang w:val="en-US"/>
        </w:rPr>
        <w:t xml:space="preserve">O </w:t>
      </w:r>
      <w:r w:rsidR="00EB505C">
        <w:rPr>
          <w:noProof/>
          <w:lang w:val="en-US"/>
        </w:rPr>
        <w:t>estado</w:t>
      </w:r>
      <w:r w:rsidR="00B05359">
        <w:rPr>
          <w:noProof/>
          <w:lang w:val="en-US"/>
        </w:rPr>
        <w:t xml:space="preserve"> de animação</w:t>
      </w:r>
      <w:r w:rsidR="00EB505C">
        <w:rPr>
          <w:noProof/>
          <w:lang w:val="en-US"/>
        </w:rPr>
        <w:t xml:space="preserve"> </w:t>
      </w:r>
      <w:r w:rsidR="000A2E3C">
        <w:rPr>
          <w:noProof/>
          <w:lang w:val="en-US"/>
        </w:rPr>
        <w:t>padrão</w:t>
      </w:r>
      <w:r w:rsidR="00EB505C">
        <w:rPr>
          <w:noProof/>
          <w:lang w:val="en-US"/>
        </w:rPr>
        <w:t xml:space="preserve"> da Nonda é</w:t>
      </w:r>
      <w:r w:rsidR="00B05359">
        <w:rPr>
          <w:noProof/>
          <w:lang w:val="en-US"/>
        </w:rPr>
        <w:t xml:space="preserve"> Andar. I</w:t>
      </w:r>
      <w:r w:rsidR="00EB505C">
        <w:rPr>
          <w:noProof/>
          <w:lang w:val="en-US"/>
        </w:rPr>
        <w:t xml:space="preserve">sso significa que sempre a velocidade </w:t>
      </w:r>
      <w:r w:rsidR="00B05359">
        <w:rPr>
          <w:noProof/>
          <w:lang w:val="en-US"/>
        </w:rPr>
        <w:t xml:space="preserve">é </w:t>
      </w:r>
      <w:r w:rsidR="00EB505C">
        <w:rPr>
          <w:noProof/>
          <w:lang w:val="en-US"/>
        </w:rPr>
        <w:t>maior do que 0</w:t>
      </w:r>
      <w:r w:rsidR="00B05359">
        <w:rPr>
          <w:noProof/>
          <w:lang w:val="en-US"/>
        </w:rPr>
        <w:t xml:space="preserve"> e, se o jogador executar açõe</w:t>
      </w:r>
      <w:r w:rsidR="00EB505C">
        <w:rPr>
          <w:noProof/>
          <w:lang w:val="en-US"/>
        </w:rPr>
        <w:t>s do</w:t>
      </w:r>
      <w:r w:rsidR="00B05359">
        <w:rPr>
          <w:noProof/>
          <w:lang w:val="en-US"/>
        </w:rPr>
        <w:t xml:space="preserve"> tipo pular ou </w:t>
      </w:r>
      <w:r w:rsidR="00EB505C">
        <w:rPr>
          <w:noProof/>
          <w:lang w:val="en-US"/>
        </w:rPr>
        <w:t>mu</w:t>
      </w:r>
      <w:r w:rsidR="00B05359">
        <w:rPr>
          <w:noProof/>
          <w:lang w:val="en-US"/>
        </w:rPr>
        <w:t>dar</w:t>
      </w:r>
      <w:r w:rsidR="00EB505C">
        <w:rPr>
          <w:noProof/>
          <w:lang w:val="en-US"/>
        </w:rPr>
        <w:t xml:space="preserve"> de direção</w:t>
      </w:r>
      <w:r w:rsidR="00B05359">
        <w:rPr>
          <w:noProof/>
          <w:lang w:val="en-US"/>
        </w:rPr>
        <w:t>, implica</w:t>
      </w:r>
      <w:r w:rsidR="007D1A63">
        <w:rPr>
          <w:noProof/>
          <w:lang w:val="en-US"/>
        </w:rPr>
        <w:t>rá</w:t>
      </w:r>
      <w:r w:rsidR="00B05359">
        <w:rPr>
          <w:noProof/>
          <w:lang w:val="en-US"/>
        </w:rPr>
        <w:t xml:space="preserve"> mudança de estado de animação resultando em conjunto de sprites totalmente diferente para que represente tal estado de animação.</w:t>
      </w:r>
    </w:p>
    <w:p w14:paraId="35EC0FF2" w14:textId="77777777" w:rsidR="005348DE" w:rsidRDefault="005348DE" w:rsidP="009E05F1">
      <w:pPr>
        <w:pStyle w:val="TextodoTrabalho"/>
      </w:pPr>
    </w:p>
    <w:p w14:paraId="79FC16ED" w14:textId="3A1CB913" w:rsidR="005C3C56" w:rsidRDefault="005C3C56" w:rsidP="00DF4852">
      <w:pPr>
        <w:pStyle w:val="TextodoTrabalho"/>
        <w:ind w:left="400" w:hanging="400"/>
      </w:pPr>
      <w:r w:rsidRPr="008D6CC9">
        <w:rPr>
          <w:noProof/>
          <w:lang w:val="en-US"/>
        </w:rPr>
        <w:drawing>
          <wp:inline distT="0" distB="0" distL="0" distR="0" wp14:anchorId="5B7F6C9C" wp14:editId="4B295995">
            <wp:extent cx="5753100" cy="3926840"/>
            <wp:effectExtent l="0" t="0" r="12700" b="10160"/>
            <wp:docPr id="12" name="Picture 12" descr="/Users/Elias/Downloads/Animation_flowchart_Play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Elias/Downloads/Animation_flowchart_Play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01"/>
                    <a:stretch/>
                  </pic:blipFill>
                  <pic:spPr bwMode="auto">
                    <a:xfrm>
                      <a:off x="0" y="0"/>
                      <a:ext cx="5753100" cy="392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6E99B" w14:textId="7CE1DD68" w:rsidR="00BA102B" w:rsidDel="006F0D06" w:rsidRDefault="00BA102B">
      <w:pPr>
        <w:pStyle w:val="Caption"/>
        <w:rPr>
          <w:del w:id="2228" w:author="Elias De Moraes Fernandes" w:date="2016-10-31T18:07:00Z"/>
        </w:rPr>
      </w:pPr>
      <w:bookmarkStart w:id="2229" w:name="_Ref464063110"/>
      <w:bookmarkStart w:id="2230" w:name="_Ref463906359"/>
      <w:r w:rsidRPr="5816E76D">
        <w:rPr>
          <w:rPrChange w:id="2231" w:author="Convidado" w:date="2016-11-01T09:16:00Z">
            <w:rPr>
              <w:b/>
              <w:bCs/>
            </w:rPr>
          </w:rPrChange>
        </w:rPr>
        <w:t xml:space="preserve">Figura  </w:t>
      </w:r>
      <w:r w:rsidRPr="5816E76D">
        <w:rPr>
          <w:rPrChange w:id="2232" w:author="Convidado" w:date="2016-11-01T09:16:00Z">
            <w:rPr/>
          </w:rPrChange>
        </w:rPr>
        <w:fldChar w:fldCharType="begin"/>
      </w:r>
      <w:r w:rsidRPr="00651210">
        <w:rPr>
          <w:rPrChange w:id="2233" w:author="Elias De Moraes Fernandes" w:date="2016-10-29T14:35:00Z">
            <w:rPr>
              <w:b/>
            </w:rPr>
          </w:rPrChange>
        </w:rPr>
        <w:instrText xml:space="preserve"> SEQ Figura_ \* ARABIC </w:instrText>
      </w:r>
      <w:r w:rsidRPr="5816E76D">
        <w:fldChar w:fldCharType="separate"/>
      </w:r>
      <w:ins w:id="2234" w:author="Elias De Moraes Fernandes" w:date="2016-11-02T21:28:00Z">
        <w:r w:rsidR="00742232">
          <w:rPr>
            <w:noProof/>
          </w:rPr>
          <w:t>15</w:t>
        </w:r>
      </w:ins>
      <w:ins w:id="2235" w:author="Elias De Moraes Fernandes" w:date="2016-11-02T01:26:00Z">
        <w:del w:id="2236" w:author="Elias De Moraes Fernandes" w:date="2016-11-02T21:23:00Z">
          <w:r w:rsidR="00820B39" w:rsidDel="00F506DA">
            <w:rPr>
              <w:noProof/>
            </w:rPr>
            <w:delText>15</w:delText>
          </w:r>
        </w:del>
      </w:ins>
      <w:ins w:id="2237" w:author="Elias De Moraes Fernandes" w:date="2016-10-30T13:19:00Z">
        <w:del w:id="2238" w:author="Elias De Moraes Fernandes" w:date="2016-11-02T21:23:00Z">
          <w:r w:rsidR="00D061FC" w:rsidDel="00F506DA">
            <w:rPr>
              <w:noProof/>
            </w:rPr>
            <w:delText>15</w:delText>
          </w:r>
        </w:del>
      </w:ins>
      <w:ins w:id="2239" w:author="Elias De Moraes Fernandes" w:date="2016-10-30T02:24:00Z">
        <w:del w:id="2240" w:author="Elias De Moraes Fernandes" w:date="2016-11-02T21:23:00Z">
          <w:r w:rsidR="00954AE0" w:rsidDel="00F506DA">
            <w:rPr>
              <w:noProof/>
            </w:rPr>
            <w:delText>15</w:delText>
          </w:r>
        </w:del>
      </w:ins>
      <w:del w:id="2241" w:author="Elias De Moraes Fernandes" w:date="2016-11-02T21:23:00Z">
        <w:r w:rsidR="00597741" w:rsidRPr="00651210" w:rsidDel="00F506DA">
          <w:rPr>
            <w:bCs/>
            <w:noProof/>
            <w:rPrChange w:id="2242" w:author="Elias De Moraes Fernandes" w:date="2016-10-29T14:35:00Z">
              <w:rPr>
                <w:b/>
                <w:bCs/>
                <w:noProof/>
              </w:rPr>
            </w:rPrChange>
          </w:rPr>
          <w:delText>15</w:delText>
        </w:r>
      </w:del>
      <w:r w:rsidRPr="5816E76D">
        <w:rPr>
          <w:rPrChange w:id="2243" w:author="Convidado" w:date="2016-11-01T09:16:00Z">
            <w:rPr/>
          </w:rPrChange>
        </w:rPr>
        <w:fldChar w:fldCharType="end"/>
      </w:r>
      <w:bookmarkEnd w:id="2229"/>
      <w:r w:rsidRPr="5816E76D">
        <w:t xml:space="preserve"> – </w:t>
      </w:r>
      <w:r>
        <w:t>Fluxograma Animação do personagem Nonda</w:t>
      </w:r>
      <w:r w:rsidRPr="5816E76D">
        <w:t xml:space="preserve"> (</w:t>
      </w:r>
      <w:r w:rsidRPr="001470A3">
        <w:t>Player</w:t>
      </w:r>
      <w:r w:rsidRPr="5816E76D">
        <w:t>)</w:t>
      </w:r>
      <w:bookmarkEnd w:id="2230"/>
    </w:p>
    <w:p w14:paraId="7BF051A4" w14:textId="61E9B489" w:rsidR="005348DE" w:rsidDel="006F0D06" w:rsidRDefault="005348DE">
      <w:pPr>
        <w:pStyle w:val="Caption"/>
        <w:rPr>
          <w:del w:id="2244" w:author="Elias De Moraes Fernandes" w:date="2016-10-31T18:07:00Z"/>
          <w:noProof/>
        </w:rPr>
        <w:pPrChange w:id="2245" w:author="Elias De Moraes Fernandes" w:date="2016-11-02T21:12:00Z">
          <w:pPr>
            <w:pStyle w:val="TextodoTrabalho"/>
            <w:ind w:left="400" w:firstLine="0"/>
          </w:pPr>
        </w:pPrChange>
      </w:pPr>
    </w:p>
    <w:p w14:paraId="2CD56137" w14:textId="7462FD26" w:rsidR="007F4BAB" w:rsidRDefault="007F4BAB">
      <w:pPr>
        <w:pStyle w:val="Caption"/>
        <w:rPr>
          <w:rFonts w:ascii="Arial,Times New Roman" w:eastAsia="Arial,Times New Roman" w:hAnsi="Arial,Times New Roman" w:cs="Arial,Times New Roman"/>
          <w:noProof/>
          <w:rPrChange w:id="2246" w:author="Convidado" w:date="2016-11-01T09:09:00Z">
            <w:rPr/>
          </w:rPrChange>
        </w:rPr>
        <w:pPrChange w:id="2247" w:author="Elias De Moraes Fernandes" w:date="2016-11-02T21:12:00Z">
          <w:pPr>
            <w:spacing w:after="200" w:line="276" w:lineRule="auto"/>
          </w:pPr>
        </w:pPrChange>
      </w:pPr>
      <w:r>
        <w:rPr>
          <w:noProof/>
        </w:rPr>
        <w:br w:type="page"/>
      </w:r>
    </w:p>
    <w:p w14:paraId="2673BA3C" w14:textId="0E6CB4DA" w:rsidR="005348DE" w:rsidRPr="000C02D4" w:rsidRDefault="00EC38F1">
      <w:pPr>
        <w:pStyle w:val="TextodoTrabalho"/>
        <w:ind w:left="571" w:firstLine="280"/>
        <w:rPr>
          <w:bCs/>
          <w:rPrChange w:id="2248" w:author="Convidado" w:date="2016-11-01T09:08:00Z">
            <w:rPr>
              <w:b/>
              <w:bCs/>
            </w:rPr>
          </w:rPrChange>
        </w:rPr>
        <w:pPrChange w:id="2249" w:author="Elias De Moraes Fernandes" w:date="2016-11-02T01:24:00Z">
          <w:pPr>
            <w:pStyle w:val="TextodoTrabalho"/>
            <w:ind w:left="400" w:firstLine="0"/>
          </w:pPr>
        </w:pPrChange>
      </w:pPr>
      <w:r w:rsidRPr="000C02D4">
        <w:lastRenderedPageBreak/>
        <w:fldChar w:fldCharType="begin"/>
      </w:r>
      <w:r w:rsidRPr="000C02D4">
        <w:rPr>
          <w:bCs/>
          <w:noProof/>
          <w:lang w:val="en-US"/>
          <w:rPrChange w:id="2250" w:author="Elias De Moraes Fernandes" w:date="2016-10-30T02:00:00Z">
            <w:rPr>
              <w:b/>
              <w:bCs/>
              <w:noProof/>
              <w:lang w:val="en-US"/>
            </w:rPr>
          </w:rPrChange>
        </w:rPr>
        <w:instrText xml:space="preserve"> REF _Ref464417673 \n \h </w:instrText>
      </w:r>
      <w:r w:rsidR="000C02D4" w:rsidRPr="000C02D4">
        <w:rPr>
          <w:rPrChange w:id="2251" w:author="Elias De Moraes Fernandes" w:date="2016-10-30T02:00:00Z">
            <w:rPr>
              <w:b/>
            </w:rPr>
          </w:rPrChange>
        </w:rPr>
        <w:instrText xml:space="preserve"> \* MERGEFORMAT </w:instrText>
      </w:r>
      <w:r w:rsidRPr="000C02D4">
        <w:rPr>
          <w:bCs/>
          <w:noProof/>
          <w:lang w:val="en-US"/>
          <w:rPrChange w:id="2252" w:author="Elias De Moraes Fernandes" w:date="2016-10-30T02:00:00Z">
            <w:rPr/>
          </w:rPrChange>
        </w:rPr>
        <w:fldChar w:fldCharType="separate"/>
      </w:r>
      <w:ins w:id="2253" w:author="Elias De Moraes Fernandes" w:date="2016-11-02T21:28:00Z">
        <w:r w:rsidR="00742232" w:rsidRPr="00742232">
          <w:rPr>
            <w:noProof/>
            <w:lang w:val="en-US"/>
            <w:rPrChange w:id="2254" w:author="Elias De Moraes Fernandes" w:date="2016-11-02T21:28:00Z">
              <w:rPr>
                <w:bCs/>
                <w:noProof/>
                <w:lang w:val="en-US"/>
              </w:rPr>
            </w:rPrChange>
          </w:rPr>
          <w:t>6.4</w:t>
        </w:r>
      </w:ins>
      <w:ins w:id="2255" w:author="Elias De Moraes Fernandes" w:date="2016-11-02T01:26:00Z">
        <w:del w:id="2256" w:author="Elias De Moraes Fernandes" w:date="2016-11-02T21:23:00Z">
          <w:r w:rsidR="00820B39" w:rsidRPr="00820B39" w:rsidDel="00F506DA">
            <w:rPr>
              <w:noProof/>
              <w:lang w:val="en-US"/>
              <w:rPrChange w:id="2257" w:author="Elias De Moraes Fernandes" w:date="2016-11-02T01:26:00Z">
                <w:rPr>
                  <w:bCs/>
                  <w:noProof/>
                  <w:lang w:val="en-US"/>
                </w:rPr>
              </w:rPrChange>
            </w:rPr>
            <w:delText>6.4</w:delText>
          </w:r>
        </w:del>
      </w:ins>
      <w:ins w:id="2258" w:author="Elias De Moraes Fernandes" w:date="2016-10-30T13:19:00Z">
        <w:del w:id="2259" w:author="Elias De Moraes Fernandes" w:date="2016-11-02T21:23:00Z">
          <w:r w:rsidR="00D061FC" w:rsidRPr="78EECD5C" w:rsidDel="00F506DA">
            <w:rPr>
              <w:noProof/>
              <w:lang w:val="en-US"/>
              <w:rPrChange w:id="2260" w:author="Convidado" w:date="2016-11-01T09:08:00Z">
                <w:rPr>
                  <w:bCs/>
                  <w:noProof/>
                  <w:lang w:val="en-US"/>
                </w:rPr>
              </w:rPrChange>
            </w:rPr>
            <w:delText>6.4</w:delText>
          </w:r>
        </w:del>
      </w:ins>
      <w:ins w:id="2261" w:author="Elias De Moraes Fernandes" w:date="2016-10-30T02:24:00Z">
        <w:del w:id="2262" w:author="Elias De Moraes Fernandes" w:date="2016-11-02T21:23:00Z">
          <w:r w:rsidR="00954AE0" w:rsidDel="00F506DA">
            <w:rPr>
              <w:bCs/>
              <w:noProof/>
              <w:lang w:val="en-US"/>
            </w:rPr>
            <w:delText>6.4</w:delText>
          </w:r>
        </w:del>
      </w:ins>
      <w:del w:id="2263" w:author="Elias De Moraes Fernandes" w:date="2016-11-02T21:23:00Z">
        <w:r w:rsidRPr="000C02D4" w:rsidDel="00F506DA">
          <w:rPr>
            <w:bCs/>
            <w:noProof/>
            <w:lang w:val="en-US"/>
            <w:rPrChange w:id="2264" w:author="Elias De Moraes Fernandes" w:date="2016-10-30T02:00:00Z">
              <w:rPr>
                <w:b/>
                <w:bCs/>
                <w:noProof/>
                <w:lang w:val="en-US"/>
              </w:rPr>
            </w:rPrChange>
          </w:rPr>
          <w:delText>6.4</w:delText>
        </w:r>
      </w:del>
      <w:r w:rsidRPr="000C02D4">
        <w:fldChar w:fldCharType="end"/>
      </w:r>
      <w:r w:rsidR="0057566A" w:rsidRPr="000C02D4">
        <w:rPr>
          <w:bCs/>
          <w:noProof/>
          <w:lang w:val="en-US"/>
          <w:rPrChange w:id="2265" w:author="Elias De Moraes Fernandes" w:date="2016-10-30T02:00:00Z">
            <w:rPr>
              <w:b/>
              <w:bCs/>
              <w:noProof/>
              <w:lang w:val="en-US"/>
            </w:rPr>
          </w:rPrChange>
        </w:rPr>
        <w:tab/>
      </w:r>
      <w:del w:id="2266" w:author="Elias De Moraes Fernandes" w:date="2016-11-02T01:12:00Z">
        <w:r w:rsidR="0057566A" w:rsidRPr="000C02D4" w:rsidDel="00F05510">
          <w:rPr>
            <w:bCs/>
            <w:noProof/>
            <w:lang w:val="en-US"/>
            <w:rPrChange w:id="2267" w:author="Elias De Moraes Fernandes" w:date="2016-10-30T02:00:00Z">
              <w:rPr>
                <w:b/>
                <w:bCs/>
                <w:noProof/>
                <w:lang w:val="en-US"/>
              </w:rPr>
            </w:rPrChange>
          </w:rPr>
          <w:tab/>
        </w:r>
      </w:del>
      <w:r w:rsidR="005348DE" w:rsidRPr="78EECD5C">
        <w:rPr>
          <w:noProof/>
          <w:lang w:val="en-US"/>
          <w:rPrChange w:id="2268" w:author="Convidado" w:date="2016-11-01T09:08:00Z">
            <w:rPr>
              <w:b/>
              <w:bCs/>
              <w:noProof/>
              <w:lang w:val="en-US"/>
            </w:rPr>
          </w:rPrChange>
        </w:rPr>
        <w:t>Codificação</w:t>
      </w:r>
    </w:p>
    <w:p w14:paraId="38D16046" w14:textId="77777777" w:rsidR="00244742" w:rsidRPr="009E05F1" w:rsidRDefault="00244742">
      <w:pPr>
        <w:pStyle w:val="TextodoTrabalho"/>
        <w:ind w:left="400" w:firstLine="0"/>
      </w:pPr>
    </w:p>
    <w:p w14:paraId="2BC24CC2" w14:textId="0111812E" w:rsidR="00B8210D" w:rsidRDefault="00F42C2F" w:rsidP="009E05F1">
      <w:pPr>
        <w:pStyle w:val="TextodoTrabalho"/>
        <w:rPr>
          <w:noProof/>
          <w:lang w:val="en-US"/>
        </w:rPr>
      </w:pPr>
      <w:r>
        <w:rPr>
          <w:noProof/>
          <w:lang w:val="en-US"/>
        </w:rPr>
        <w:t>No presente capítulo, foca-se na prática de desenvo</w:t>
      </w:r>
      <w:r w:rsidR="00595F68">
        <w:rPr>
          <w:noProof/>
          <w:lang w:val="en-US"/>
        </w:rPr>
        <w:t xml:space="preserve">lvimento, usando a linguagem C#, tendo subtópicos para códigos que </w:t>
      </w:r>
      <w:r w:rsidR="00E91B61">
        <w:rPr>
          <w:noProof/>
          <w:lang w:val="en-US"/>
        </w:rPr>
        <w:t xml:space="preserve">implementaram função descritas no Diagrama de </w:t>
      </w:r>
      <w:r w:rsidR="00450142">
        <w:rPr>
          <w:noProof/>
          <w:lang w:val="en-US"/>
        </w:rPr>
        <w:t>C</w:t>
      </w:r>
      <w:r w:rsidR="00E91B61">
        <w:rPr>
          <w:noProof/>
          <w:lang w:val="en-US"/>
        </w:rPr>
        <w:t xml:space="preserve">lasse </w:t>
      </w:r>
      <w:r w:rsidR="00CD2CD6">
        <w:rPr>
          <w:noProof/>
          <w:lang w:val="en-US"/>
        </w:rPr>
        <w:t>usando o padrão de projeto</w:t>
      </w:r>
      <w:r w:rsidR="00595F68">
        <w:rPr>
          <w:noProof/>
          <w:lang w:val="en-US"/>
        </w:rPr>
        <w:t xml:space="preserve"> MVC.</w:t>
      </w:r>
      <w:r>
        <w:rPr>
          <w:noProof/>
          <w:lang w:val="en-US"/>
        </w:rPr>
        <w:t xml:space="preserve"> </w:t>
      </w:r>
    </w:p>
    <w:p w14:paraId="61DAFB12" w14:textId="0CA9F326" w:rsidR="00244742" w:rsidRPr="009E05F1" w:rsidRDefault="00F05510">
      <w:pPr>
        <w:pStyle w:val="TextodoTrabalho"/>
        <w:ind w:left="400" w:firstLine="0"/>
      </w:pPr>
      <w:ins w:id="2269" w:author="Elias De Moraes Fernandes" w:date="2016-11-02T01:12:00Z">
        <w:r>
          <w:tab/>
        </w:r>
      </w:ins>
    </w:p>
    <w:p w14:paraId="6BC47BD8" w14:textId="4B6ECAFF" w:rsidR="005348DE" w:rsidRPr="000C02D4" w:rsidRDefault="00EC38F1">
      <w:pPr>
        <w:pStyle w:val="TextodoTrabalho"/>
        <w:ind w:left="597" w:firstLine="254"/>
        <w:rPr>
          <w:bCs/>
          <w:rPrChange w:id="2270" w:author="Convidado" w:date="2016-11-01T09:08:00Z">
            <w:rPr>
              <w:b/>
              <w:bCs/>
            </w:rPr>
          </w:rPrChange>
        </w:rPr>
        <w:pPrChange w:id="2271" w:author="Elias De Moraes Fernandes" w:date="2016-11-02T01:25:00Z">
          <w:pPr>
            <w:pStyle w:val="TextodoTrabalho"/>
            <w:ind w:left="426" w:firstLine="0"/>
          </w:pPr>
        </w:pPrChange>
      </w:pPr>
      <w:r w:rsidRPr="000C02D4">
        <w:fldChar w:fldCharType="begin"/>
      </w:r>
      <w:r w:rsidRPr="000C02D4">
        <w:rPr>
          <w:bCs/>
          <w:noProof/>
          <w:lang w:val="en-US"/>
          <w:rPrChange w:id="2272" w:author="Elias De Moraes Fernandes" w:date="2016-10-30T02:00:00Z">
            <w:rPr>
              <w:b/>
              <w:bCs/>
              <w:noProof/>
              <w:lang w:val="en-US"/>
            </w:rPr>
          </w:rPrChange>
        </w:rPr>
        <w:instrText xml:space="preserve"> REF _Ref464417681 \n \h </w:instrText>
      </w:r>
      <w:r w:rsidR="000C02D4" w:rsidRPr="000C02D4">
        <w:rPr>
          <w:rPrChange w:id="2273" w:author="Elias De Moraes Fernandes" w:date="2016-10-30T02:00:00Z">
            <w:rPr>
              <w:b/>
            </w:rPr>
          </w:rPrChange>
        </w:rPr>
        <w:instrText xml:space="preserve"> \* MERGEFORMAT </w:instrText>
      </w:r>
      <w:r w:rsidRPr="000C02D4">
        <w:rPr>
          <w:bCs/>
          <w:noProof/>
          <w:lang w:val="en-US"/>
          <w:rPrChange w:id="2274" w:author="Elias De Moraes Fernandes" w:date="2016-10-30T02:00:00Z">
            <w:rPr/>
          </w:rPrChange>
        </w:rPr>
        <w:fldChar w:fldCharType="separate"/>
      </w:r>
      <w:ins w:id="2275" w:author="Elias De Moraes Fernandes" w:date="2016-11-02T21:28:00Z">
        <w:r w:rsidR="00742232" w:rsidRPr="00742232">
          <w:rPr>
            <w:noProof/>
            <w:lang w:val="en-US"/>
            <w:rPrChange w:id="2276" w:author="Elias De Moraes Fernandes" w:date="2016-11-02T21:28:00Z">
              <w:rPr>
                <w:bCs/>
                <w:noProof/>
                <w:lang w:val="en-US"/>
              </w:rPr>
            </w:rPrChange>
          </w:rPr>
          <w:t>6.4.1</w:t>
        </w:r>
      </w:ins>
      <w:ins w:id="2277" w:author="Elias De Moraes Fernandes" w:date="2016-11-02T01:26:00Z">
        <w:del w:id="2278" w:author="Elias De Moraes Fernandes" w:date="2016-11-02T21:23:00Z">
          <w:r w:rsidR="00820B39" w:rsidRPr="00820B39" w:rsidDel="00F506DA">
            <w:rPr>
              <w:noProof/>
              <w:lang w:val="en-US"/>
              <w:rPrChange w:id="2279" w:author="Elias De Moraes Fernandes" w:date="2016-11-02T01:26:00Z">
                <w:rPr>
                  <w:bCs/>
                  <w:noProof/>
                  <w:lang w:val="en-US"/>
                </w:rPr>
              </w:rPrChange>
            </w:rPr>
            <w:delText>6.4.1</w:delText>
          </w:r>
        </w:del>
      </w:ins>
      <w:ins w:id="2280" w:author="Elias De Moraes Fernandes" w:date="2016-10-30T13:19:00Z">
        <w:del w:id="2281" w:author="Elias De Moraes Fernandes" w:date="2016-11-02T21:23:00Z">
          <w:r w:rsidR="00D061FC" w:rsidRPr="78EECD5C" w:rsidDel="00F506DA">
            <w:rPr>
              <w:noProof/>
              <w:lang w:val="en-US"/>
              <w:rPrChange w:id="2282" w:author="Convidado" w:date="2016-11-01T09:08:00Z">
                <w:rPr>
                  <w:bCs/>
                  <w:noProof/>
                  <w:lang w:val="en-US"/>
                </w:rPr>
              </w:rPrChange>
            </w:rPr>
            <w:delText>6.4.1</w:delText>
          </w:r>
        </w:del>
      </w:ins>
      <w:ins w:id="2283" w:author="Elias De Moraes Fernandes" w:date="2016-10-30T02:24:00Z">
        <w:del w:id="2284" w:author="Elias De Moraes Fernandes" w:date="2016-11-02T21:23:00Z">
          <w:r w:rsidR="00954AE0" w:rsidDel="00F506DA">
            <w:rPr>
              <w:bCs/>
              <w:noProof/>
              <w:lang w:val="en-US"/>
            </w:rPr>
            <w:delText>6.4.1</w:delText>
          </w:r>
        </w:del>
      </w:ins>
      <w:del w:id="2285" w:author="Elias De Moraes Fernandes" w:date="2016-11-02T21:23:00Z">
        <w:r w:rsidRPr="000C02D4" w:rsidDel="00F506DA">
          <w:rPr>
            <w:bCs/>
            <w:noProof/>
            <w:lang w:val="en-US"/>
            <w:rPrChange w:id="2286" w:author="Elias De Moraes Fernandes" w:date="2016-10-30T02:00:00Z">
              <w:rPr>
                <w:b/>
                <w:bCs/>
                <w:noProof/>
                <w:lang w:val="en-US"/>
              </w:rPr>
            </w:rPrChange>
          </w:rPr>
          <w:delText>6.4.1</w:delText>
        </w:r>
      </w:del>
      <w:r w:rsidRPr="000C02D4">
        <w:fldChar w:fldCharType="end"/>
      </w:r>
      <w:r w:rsidR="002E01A6" w:rsidRPr="000C02D4">
        <w:rPr>
          <w:bCs/>
          <w:noProof/>
          <w:lang w:val="en-US"/>
          <w:rPrChange w:id="2287" w:author="Elias De Moraes Fernandes" w:date="2016-10-30T02:00:00Z">
            <w:rPr>
              <w:b/>
              <w:bCs/>
              <w:noProof/>
              <w:lang w:val="en-US"/>
            </w:rPr>
          </w:rPrChange>
        </w:rPr>
        <w:tab/>
      </w:r>
      <w:ins w:id="2288" w:author="Elias De Moraes Fernandes" w:date="2016-11-02T01:12:00Z">
        <w:r w:rsidR="00F05510">
          <w:rPr>
            <w:bCs/>
            <w:noProof/>
            <w:lang w:val="en-US"/>
          </w:rPr>
          <w:tab/>
        </w:r>
      </w:ins>
      <w:r w:rsidR="005348DE" w:rsidRPr="78EECD5C">
        <w:rPr>
          <w:noProof/>
          <w:lang w:val="en-US"/>
          <w:rPrChange w:id="2289" w:author="Convidado" w:date="2016-11-01T09:08:00Z">
            <w:rPr>
              <w:b/>
              <w:bCs/>
              <w:noProof/>
              <w:lang w:val="en-US"/>
            </w:rPr>
          </w:rPrChange>
        </w:rPr>
        <w:t>Coroutine</w:t>
      </w:r>
      <w:r w:rsidR="002C710B" w:rsidRPr="78EECD5C">
        <w:rPr>
          <w:noProof/>
          <w:lang w:val="en-US"/>
          <w:rPrChange w:id="2290" w:author="Convidado" w:date="2016-11-01T09:08:00Z">
            <w:rPr>
              <w:b/>
              <w:bCs/>
              <w:noProof/>
              <w:lang w:val="en-US"/>
            </w:rPr>
          </w:rPrChange>
        </w:rPr>
        <w:t>s</w:t>
      </w:r>
      <w:r w:rsidR="00DF61CF" w:rsidRPr="78EECD5C">
        <w:rPr>
          <w:noProof/>
          <w:lang w:val="en-US"/>
          <w:rPrChange w:id="2291" w:author="Convidado" w:date="2016-11-01T09:08:00Z">
            <w:rPr>
              <w:b/>
              <w:bCs/>
              <w:noProof/>
              <w:lang w:val="en-US"/>
            </w:rPr>
          </w:rPrChange>
        </w:rPr>
        <w:t xml:space="preserve"> </w:t>
      </w:r>
    </w:p>
    <w:p w14:paraId="02686513" w14:textId="77777777" w:rsidR="00244742" w:rsidRPr="009E05F1" w:rsidRDefault="00244742">
      <w:pPr>
        <w:pStyle w:val="TextodoTrabalho"/>
        <w:ind w:left="400" w:firstLine="0"/>
      </w:pPr>
    </w:p>
    <w:p w14:paraId="4A9B0321" w14:textId="7FABF699" w:rsidR="00CD2CD6" w:rsidRDefault="009123A5" w:rsidP="009E05F1">
      <w:pPr>
        <w:pStyle w:val="TextodoTrabalho"/>
      </w:pPr>
      <w:r>
        <w:t>Cor</w:t>
      </w:r>
      <w:r w:rsidR="00CD2CD6">
        <w:t>o</w:t>
      </w:r>
      <w:r>
        <w:t>utine</w:t>
      </w:r>
      <w:r w:rsidRPr="5816E76D">
        <w:t xml:space="preserve"> (</w:t>
      </w:r>
      <w:r>
        <w:t>Co-rotina, em português)</w:t>
      </w:r>
      <w:r w:rsidR="00014558">
        <w:t xml:space="preserve"> é uma função da própria </w:t>
      </w:r>
      <w:r w:rsidR="00014558" w:rsidRPr="5816E76D">
        <w:rPr>
          <w:i/>
          <w:iCs/>
        </w:rPr>
        <w:t>game engine</w:t>
      </w:r>
      <w:r w:rsidR="00014558">
        <w:t xml:space="preserve"> que fornece execução de uma tarefa sequencial (sem divisão de processador). Coroutine funciona d</w:t>
      </w:r>
      <w:r w:rsidR="00686ABD">
        <w:t>a</w:t>
      </w:r>
      <w:r w:rsidR="00686ABD" w:rsidRPr="5816E76D">
        <w:t xml:space="preserve"> </w:t>
      </w:r>
      <w:r w:rsidR="00014558">
        <w:t>seguinte</w:t>
      </w:r>
      <w:r w:rsidR="00686ABD">
        <w:t xml:space="preserve"> forma</w:t>
      </w:r>
      <w:r w:rsidR="00014558">
        <w:t xml:space="preserve">: a função salva o último ponto que parou, e no próximo frame executa </w:t>
      </w:r>
      <w:r w:rsidR="00AE7CDF">
        <w:t>o restante do código</w:t>
      </w:r>
      <w:r w:rsidR="00014558" w:rsidRPr="5816E76D">
        <w:t xml:space="preserve">. </w:t>
      </w:r>
      <w:r w:rsidR="00AE7CDF">
        <w:t>O ganho em relaçã</w:t>
      </w:r>
      <w:r w:rsidR="00E010BB">
        <w:t xml:space="preserve">o </w:t>
      </w:r>
      <w:proofErr w:type="gramStart"/>
      <w:r w:rsidR="00E010BB">
        <w:t>à</w:t>
      </w:r>
      <w:r w:rsidR="00AE7CDF">
        <w:t>s</w:t>
      </w:r>
      <w:r w:rsidR="00CA7F78" w:rsidRPr="5816E76D">
        <w:t xml:space="preserve"> </w:t>
      </w:r>
      <w:r w:rsidR="00AE7CDF" w:rsidRPr="5816E76D">
        <w:rPr>
          <w:i/>
          <w:iCs/>
        </w:rPr>
        <w:t>threads</w:t>
      </w:r>
      <w:proofErr w:type="gramEnd"/>
      <w:r w:rsidR="00AE7CDF" w:rsidRPr="5816E76D">
        <w:t xml:space="preserve"> </w:t>
      </w:r>
      <w:r w:rsidR="00E010BB" w:rsidRPr="5816E76D">
        <w:t>(</w:t>
      </w:r>
      <w:r w:rsidR="00364B32" w:rsidRPr="5816E76D">
        <w:rPr>
          <w:i/>
          <w:iCs/>
        </w:rPr>
        <w:t>threads</w:t>
      </w:r>
      <w:r w:rsidR="00364B32" w:rsidRPr="5816E76D">
        <w:t xml:space="preserve"> </w:t>
      </w:r>
      <w:r w:rsidR="00947A80">
        <w:t xml:space="preserve">ou </w:t>
      </w:r>
      <w:r w:rsidR="00947A80" w:rsidRPr="5816E76D">
        <w:rPr>
          <w:i/>
          <w:iCs/>
        </w:rPr>
        <w:t>multithreads</w:t>
      </w:r>
      <w:r w:rsidR="00947A80" w:rsidRPr="5816E76D">
        <w:t xml:space="preserve"> </w:t>
      </w:r>
      <w:r w:rsidR="00364B32">
        <w:t xml:space="preserve">são </w:t>
      </w:r>
      <w:r w:rsidR="00E010BB">
        <w:t>funções que usam sincronia de várias funçõ</w:t>
      </w:r>
      <w:r w:rsidR="00364B32">
        <w:t xml:space="preserve">es </w:t>
      </w:r>
      <w:r w:rsidR="005677B9">
        <w:t xml:space="preserve">distintas para executar </w:t>
      </w:r>
      <w:r w:rsidR="00364B32">
        <w:t>animaç</w:t>
      </w:r>
      <w:r w:rsidR="00DE1AEB">
        <w:t>ões</w:t>
      </w:r>
      <w:r w:rsidR="00364B32" w:rsidRPr="5816E76D">
        <w:t>,</w:t>
      </w:r>
      <w:r w:rsidR="00364B32">
        <w:t xml:space="preserve"> colisões, entradas fornecidas pelo usuário</w:t>
      </w:r>
      <w:r w:rsidR="00461A5A">
        <w:t>, entre outros</w:t>
      </w:r>
      <w:r w:rsidR="00681122">
        <w:t>) é</w:t>
      </w:r>
      <w:r w:rsidR="00AE7CDF">
        <w:t xml:space="preserve"> que não exige </w:t>
      </w:r>
      <w:r w:rsidR="00681122">
        <w:t>alto processamento</w:t>
      </w:r>
      <w:r w:rsidR="00AE7CDF">
        <w:t xml:space="preserve"> compu</w:t>
      </w:r>
      <w:r w:rsidR="00461A5A">
        <w:t xml:space="preserve">tacional, especialmente em caso </w:t>
      </w:r>
      <w:r w:rsidR="00681122">
        <w:t xml:space="preserve">de </w:t>
      </w:r>
      <w:r w:rsidR="00AE7CDF">
        <w:t xml:space="preserve">dispositivo móvel </w:t>
      </w:r>
      <w:r w:rsidR="00681122">
        <w:t xml:space="preserve">com </w:t>
      </w:r>
      <w:r w:rsidR="00AE7CDF">
        <w:t>baixa memória.</w:t>
      </w:r>
      <w:r w:rsidR="00AE7CDF" w:rsidRPr="5816E76D">
        <w:t xml:space="preserve"> </w:t>
      </w:r>
      <w:r w:rsidR="00C66049">
        <w:t>O Unity 3D usa</w:t>
      </w:r>
      <w:r w:rsidR="00AD3A80">
        <w:t xml:space="preserve"> a interface</w:t>
      </w:r>
      <w:r w:rsidR="00C66049" w:rsidRPr="5816E76D">
        <w:t xml:space="preserve"> </w:t>
      </w:r>
      <w:r w:rsidR="00C66049">
        <w:t>IEnumerator</w:t>
      </w:r>
      <w:r w:rsidR="00C66049" w:rsidRPr="5816E76D">
        <w:t xml:space="preserve"> </w:t>
      </w:r>
      <w:r w:rsidR="00C66049">
        <w:t>para implementar</w:t>
      </w:r>
      <w:r w:rsidR="00E51BA0" w:rsidRPr="5816E76D">
        <w:t xml:space="preserve"> </w:t>
      </w:r>
      <w:r w:rsidR="00E51BA0">
        <w:t>Coroutine</w:t>
      </w:r>
      <w:r w:rsidR="00325AFB" w:rsidRPr="5816E76D">
        <w:t xml:space="preserve">, </w:t>
      </w:r>
      <w:r w:rsidR="00AD3A80">
        <w:t>isso significa que une duas interfaces (IEnumerator e IEnumerable</w:t>
      </w:r>
      <w:r w:rsidR="00AD3A80" w:rsidRPr="5816E76D">
        <w:t>)</w:t>
      </w:r>
      <w:r w:rsidR="00142457" w:rsidRPr="5816E76D">
        <w:t xml:space="preserve"> </w:t>
      </w:r>
      <w:r w:rsidR="00142457">
        <w:t>para que possa numerar, através de um cursor interno para o índice atual e fazer o gerenciamento para o ponto real eliminando verificações que espendem memória</w:t>
      </w:r>
      <w:r w:rsidR="00E51BA0" w:rsidRPr="5816E76D">
        <w:t xml:space="preserve">. </w:t>
      </w:r>
      <w:r w:rsidR="00014558">
        <w:t xml:space="preserve">É usado </w:t>
      </w:r>
      <w:r w:rsidR="00DF4E92">
        <w:t xml:space="preserve">a declaração </w:t>
      </w:r>
      <w:r w:rsidR="00DF4E92" w:rsidRPr="5816E76D">
        <w:rPr>
          <w:i/>
          <w:iCs/>
        </w:rPr>
        <w:t>yield</w:t>
      </w:r>
      <w:r w:rsidR="00DF4E92">
        <w:t xml:space="preserve"> como marcador para que continue após essa declaração na próxima vez que for chamado. Semelhantemente ocorre com a declaração </w:t>
      </w:r>
      <w:r w:rsidR="00DF4E92" w:rsidRPr="5816E76D">
        <w:rPr>
          <w:i/>
          <w:iCs/>
        </w:rPr>
        <w:t>return</w:t>
      </w:r>
      <w:r w:rsidR="00DF4E92" w:rsidRPr="5816E76D">
        <w:t xml:space="preserve">. </w:t>
      </w:r>
      <w:r w:rsidR="009E7BB7" w:rsidRPr="000A0A51">
        <w:t>A</w:t>
      </w:r>
      <w:r w:rsidR="009E7BB7" w:rsidRPr="0077058D">
        <w:t xml:space="preserve">baixo, </w:t>
      </w:r>
      <w:r w:rsidR="00BA102B" w:rsidRPr="0077058D">
        <w:t>n</w:t>
      </w:r>
      <w:r w:rsidR="000E782A" w:rsidRPr="0077058D">
        <w:t xml:space="preserve">a </w:t>
      </w:r>
      <w:r w:rsidR="00661E65" w:rsidRPr="009624AF">
        <w:fldChar w:fldCharType="begin"/>
      </w:r>
      <w:r w:rsidR="00661E65" w:rsidRPr="0077058D">
        <w:instrText xml:space="preserve"> REF _Ref464055104 \h </w:instrText>
      </w:r>
      <w:r w:rsidR="00E74FAA" w:rsidRPr="009E05F1">
        <w:instrText xml:space="preserve"> \* MERGEFORMAT </w:instrText>
      </w:r>
      <w:r w:rsidR="00661E65" w:rsidRPr="009624AF">
        <w:fldChar w:fldCharType="separate"/>
      </w:r>
      <w:ins w:id="2292" w:author="Elias De Moraes Fernandes" w:date="2016-11-02T21:28:00Z">
        <w:r w:rsidR="00742232" w:rsidRPr="00245224">
          <w:t xml:space="preserve">Figura  </w:t>
        </w:r>
        <w:r w:rsidR="00742232">
          <w:rPr>
            <w:noProof/>
          </w:rPr>
          <w:t>16</w:t>
        </w:r>
      </w:ins>
      <w:ins w:id="2293" w:author="Elias De Moraes Fernandes" w:date="2016-11-02T01:26:00Z">
        <w:del w:id="2294" w:author="Elias De Moraes Fernandes" w:date="2016-11-02T21:23:00Z">
          <w:r w:rsidR="00820B39" w:rsidRPr="00245224" w:rsidDel="00F506DA">
            <w:delText xml:space="preserve">Figura  </w:delText>
          </w:r>
          <w:r w:rsidR="00820B39" w:rsidDel="00F506DA">
            <w:rPr>
              <w:noProof/>
            </w:rPr>
            <w:delText>16</w:delText>
          </w:r>
        </w:del>
      </w:ins>
      <w:ins w:id="2295" w:author="Elias De Moraes Fernandes" w:date="2016-10-30T13:19:00Z">
        <w:del w:id="2296" w:author="Elias De Moraes Fernandes" w:date="2016-11-02T21:23:00Z">
          <w:r w:rsidR="00D061FC" w:rsidRPr="00245224" w:rsidDel="00F506DA">
            <w:delText xml:space="preserve">Figura  </w:delText>
          </w:r>
          <w:r w:rsidR="00D061FC" w:rsidDel="00F506DA">
            <w:rPr>
              <w:noProof/>
            </w:rPr>
            <w:delText>16</w:delText>
          </w:r>
        </w:del>
      </w:ins>
      <w:ins w:id="2297" w:author="Elias De Moraes Fernandes" w:date="2016-10-30T02:24:00Z">
        <w:del w:id="2298" w:author="Elias De Moraes Fernandes" w:date="2016-11-02T21:23:00Z">
          <w:r w:rsidR="00954AE0" w:rsidRPr="00245224" w:rsidDel="00F506DA">
            <w:delText xml:space="preserve">Figura  </w:delText>
          </w:r>
          <w:r w:rsidR="00954AE0" w:rsidDel="00F506DA">
            <w:rPr>
              <w:noProof/>
            </w:rPr>
            <w:delText>16</w:delText>
          </w:r>
        </w:del>
      </w:ins>
      <w:del w:id="2299" w:author="Elias De Moraes Fernandes" w:date="2016-11-02T21:23:00Z">
        <w:r w:rsidR="009B6FAB" w:rsidDel="00F506DA">
          <w:delText>Figura</w:delText>
        </w:r>
        <w:r w:rsidR="005F313D" w:rsidRPr="009E05F1" w:rsidDel="00F506DA">
          <w:delText xml:space="preserve"> </w:delText>
        </w:r>
        <w:r w:rsidR="005F313D" w:rsidRPr="009E05F1" w:rsidDel="00F506DA">
          <w:rPr>
            <w:noProof/>
          </w:rPr>
          <w:delText>16</w:delText>
        </w:r>
      </w:del>
      <w:r w:rsidR="00661E65" w:rsidRPr="009624AF">
        <w:fldChar w:fldCharType="end"/>
      </w:r>
      <w:r w:rsidR="00661E65" w:rsidRPr="5816E76D">
        <w:t xml:space="preserve"> </w:t>
      </w:r>
      <w:r w:rsidR="00B07220" w:rsidRPr="0077058D">
        <w:t>pode</w:t>
      </w:r>
      <w:r w:rsidR="00B07220" w:rsidRPr="5816E76D">
        <w:t>-</w:t>
      </w:r>
      <w:r w:rsidR="009E7BB7">
        <w:t xml:space="preserve">se </w:t>
      </w:r>
      <w:r w:rsidR="00DF4E92">
        <w:t xml:space="preserve">observar o código extraído da classe </w:t>
      </w:r>
      <w:r w:rsidR="00706442">
        <w:t>ItemController.cs</w:t>
      </w:r>
      <w:r w:rsidR="00F2190C">
        <w:t xml:space="preserve"> que tem adiciona itens na tela em forma de </w:t>
      </w:r>
      <w:r w:rsidR="00F2190C" w:rsidRPr="5816E76D">
        <w:rPr>
          <w:i/>
          <w:iCs/>
        </w:rPr>
        <w:t>waves</w:t>
      </w:r>
      <w:r w:rsidR="00466EE7">
        <w:rPr>
          <w:rStyle w:val="FootnoteReference"/>
        </w:rPr>
        <w:footnoteReference w:id="5"/>
      </w:r>
      <w:r w:rsidR="007048CC">
        <w:t xml:space="preserve">. No método </w:t>
      </w:r>
      <w:proofErr w:type="gramStart"/>
      <w:r w:rsidR="007048CC" w:rsidRPr="5816E76D">
        <w:rPr>
          <w:i/>
          <w:iCs/>
        </w:rPr>
        <w:t>SpawnWave</w:t>
      </w:r>
      <w:r w:rsidR="007048CC" w:rsidRPr="5816E76D">
        <w:t>(</w:t>
      </w:r>
      <w:proofErr w:type="gramEnd"/>
      <w:r w:rsidR="007048CC">
        <w:t>Wave</w:t>
      </w:r>
      <w:r w:rsidR="007048CC" w:rsidRPr="5816E76D">
        <w:t xml:space="preserve"> </w:t>
      </w:r>
      <w:r w:rsidR="007048CC" w:rsidRPr="5816E76D">
        <w:rPr>
          <w:i/>
          <w:iCs/>
        </w:rPr>
        <w:t>wave)</w:t>
      </w:r>
      <w:r w:rsidR="00A24A66" w:rsidRPr="5816E76D">
        <w:rPr>
          <w:i/>
          <w:iCs/>
        </w:rPr>
        <w:t xml:space="preserve"> </w:t>
      </w:r>
      <w:r w:rsidR="00E60061" w:rsidRPr="002437BD">
        <w:rPr>
          <w:iCs/>
          <w:rPrChange w:id="2300" w:author="Elias De Moraes Fernandes" w:date="2016-11-01T23:09:00Z">
            <w:rPr>
              <w:i/>
              <w:iCs/>
            </w:rPr>
          </w:rPrChange>
        </w:rPr>
        <w:t>dentro do</w:t>
      </w:r>
      <w:r w:rsidR="00A24A66" w:rsidRPr="002437BD">
        <w:rPr>
          <w:iCs/>
          <w:rPrChange w:id="2301" w:author="Elias De Moraes Fernandes" w:date="2016-11-01T23:09:00Z">
            <w:rPr>
              <w:i/>
              <w:iCs/>
            </w:rPr>
          </w:rPrChange>
        </w:rPr>
        <w:t xml:space="preserve"> um laço de repetição </w:t>
      </w:r>
      <w:r w:rsidR="00E60061" w:rsidRPr="002437BD">
        <w:rPr>
          <w:iCs/>
          <w:rPrChange w:id="2302" w:author="Elias De Moraes Fernandes" w:date="2016-11-01T23:09:00Z">
            <w:rPr>
              <w:i/>
              <w:iCs/>
            </w:rPr>
          </w:rPrChange>
        </w:rPr>
        <w:t>for encontra-se uma chamada para o método</w:t>
      </w:r>
      <w:r w:rsidR="00E60061" w:rsidRPr="5816E76D">
        <w:rPr>
          <w:i/>
          <w:iCs/>
        </w:rPr>
        <w:t xml:space="preserve"> SpawnItem(</w:t>
      </w:r>
      <w:r w:rsidR="00DE02AC" w:rsidRPr="5816E76D">
        <w:rPr>
          <w:i/>
          <w:iCs/>
        </w:rPr>
        <w:t>_wave.item</w:t>
      </w:r>
      <w:r w:rsidR="00E60061">
        <w:t>) que adiciona na jogo a qu</w:t>
      </w:r>
      <w:r w:rsidR="00DE02AC">
        <w:t>antidade de items definidos p</w:t>
      </w:r>
      <w:r w:rsidR="00473C8F">
        <w:t>elo tamanho do laço de repetição</w:t>
      </w:r>
      <w:r w:rsidR="00E60061">
        <w:t xml:space="preserve">. Logo após, é chamada a declaração </w:t>
      </w:r>
      <w:r w:rsidR="00E60061" w:rsidRPr="5816E76D">
        <w:rPr>
          <w:i/>
          <w:iCs/>
        </w:rPr>
        <w:t>yield</w:t>
      </w:r>
      <w:r w:rsidR="00E60061">
        <w:t xml:space="preserve"> que retorna uma função </w:t>
      </w:r>
      <w:proofErr w:type="gramStart"/>
      <w:r w:rsidR="00E60061" w:rsidRPr="5816E76D">
        <w:rPr>
          <w:i/>
          <w:iCs/>
        </w:rPr>
        <w:t>WaitForSeconds(</w:t>
      </w:r>
      <w:proofErr w:type="gramEnd"/>
      <w:r w:rsidR="00A80613" w:rsidRPr="5816E76D">
        <w:rPr>
          <w:i/>
          <w:iCs/>
        </w:rPr>
        <w:t>1f/rate</w:t>
      </w:r>
      <w:r w:rsidR="00E60061" w:rsidRPr="5816E76D">
        <w:rPr>
          <w:i/>
          <w:iCs/>
        </w:rPr>
        <w:t>)</w:t>
      </w:r>
      <w:r w:rsidR="00473C8F" w:rsidRPr="5816E76D">
        <w:rPr>
          <w:i/>
          <w:iCs/>
        </w:rPr>
        <w:t>,</w:t>
      </w:r>
      <w:r w:rsidR="00473C8F">
        <w:t xml:space="preserve"> esperando um tempo </w:t>
      </w:r>
      <w:r w:rsidR="000D0140">
        <w:t xml:space="preserve">passado entre parâmetros </w:t>
      </w:r>
      <w:r w:rsidR="005C6146">
        <w:t>para dar continuidade na execução do método</w:t>
      </w:r>
      <w:r w:rsidR="00473C8F" w:rsidRPr="5816E76D">
        <w:t>.</w:t>
      </w:r>
      <w:r w:rsidR="00183BB3">
        <w:t xml:space="preserve"> Logo após sair do </w:t>
      </w:r>
      <w:r w:rsidR="00183BB3">
        <w:lastRenderedPageBreak/>
        <w:t xml:space="preserve">laço, </w:t>
      </w:r>
      <w:r w:rsidR="009C7542">
        <w:t xml:space="preserve">o </w:t>
      </w:r>
      <w:del w:id="2303" w:author="Elias De Moraes Fernandes" w:date="2016-11-01T22:41:00Z">
        <w:r w:rsidR="00183BB3" w:rsidRPr="5816E76D" w:rsidDel="008A2A80">
          <w:delText xml:space="preserve"> </w:delText>
        </w:r>
      </w:del>
      <w:r w:rsidR="00183BB3">
        <w:t>Enum</w:t>
      </w:r>
      <w:r w:rsidR="00183BB3" w:rsidRPr="5816E76D">
        <w:t xml:space="preserve"> </w:t>
      </w:r>
      <w:r w:rsidR="00183BB3">
        <w:t>muda de estado</w:t>
      </w:r>
      <w:r w:rsidR="005972F5" w:rsidRPr="5816E76D">
        <w:t xml:space="preserve"> </w:t>
      </w:r>
      <w:r w:rsidR="00621AC3">
        <w:t xml:space="preserve">da função </w:t>
      </w:r>
      <w:r w:rsidR="005972F5">
        <w:t xml:space="preserve">para </w:t>
      </w:r>
      <w:r w:rsidR="00183BB3" w:rsidRPr="5816E76D">
        <w:rPr>
          <w:i/>
          <w:iCs/>
        </w:rPr>
        <w:t>Waiting</w:t>
      </w:r>
      <w:r w:rsidR="00183BB3">
        <w:t xml:space="preserve"> e</w:t>
      </w:r>
      <w:r w:rsidR="00183BB3" w:rsidRPr="5816E76D">
        <w:t xml:space="preserve"> </w:t>
      </w:r>
      <w:r w:rsidR="009C7542">
        <w:t>passa a</w:t>
      </w:r>
      <w:r w:rsidR="00981532">
        <w:t xml:space="preserve"> executar o que vem após a</w:t>
      </w:r>
      <w:r w:rsidR="009C7542">
        <w:t xml:space="preserve"> declaração</w:t>
      </w:r>
      <w:r w:rsidR="00183BB3" w:rsidRPr="5816E76D">
        <w:t xml:space="preserve"> </w:t>
      </w:r>
      <w:r w:rsidR="00183BB3" w:rsidRPr="5816E76D">
        <w:rPr>
          <w:i/>
          <w:iCs/>
        </w:rPr>
        <w:t>yield</w:t>
      </w:r>
      <w:r w:rsidR="00183BB3" w:rsidRPr="5816E76D">
        <w:t>.</w:t>
      </w:r>
    </w:p>
    <w:p w14:paraId="35EEE234" w14:textId="77777777" w:rsidR="009E3930" w:rsidRDefault="009874EB">
      <w:pPr>
        <w:pStyle w:val="Caption"/>
      </w:pPr>
      <w:bookmarkStart w:id="2304" w:name="_MON_1537652840"/>
      <w:bookmarkStart w:id="2305" w:name="_MON_1537804691"/>
      <w:bookmarkStart w:id="2306" w:name="_MON_1537804749"/>
      <w:bookmarkStart w:id="2307" w:name="_MON_1537652801"/>
      <w:bookmarkEnd w:id="2304"/>
      <w:bookmarkEnd w:id="2305"/>
      <w:bookmarkEnd w:id="2306"/>
      <w:bookmarkEnd w:id="2307"/>
      <w:r>
        <w:pict w14:anchorId="6B705D6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579.85pt">
            <v:imagedata r:id="rId33" o:title=""/>
          </v:shape>
        </w:pict>
      </w:r>
    </w:p>
    <w:p w14:paraId="3FFF7DA6" w14:textId="1016B6E3" w:rsidR="004E4FF9" w:rsidRPr="000E782A" w:rsidRDefault="000E782A" w:rsidP="00F506DA">
      <w:pPr>
        <w:pStyle w:val="Caption"/>
      </w:pPr>
      <w:bookmarkStart w:id="2308" w:name="_Ref464055104"/>
      <w:bookmarkStart w:id="2309" w:name="_Toc465799894"/>
      <w:r w:rsidRPr="00245224">
        <w:t xml:space="preserve">Figura  </w:t>
      </w:r>
      <w:r w:rsidRPr="00F44897">
        <w:fldChar w:fldCharType="begin"/>
      </w:r>
      <w:r w:rsidRPr="00712BD0">
        <w:instrText xml:space="preserve"> SEQ Figura_ \* ARABIC </w:instrText>
      </w:r>
      <w:r w:rsidRPr="00F44897">
        <w:fldChar w:fldCharType="separate"/>
      </w:r>
      <w:r w:rsidR="00742232">
        <w:rPr>
          <w:noProof/>
        </w:rPr>
        <w:t>16</w:t>
      </w:r>
      <w:r w:rsidRPr="00F44897">
        <w:fldChar w:fldCharType="end"/>
      </w:r>
      <w:bookmarkEnd w:id="2308"/>
      <w:r w:rsidRPr="001470A3">
        <w:t xml:space="preserve"> - Código usando Coroutines</w:t>
      </w:r>
      <w:bookmarkEnd w:id="2309"/>
    </w:p>
    <w:p w14:paraId="27A53E6D" w14:textId="77777777" w:rsidR="002D6A2F" w:rsidRDefault="002D6A2F" w:rsidP="009E05F1">
      <w:pPr>
        <w:pStyle w:val="TextodoTrabalho"/>
        <w:ind w:firstLine="0"/>
      </w:pPr>
    </w:p>
    <w:p w14:paraId="124CA3A6" w14:textId="5CD3C818" w:rsidR="005355B8" w:rsidRDefault="00F01A1A" w:rsidP="005355B8">
      <w:pPr>
        <w:pStyle w:val="TextodoTrabalho"/>
        <w:rPr>
          <w:noProof/>
          <w:lang w:val="en-US"/>
        </w:rPr>
      </w:pPr>
      <w:r>
        <w:t xml:space="preserve">Com </w:t>
      </w:r>
      <w:r w:rsidR="006F1249">
        <w:t>uso de</w:t>
      </w:r>
      <w:r w:rsidR="005355B8">
        <w:rPr>
          <w:noProof/>
          <w:lang w:val="en-US"/>
        </w:rPr>
        <w:t xml:space="preserve"> </w:t>
      </w:r>
      <w:r>
        <w:rPr>
          <w:noProof/>
          <w:lang w:val="en-US"/>
        </w:rPr>
        <w:t>c</w:t>
      </w:r>
      <w:r w:rsidR="005355B8">
        <w:rPr>
          <w:noProof/>
          <w:lang w:val="en-US"/>
        </w:rPr>
        <w:t>oroutines</w:t>
      </w:r>
      <w:r>
        <w:rPr>
          <w:noProof/>
          <w:lang w:val="en-US"/>
        </w:rPr>
        <w:t xml:space="preserve">, </w:t>
      </w:r>
      <w:r w:rsidR="00523ABF">
        <w:rPr>
          <w:noProof/>
          <w:lang w:val="en-US"/>
        </w:rPr>
        <w:t>foi possível</w:t>
      </w:r>
      <w:r w:rsidR="005355B8">
        <w:rPr>
          <w:noProof/>
          <w:lang w:val="en-US"/>
        </w:rPr>
        <w:t xml:space="preserve"> </w:t>
      </w:r>
      <w:r w:rsidR="006F1249">
        <w:rPr>
          <w:noProof/>
          <w:lang w:val="en-US"/>
        </w:rPr>
        <w:t>seguir o diagrama de classe e</w:t>
      </w:r>
      <w:r w:rsidR="008C64CC">
        <w:rPr>
          <w:noProof/>
          <w:lang w:val="en-US"/>
        </w:rPr>
        <w:t xml:space="preserve"> conectar</w:t>
      </w:r>
      <w:r w:rsidR="006F1249">
        <w:rPr>
          <w:noProof/>
          <w:lang w:val="en-US"/>
        </w:rPr>
        <w:t xml:space="preserve"> </w:t>
      </w:r>
      <w:r w:rsidR="008C64CC">
        <w:rPr>
          <w:noProof/>
          <w:lang w:val="en-US"/>
        </w:rPr>
        <w:t>classes</w:t>
      </w:r>
      <w:r w:rsidR="005355B8">
        <w:rPr>
          <w:noProof/>
          <w:lang w:val="en-US"/>
        </w:rPr>
        <w:t xml:space="preserve">, </w:t>
      </w:r>
      <w:r w:rsidR="00891CA1">
        <w:rPr>
          <w:noProof/>
          <w:lang w:val="en-US"/>
        </w:rPr>
        <w:t>solidificou</w:t>
      </w:r>
      <w:r w:rsidR="004F19E7">
        <w:rPr>
          <w:noProof/>
          <w:lang w:val="en-US"/>
        </w:rPr>
        <w:t xml:space="preserve"> dependências</w:t>
      </w:r>
      <w:r w:rsidR="005355B8">
        <w:rPr>
          <w:noProof/>
          <w:lang w:val="en-US"/>
        </w:rPr>
        <w:t xml:space="preserve"> apenas criando métodos específicos. Outra contribuição importante </w:t>
      </w:r>
      <w:r w:rsidR="005355B8">
        <w:rPr>
          <w:noProof/>
          <w:lang w:val="en-US"/>
        </w:rPr>
        <w:lastRenderedPageBreak/>
        <w:t>foi a capacidade de eliminar processamento de memória (dito anteriormente) com a habilidade de pausar a execução e retornar o controle para o Unity, e quando volta a execução continua a partir do ponto onde foi deixado.</w:t>
      </w:r>
    </w:p>
    <w:p w14:paraId="1DD68E9A" w14:textId="1D17D65E" w:rsidR="002D6A2F" w:rsidRDefault="002D6A2F" w:rsidP="004252D2">
      <w:pPr>
        <w:pStyle w:val="TextodoTrabalho"/>
      </w:pPr>
      <w:r>
        <w:t>Coroutines f</w:t>
      </w:r>
      <w:r w:rsidR="000C4819">
        <w:t>oi a base para implementar todas classes que envolve criação</w:t>
      </w:r>
      <w:r w:rsidR="00C651A7">
        <w:t xml:space="preserve"> de objetos</w:t>
      </w:r>
      <w:r w:rsidR="000C4819">
        <w:t xml:space="preserve"> em tempo de jogo como as classes </w:t>
      </w:r>
      <w:r w:rsidRPr="5816E76D">
        <w:rPr>
          <w:i/>
          <w:iCs/>
        </w:rPr>
        <w:t>ItemController</w:t>
      </w:r>
      <w:r w:rsidR="000C4819" w:rsidRPr="5816E76D">
        <w:rPr>
          <w:i/>
          <w:iCs/>
        </w:rPr>
        <w:t>.cs</w:t>
      </w:r>
      <w:r w:rsidR="000C4819" w:rsidRPr="5816E76D">
        <w:t xml:space="preserve">, </w:t>
      </w:r>
      <w:r w:rsidR="000C4819" w:rsidRPr="5816E76D">
        <w:rPr>
          <w:i/>
          <w:iCs/>
        </w:rPr>
        <w:t>SpawnerController.cs</w:t>
      </w:r>
      <w:r w:rsidR="00297DD2">
        <w:t xml:space="preserve"> que representa os </w:t>
      </w:r>
      <w:r w:rsidR="00FA329C">
        <w:t>Itens e Predadores, respectivamente.</w:t>
      </w:r>
      <w:r w:rsidR="000C4819" w:rsidRPr="009E05F1">
        <w:t xml:space="preserve"> Porém, existe uma cla</w:t>
      </w:r>
      <w:r w:rsidR="000C4819">
        <w:t>sse que é exceção: ItemSpawner.cs. Essa classe deposita os itens não saudáveis em tempos aleatórios e faz desaparecer independente se todos foi tocado pelo jogador ou não</w:t>
      </w:r>
      <w:r w:rsidR="000C4819" w:rsidRPr="5816E76D">
        <w:t xml:space="preserve">. </w:t>
      </w:r>
      <w:r w:rsidR="002C710B">
        <w:t>A</w:t>
      </w:r>
      <w:r w:rsidR="000C4819">
        <w:t xml:space="preserve"> classe traz um conceito simples de inteligência artificial para jogo, embora o desenvolvimento não tem foco nessa área. Na </w:t>
      </w:r>
      <w:r w:rsidR="00A32625" w:rsidRPr="00AF47FF">
        <w:fldChar w:fldCharType="begin"/>
      </w:r>
      <w:r w:rsidR="00A32625" w:rsidRPr="00AF47FF">
        <w:instrText xml:space="preserve"> REF _Ref464165276 \h  \* MERGEFORMAT </w:instrText>
      </w:r>
      <w:r w:rsidR="00A32625" w:rsidRPr="00AF47FF">
        <w:fldChar w:fldCharType="separate"/>
      </w:r>
      <w:ins w:id="2310" w:author="Elias De Moraes Fernandes" w:date="2016-11-02T21:28:00Z">
        <w:r w:rsidR="00742232" w:rsidRPr="70F400AA">
          <w:rPr>
            <w:rPrChange w:id="2311" w:author="Convidado" w:date="2016-11-01T09:09:00Z">
              <w:rPr>
                <w:b/>
                <w:bCs/>
              </w:rPr>
            </w:rPrChange>
          </w:rPr>
          <w:t xml:space="preserve">Figura  </w:t>
        </w:r>
        <w:r w:rsidR="00742232">
          <w:rPr>
            <w:noProof/>
          </w:rPr>
          <w:t>17</w:t>
        </w:r>
      </w:ins>
      <w:ins w:id="2312" w:author="Elias De Moraes Fernandes" w:date="2016-11-02T01:26:00Z">
        <w:del w:id="2313" w:author="Elias De Moraes Fernandes" w:date="2016-11-02T21:23:00Z">
          <w:r w:rsidR="00820B39" w:rsidRPr="70F400AA" w:rsidDel="00F506DA">
            <w:rPr>
              <w:rPrChange w:id="2314" w:author="Convidado" w:date="2016-11-01T09:09:00Z">
                <w:rPr>
                  <w:b/>
                  <w:bCs/>
                </w:rPr>
              </w:rPrChange>
            </w:rPr>
            <w:delText xml:space="preserve">Figura  </w:delText>
          </w:r>
          <w:r w:rsidR="00820B39" w:rsidDel="00F506DA">
            <w:rPr>
              <w:noProof/>
            </w:rPr>
            <w:delText>17</w:delText>
          </w:r>
        </w:del>
      </w:ins>
      <w:ins w:id="2315" w:author="Elias De Moraes Fernandes" w:date="2016-10-30T13:19:00Z">
        <w:del w:id="2316" w:author="Elias De Moraes Fernandes" w:date="2016-11-02T21:23:00Z">
          <w:r w:rsidR="00D061FC" w:rsidRPr="00D061FC" w:rsidDel="00F506DA">
            <w:rPr>
              <w:rPrChange w:id="2317" w:author="Elias De Moraes Fernandes" w:date="2016-10-30T13:19:00Z">
                <w:rPr>
                  <w:b/>
                  <w:bCs/>
                </w:rPr>
              </w:rPrChange>
            </w:rPr>
            <w:delText xml:space="preserve">Figura  </w:delText>
          </w:r>
          <w:r w:rsidR="00D061FC" w:rsidDel="00F506DA">
            <w:rPr>
              <w:noProof/>
            </w:rPr>
            <w:delText>17</w:delText>
          </w:r>
        </w:del>
      </w:ins>
      <w:ins w:id="2318" w:author="Elias De Moraes Fernandes" w:date="2016-10-30T02:24:00Z">
        <w:del w:id="2319" w:author="Elias De Moraes Fernandes" w:date="2016-11-02T21:23:00Z">
          <w:r w:rsidR="00954AE0" w:rsidRPr="00954AE0" w:rsidDel="00F506DA">
            <w:rPr>
              <w:rPrChange w:id="2320" w:author="Elias De Moraes Fernandes" w:date="2016-10-30T02:24:00Z">
                <w:rPr>
                  <w:b/>
                  <w:bCs/>
                </w:rPr>
              </w:rPrChange>
            </w:rPr>
            <w:delText xml:space="preserve">Figura  </w:delText>
          </w:r>
          <w:r w:rsidR="00954AE0" w:rsidDel="00F506DA">
            <w:rPr>
              <w:noProof/>
            </w:rPr>
            <w:delText>17</w:delText>
          </w:r>
        </w:del>
      </w:ins>
      <w:del w:id="2321" w:author="Elias De Moraes Fernandes" w:date="2016-11-02T21:23:00Z">
        <w:r w:rsidR="007E288C" w:rsidRPr="00AF47FF" w:rsidDel="00F506DA">
          <w:delText>Figura</w:delText>
        </w:r>
        <w:r w:rsidR="00AF47FF" w:rsidDel="00F506DA">
          <w:delText xml:space="preserve"> </w:delText>
        </w:r>
        <w:r w:rsidR="007E288C" w:rsidRPr="00245224" w:rsidDel="00F506DA">
          <w:rPr>
            <w:noProof/>
          </w:rPr>
          <w:delText>17</w:delText>
        </w:r>
      </w:del>
      <w:r w:rsidR="00A32625" w:rsidRPr="00AF47FF">
        <w:fldChar w:fldCharType="end"/>
      </w:r>
      <w:r w:rsidR="000C4819" w:rsidRPr="5816E76D">
        <w:t xml:space="preserve">, </w:t>
      </w:r>
      <w:r w:rsidR="000C4819">
        <w:t>o</w:t>
      </w:r>
      <w:r w:rsidR="0011562B">
        <w:t xml:space="preserve"> trecho do código da classe em questão</w:t>
      </w:r>
      <w:r w:rsidR="0035355D">
        <w:t xml:space="preserve"> verifica se é hora</w:t>
      </w:r>
      <w:r w:rsidR="0035355D" w:rsidRPr="5816E76D">
        <w:t xml:space="preserve"> </w:t>
      </w:r>
      <w:r w:rsidR="0035355D">
        <w:t xml:space="preserve">de spawnar novos objetos na cena, caso seja positivo é chamado o método </w:t>
      </w:r>
      <w:r w:rsidR="0035355D" w:rsidRPr="5816E76D">
        <w:rPr>
          <w:i/>
          <w:iCs/>
        </w:rPr>
        <w:t>isTimeToSpawn()</w:t>
      </w:r>
      <w:r w:rsidR="0035355D">
        <w:t>. Esse</w:t>
      </w:r>
      <w:r w:rsidR="0035355D" w:rsidRPr="5816E76D">
        <w:t xml:space="preserve"> </w:t>
      </w:r>
      <w:r w:rsidR="0011562B" w:rsidRPr="5816E76D">
        <w:t xml:space="preserve"> </w:t>
      </w:r>
      <w:r w:rsidR="000C4819">
        <w:t xml:space="preserve"> método </w:t>
      </w:r>
      <w:r w:rsidR="0035355D">
        <w:t xml:space="preserve">verifica se existe algum item na cena e se ainda pode ser depositado item. Caso seja positivo, é </w:t>
      </w:r>
      <w:r w:rsidR="003C1597">
        <w:t>executado</w:t>
      </w:r>
      <w:r w:rsidR="0035355D">
        <w:t xml:space="preserve"> o mét</w:t>
      </w:r>
      <w:r w:rsidR="003C1597">
        <w:t>o</w:t>
      </w:r>
      <w:r w:rsidR="0035355D">
        <w:t xml:space="preserve">do </w:t>
      </w:r>
      <w:proofErr w:type="gramStart"/>
      <w:r w:rsidR="0035355D" w:rsidRPr="5816E76D">
        <w:rPr>
          <w:i/>
          <w:iCs/>
        </w:rPr>
        <w:t>SpawnWave(</w:t>
      </w:r>
      <w:proofErr w:type="gramEnd"/>
      <w:r w:rsidR="0035355D" w:rsidRPr="5816E76D">
        <w:rPr>
          <w:i/>
          <w:iCs/>
        </w:rPr>
        <w:t>)</w:t>
      </w:r>
      <w:r w:rsidR="0035355D">
        <w:t xml:space="preserve"> com</w:t>
      </w:r>
      <w:r w:rsidR="003C1597" w:rsidRPr="5816E76D">
        <w:t xml:space="preserve"> </w:t>
      </w:r>
      <w:r w:rsidR="002C710B">
        <w:t>parâmetros</w:t>
      </w:r>
      <w:r w:rsidR="003C1597">
        <w:t xml:space="preserve"> necessários</w:t>
      </w:r>
      <w:r w:rsidR="002C710B" w:rsidRPr="5816E76D">
        <w:t>.</w:t>
      </w:r>
    </w:p>
    <w:p w14:paraId="507251B8" w14:textId="77777777" w:rsidR="007647A7" w:rsidRDefault="009874EB">
      <w:pPr>
        <w:pStyle w:val="Caption"/>
      </w:pPr>
      <w:bookmarkStart w:id="2322" w:name="_MON_1537795855"/>
      <w:bookmarkStart w:id="2323" w:name="_MON_1537796197"/>
      <w:bookmarkStart w:id="2324" w:name="_MON_1537795504"/>
      <w:bookmarkEnd w:id="2322"/>
      <w:bookmarkEnd w:id="2323"/>
      <w:bookmarkEnd w:id="2324"/>
      <w:r>
        <w:pict w14:anchorId="6A14766E">
          <v:shape id="_x0000_i1026" type="#_x0000_t75" style="width:468pt;height:236.7pt">
            <v:imagedata r:id="rId34" o:title=""/>
          </v:shape>
        </w:pict>
      </w:r>
    </w:p>
    <w:p w14:paraId="3AC12FB6" w14:textId="76A2BEA3" w:rsidR="006A21AE" w:rsidRPr="009E05F1" w:rsidRDefault="00B651D7">
      <w:pPr>
        <w:pStyle w:val="Caption"/>
      </w:pPr>
      <w:bookmarkStart w:id="2325" w:name="_Ref464165276"/>
      <w:bookmarkStart w:id="2326" w:name="_Toc465799895"/>
      <w:r w:rsidRPr="70F400AA">
        <w:rPr>
          <w:rPrChange w:id="2327" w:author="Convidado" w:date="2016-11-01T09:09:00Z">
            <w:rPr>
              <w:b/>
              <w:bCs/>
            </w:rPr>
          </w:rPrChange>
        </w:rPr>
        <w:t xml:space="preserve">Figura  </w:t>
      </w:r>
      <w:r w:rsidRPr="00493D2F">
        <w:fldChar w:fldCharType="begin"/>
      </w:r>
      <w:r w:rsidRPr="00754DFF">
        <w:rPr>
          <w:rPrChange w:id="2328" w:author="Elias De Moraes Fernandes" w:date="2016-10-29T13:36:00Z">
            <w:rPr>
              <w:b/>
            </w:rPr>
          </w:rPrChange>
        </w:rPr>
        <w:instrText xml:space="preserve"> SEQ Figura_ \* ARABIC </w:instrText>
      </w:r>
      <w:r w:rsidRPr="00493D2F">
        <w:fldChar w:fldCharType="separate"/>
      </w:r>
      <w:ins w:id="2329" w:author="Elias De Moraes Fernandes" w:date="2016-11-02T21:28:00Z">
        <w:r w:rsidR="00742232">
          <w:rPr>
            <w:noProof/>
          </w:rPr>
          <w:t>17</w:t>
        </w:r>
      </w:ins>
      <w:ins w:id="2330" w:author="Elias De Moraes Fernandes" w:date="2016-11-02T01:26:00Z">
        <w:del w:id="2331" w:author="Elias De Moraes Fernandes" w:date="2016-11-02T21:23:00Z">
          <w:r w:rsidR="00820B39" w:rsidDel="00F506DA">
            <w:rPr>
              <w:noProof/>
            </w:rPr>
            <w:delText>17</w:delText>
          </w:r>
        </w:del>
      </w:ins>
      <w:ins w:id="2332" w:author="Elias De Moraes Fernandes" w:date="2016-10-30T13:19:00Z">
        <w:del w:id="2333" w:author="Elias De Moraes Fernandes" w:date="2016-11-02T21:23:00Z">
          <w:r w:rsidR="00D061FC" w:rsidDel="00F506DA">
            <w:rPr>
              <w:noProof/>
            </w:rPr>
            <w:delText>17</w:delText>
          </w:r>
        </w:del>
      </w:ins>
      <w:ins w:id="2334" w:author="Elias De Moraes Fernandes" w:date="2016-10-30T02:24:00Z">
        <w:del w:id="2335" w:author="Elias De Moraes Fernandes" w:date="2016-11-02T21:23:00Z">
          <w:r w:rsidR="00954AE0" w:rsidDel="00F506DA">
            <w:rPr>
              <w:noProof/>
            </w:rPr>
            <w:delText>17</w:delText>
          </w:r>
        </w:del>
      </w:ins>
      <w:del w:id="2336" w:author="Elias De Moraes Fernandes" w:date="2016-11-02T21:23:00Z">
        <w:r w:rsidR="00597741" w:rsidRPr="00754DFF" w:rsidDel="00F506DA">
          <w:rPr>
            <w:bCs/>
            <w:noProof/>
            <w:rPrChange w:id="2337" w:author="Elias De Moraes Fernandes" w:date="2016-10-29T13:36:00Z">
              <w:rPr>
                <w:b/>
                <w:bCs/>
                <w:noProof/>
              </w:rPr>
            </w:rPrChange>
          </w:rPr>
          <w:delText>17</w:delText>
        </w:r>
      </w:del>
      <w:r w:rsidRPr="00493D2F">
        <w:fldChar w:fldCharType="end"/>
      </w:r>
      <w:bookmarkEnd w:id="2325"/>
      <w:r w:rsidRPr="5816E76D">
        <w:t xml:space="preserve"> -</w:t>
      </w:r>
      <w:r w:rsidRPr="001470A3">
        <w:t xml:space="preserve"> Trecho de código da classe ItemSpawner</w:t>
      </w:r>
      <w:bookmarkEnd w:id="2326"/>
    </w:p>
    <w:p w14:paraId="505CACA1" w14:textId="66E6CD74" w:rsidR="00AF7639" w:rsidRDefault="00AF7639" w:rsidP="009E05F1">
      <w:pPr>
        <w:pStyle w:val="TextodoTrabalho"/>
        <w:ind w:firstLine="0"/>
        <w:rPr>
          <w:noProof/>
          <w:lang w:val="en-US"/>
        </w:rPr>
      </w:pPr>
    </w:p>
    <w:p w14:paraId="7BE54F7A" w14:textId="77777777" w:rsidR="00A955A3" w:rsidRDefault="00A955A3">
      <w:pPr>
        <w:spacing w:after="200" w:line="276" w:lineRule="auto"/>
        <w:rPr>
          <w:rFonts w:eastAsia="Times New Roman"/>
          <w:noProof/>
          <w:color w:val="000000"/>
        </w:rPr>
      </w:pPr>
      <w:r>
        <w:rPr>
          <w:noProof/>
        </w:rPr>
        <w:br w:type="page"/>
      </w:r>
    </w:p>
    <w:p w14:paraId="18A85FDF" w14:textId="79F65192" w:rsidR="005348DE" w:rsidRPr="009E05F1" w:rsidRDefault="00EC38F1" w:rsidP="00CF2A7B">
      <w:pPr>
        <w:pStyle w:val="TextodoTrabalho"/>
        <w:ind w:left="400" w:firstLine="280"/>
      </w:pPr>
      <w:r w:rsidRPr="0095197E">
        <w:lastRenderedPageBreak/>
        <w:fldChar w:fldCharType="begin"/>
      </w:r>
      <w:r>
        <w:rPr>
          <w:noProof/>
          <w:lang w:val="en-US"/>
        </w:rPr>
        <w:instrText xml:space="preserve"> REF _Ref464417691 \n \h </w:instrText>
      </w:r>
      <w:r w:rsidRPr="0095197E">
        <w:rPr>
          <w:noProof/>
          <w:lang w:val="en-US"/>
        </w:rPr>
        <w:fldChar w:fldCharType="separate"/>
      </w:r>
      <w:r w:rsidR="00742232">
        <w:rPr>
          <w:noProof/>
          <w:lang w:val="en-US"/>
        </w:rPr>
        <w:t>6.4.2</w:t>
      </w:r>
      <w:r w:rsidRPr="0095197E">
        <w:fldChar w:fldCharType="end"/>
      </w:r>
      <w:r>
        <w:rPr>
          <w:noProof/>
          <w:lang w:val="en-US"/>
        </w:rPr>
        <w:tab/>
      </w:r>
      <w:ins w:id="2338" w:author="Elias De Moraes Fernandes" w:date="2016-11-02T01:12:00Z">
        <w:r w:rsidR="004D2360">
          <w:rPr>
            <w:noProof/>
            <w:lang w:val="en-US"/>
          </w:rPr>
          <w:tab/>
        </w:r>
      </w:ins>
      <w:r w:rsidR="005348DE">
        <w:rPr>
          <w:noProof/>
          <w:lang w:val="en-US"/>
        </w:rPr>
        <w:t>Modelo</w:t>
      </w:r>
      <w:r w:rsidR="00EB6EAD">
        <w:rPr>
          <w:noProof/>
          <w:lang w:val="en-US"/>
        </w:rPr>
        <w:t xml:space="preserve"> e Controle</w:t>
      </w:r>
      <w:r w:rsidR="005348DE">
        <w:rPr>
          <w:noProof/>
          <w:lang w:val="en-US"/>
        </w:rPr>
        <w:t xml:space="preserve"> para </w:t>
      </w:r>
      <w:r w:rsidR="00A955A3">
        <w:rPr>
          <w:noProof/>
          <w:lang w:val="en-US"/>
        </w:rPr>
        <w:t>Predadores</w:t>
      </w:r>
    </w:p>
    <w:p w14:paraId="2372A4C8" w14:textId="7B3265F6" w:rsidR="00A955A3" w:rsidRDefault="00A955A3" w:rsidP="009E05F1">
      <w:pPr>
        <w:pStyle w:val="TextodoTrabalho"/>
      </w:pPr>
    </w:p>
    <w:p w14:paraId="4A0CD7ED" w14:textId="5183C204" w:rsidR="00A955A3" w:rsidRDefault="00A955A3" w:rsidP="009E05F1">
      <w:pPr>
        <w:pStyle w:val="TextodoTrabalho"/>
      </w:pPr>
      <w:r>
        <w:t>Como o jogo possui várias fases e é alimentado por diferentes predadores, é necessário implementar um</w:t>
      </w:r>
      <w:r w:rsidR="00B0356D">
        <w:t>a classe</w:t>
      </w:r>
      <w:r>
        <w:t xml:space="preserve"> modelo </w:t>
      </w:r>
      <w:r w:rsidR="00B0356D">
        <w:t>para</w:t>
      </w:r>
      <w:r w:rsidR="009904EF">
        <w:t xml:space="preserve"> predadores </w:t>
      </w:r>
      <w:r>
        <w:t xml:space="preserve">que seja dinâmico </w:t>
      </w:r>
      <w:r w:rsidR="009904EF">
        <w:t xml:space="preserve">e fácil de controlar. O modelo desenvolvido apresenta </w:t>
      </w:r>
      <w:r w:rsidR="00A04CF9">
        <w:t>a</w:t>
      </w:r>
      <w:r w:rsidR="009904EF">
        <w:t xml:space="preserve"> classe </w:t>
      </w:r>
      <w:r w:rsidR="00B22B5C" w:rsidRPr="5816E76D">
        <w:rPr>
          <w:i/>
          <w:iCs/>
        </w:rPr>
        <w:t>Character</w:t>
      </w:r>
      <w:r w:rsidR="00B22B5C" w:rsidRPr="5816E76D">
        <w:t xml:space="preserve"> </w:t>
      </w:r>
      <w:r w:rsidR="00A142AA">
        <w:t xml:space="preserve">que é base tanto para o </w:t>
      </w:r>
      <w:r w:rsidR="009A1AF5">
        <w:t>implementar a personagem Nonda</w:t>
      </w:r>
      <w:r w:rsidR="009A1AF5" w:rsidRPr="5816E76D">
        <w:t xml:space="preserve"> </w:t>
      </w:r>
      <w:r w:rsidR="00A142AA">
        <w:t xml:space="preserve">quanto </w:t>
      </w:r>
      <w:r w:rsidR="002C107F">
        <w:t xml:space="preserve">os </w:t>
      </w:r>
      <w:r w:rsidR="00A142AA">
        <w:t xml:space="preserve">predadores. Através da herança, foi criado </w:t>
      </w:r>
      <w:r w:rsidR="00B21ABB">
        <w:t>classes de controller</w:t>
      </w:r>
      <w:r w:rsidR="00A142AA">
        <w:t xml:space="preserve"> para implementar os estados de animação que incluem:</w:t>
      </w:r>
      <w:r w:rsidR="00A142AA" w:rsidRPr="5816E76D">
        <w:t xml:space="preserve"> </w:t>
      </w:r>
      <w:r w:rsidR="00A142AA" w:rsidRPr="5816E76D">
        <w:rPr>
          <w:i/>
          <w:iCs/>
        </w:rPr>
        <w:t>Idle, Range, Search e Attack</w:t>
      </w:r>
      <w:r w:rsidR="00A142AA">
        <w:t>. O</w:t>
      </w:r>
      <w:r w:rsidR="00B252D9">
        <w:t xml:space="preserve"> estado</w:t>
      </w:r>
      <w:r w:rsidR="00A142AA" w:rsidRPr="5816E76D">
        <w:t xml:space="preserve"> </w:t>
      </w:r>
      <w:r w:rsidR="00A142AA" w:rsidRPr="5816E76D">
        <w:rPr>
          <w:i/>
          <w:iCs/>
        </w:rPr>
        <w:t>Idle</w:t>
      </w:r>
      <w:r w:rsidR="00B252D9" w:rsidRPr="5816E76D">
        <w:t xml:space="preserve"> </w:t>
      </w:r>
      <w:r w:rsidR="00A80CC4">
        <w:t>deixa</w:t>
      </w:r>
      <w:r w:rsidR="00A142AA">
        <w:t xml:space="preserve"> o predador </w:t>
      </w:r>
      <w:r w:rsidR="00A80CC4">
        <w:t>sem movimento (inativo</w:t>
      </w:r>
      <w:r w:rsidR="00A80CC4" w:rsidRPr="5816E76D">
        <w:t xml:space="preserve">) </w:t>
      </w:r>
      <w:r w:rsidR="00A142AA">
        <w:t>por alguns segundos. O estado Search</w:t>
      </w:r>
      <w:r w:rsidR="00A142AA" w:rsidRPr="5816E76D">
        <w:t xml:space="preserve"> </w:t>
      </w:r>
      <w:r w:rsidR="00A142AA">
        <w:t xml:space="preserve">busca pelo jogador baseado no </w:t>
      </w:r>
      <w:proofErr w:type="gramStart"/>
      <w:r w:rsidR="00B21ABB">
        <w:t>estado</w:t>
      </w:r>
      <w:r w:rsidR="00A142AA" w:rsidRPr="5816E76D">
        <w:t xml:space="preserve"> </w:t>
      </w:r>
      <w:r w:rsidR="00A142AA" w:rsidRPr="5816E76D">
        <w:rPr>
          <w:i/>
          <w:iCs/>
        </w:rPr>
        <w:t>Range</w:t>
      </w:r>
      <w:proofErr w:type="gramEnd"/>
      <w:r w:rsidR="00A142AA" w:rsidRPr="5816E76D">
        <w:t xml:space="preserve"> </w:t>
      </w:r>
      <w:r w:rsidR="00A142AA">
        <w:t>que verifica se existe o jogador próximo dele para que possa habilitar o estado Attack, qu</w:t>
      </w:r>
      <w:r w:rsidR="00A23CA1">
        <w:t>e efetiva o estado de atacar o j</w:t>
      </w:r>
      <w:r w:rsidR="00A142AA">
        <w:t xml:space="preserve">ogador. </w:t>
      </w:r>
    </w:p>
    <w:p w14:paraId="3E0DE40F" w14:textId="484D8CB1" w:rsidR="003F6FE7" w:rsidRDefault="00A23CA1" w:rsidP="009E05F1">
      <w:pPr>
        <w:pStyle w:val="TextodoTrabalho"/>
      </w:pPr>
      <w:r>
        <w:t xml:space="preserve">O Controller dos predadores tem estrutura para construir inúmeras </w:t>
      </w:r>
      <w:r w:rsidRPr="5816E76D">
        <w:rPr>
          <w:i/>
          <w:iCs/>
        </w:rPr>
        <w:t>waves</w:t>
      </w:r>
      <w:r w:rsidRPr="5816E76D">
        <w:t xml:space="preserve"> </w:t>
      </w:r>
      <w:r w:rsidR="003B45B4">
        <w:t>de</w:t>
      </w:r>
      <w:r>
        <w:t xml:space="preserve"> predadores diferentes, isso através do</w:t>
      </w:r>
      <w:r w:rsidR="003B45B4">
        <w:t xml:space="preserve"> trecho de código </w:t>
      </w:r>
      <w:r w:rsidR="00EE278E">
        <w:t xml:space="preserve">representado </w:t>
      </w:r>
      <w:r w:rsidR="003B45B4">
        <w:t>na</w:t>
      </w:r>
      <w:r w:rsidRPr="5816E76D">
        <w:t xml:space="preserve"> </w:t>
      </w:r>
      <w:r w:rsidR="00CA03E0" w:rsidRPr="009624AF">
        <w:fldChar w:fldCharType="begin"/>
      </w:r>
      <w:r w:rsidR="00CA03E0" w:rsidRPr="00CA03E0">
        <w:instrText xml:space="preserve"> REF _Ref464163205 \h </w:instrText>
      </w:r>
      <w:r w:rsidR="00CA03E0" w:rsidRPr="009E05F1">
        <w:instrText xml:space="preserve"> \* MERGEFORMAT </w:instrText>
      </w:r>
      <w:r w:rsidR="00CA03E0" w:rsidRPr="009624AF">
        <w:fldChar w:fldCharType="separate"/>
      </w:r>
      <w:ins w:id="2339" w:author="Elias De Moraes Fernandes" w:date="2016-11-02T21:28:00Z">
        <w:r w:rsidR="00742232" w:rsidRPr="70F400AA">
          <w:rPr>
            <w:rPrChange w:id="2340" w:author="Convidado" w:date="2016-11-01T09:09:00Z">
              <w:rPr>
                <w:bCs/>
              </w:rPr>
            </w:rPrChange>
          </w:rPr>
          <w:t xml:space="preserve">Figura  </w:t>
        </w:r>
        <w:r w:rsidR="00742232">
          <w:t>18</w:t>
        </w:r>
      </w:ins>
      <w:ins w:id="2341" w:author="Elias De Moraes Fernandes" w:date="2016-11-02T01:26:00Z">
        <w:del w:id="2342" w:author="Elias De Moraes Fernandes" w:date="2016-11-02T21:23:00Z">
          <w:r w:rsidR="00820B39" w:rsidRPr="70F400AA" w:rsidDel="00F506DA">
            <w:rPr>
              <w:rPrChange w:id="2343" w:author="Convidado" w:date="2016-11-01T09:09:00Z">
                <w:rPr>
                  <w:bCs/>
                </w:rPr>
              </w:rPrChange>
            </w:rPr>
            <w:delText xml:space="preserve">Figura  </w:delText>
          </w:r>
          <w:r w:rsidR="00820B39" w:rsidDel="00F506DA">
            <w:delText>18</w:delText>
          </w:r>
        </w:del>
      </w:ins>
      <w:ins w:id="2344" w:author="Elias De Moraes Fernandes" w:date="2016-10-30T13:19:00Z">
        <w:del w:id="2345" w:author="Elias De Moraes Fernandes" w:date="2016-11-02T21:23:00Z">
          <w:r w:rsidR="00D061FC" w:rsidRPr="00D354D7" w:rsidDel="00F506DA">
            <w:delText xml:space="preserve">Figura  </w:delText>
          </w:r>
          <w:r w:rsidR="00D061FC" w:rsidDel="00F506DA">
            <w:delText>18</w:delText>
          </w:r>
        </w:del>
      </w:ins>
      <w:ins w:id="2346" w:author="Elias De Moraes Fernandes" w:date="2016-10-30T02:24:00Z">
        <w:del w:id="2347" w:author="Elias De Moraes Fernandes" w:date="2016-11-02T21:23:00Z">
          <w:r w:rsidR="00954AE0" w:rsidRPr="00954AE0" w:rsidDel="00F506DA">
            <w:delText xml:space="preserve">Figura  </w:delText>
          </w:r>
          <w:r w:rsidR="00954AE0" w:rsidDel="00F506DA">
            <w:delText>18</w:delText>
          </w:r>
        </w:del>
      </w:ins>
      <w:del w:id="2348" w:author="Elias De Moraes Fernandes" w:date="2016-11-02T21:23:00Z">
        <w:r w:rsidR="0044533A" w:rsidRPr="009E05F1" w:rsidDel="00F506DA">
          <w:delText>Figura 18</w:delText>
        </w:r>
      </w:del>
      <w:r w:rsidR="00CA03E0" w:rsidRPr="009624AF">
        <w:fldChar w:fldCharType="end"/>
      </w:r>
      <w:r w:rsidRPr="5816E76D">
        <w:t xml:space="preserve">. </w:t>
      </w:r>
    </w:p>
    <w:p w14:paraId="02181196" w14:textId="77777777" w:rsidR="007647A7" w:rsidRDefault="009874EB">
      <w:pPr>
        <w:pStyle w:val="Caption"/>
      </w:pPr>
      <w:bookmarkStart w:id="2349" w:name="_MON_1537804124"/>
      <w:bookmarkEnd w:id="2349"/>
      <w:r>
        <w:pict w14:anchorId="23C5FF2A">
          <v:shape id="_x0000_i1027" type="#_x0000_t75" style="width:468pt;height:90.4pt">
            <v:imagedata r:id="rId35" o:title=""/>
          </v:shape>
        </w:pict>
      </w:r>
    </w:p>
    <w:p w14:paraId="65256B0E" w14:textId="5BF62C3D" w:rsidR="00B409AD" w:rsidRDefault="00FC0D99">
      <w:pPr>
        <w:pStyle w:val="Caption"/>
      </w:pPr>
      <w:bookmarkStart w:id="2350" w:name="_Ref464163205"/>
      <w:bookmarkStart w:id="2351" w:name="_Toc465799896"/>
      <w:r w:rsidRPr="70F400AA">
        <w:rPr>
          <w:rPrChange w:id="2352" w:author="Convidado" w:date="2016-11-01T09:09:00Z">
            <w:rPr>
              <w:bCs/>
            </w:rPr>
          </w:rPrChange>
        </w:rPr>
        <w:t xml:space="preserve">Figura  </w:t>
      </w:r>
      <w:r w:rsidRPr="00794355">
        <w:fldChar w:fldCharType="begin"/>
      </w:r>
      <w:r w:rsidRPr="009E05F1">
        <w:instrText xml:space="preserve"> SEQ Figura_ \* ARABIC </w:instrText>
      </w:r>
      <w:r w:rsidRPr="00794355">
        <w:fldChar w:fldCharType="separate"/>
      </w:r>
      <w:ins w:id="2353" w:author="Elias De Moraes Fernandes" w:date="2016-11-02T21:28:00Z">
        <w:r w:rsidR="00742232">
          <w:rPr>
            <w:noProof/>
          </w:rPr>
          <w:t>18</w:t>
        </w:r>
      </w:ins>
      <w:ins w:id="2354" w:author="Elias De Moraes Fernandes" w:date="2016-11-02T01:26:00Z">
        <w:del w:id="2355" w:author="Elias De Moraes Fernandes" w:date="2016-11-02T21:23:00Z">
          <w:r w:rsidR="00820B39" w:rsidDel="00F506DA">
            <w:rPr>
              <w:noProof/>
            </w:rPr>
            <w:delText>18</w:delText>
          </w:r>
        </w:del>
      </w:ins>
      <w:ins w:id="2356" w:author="Elias De Moraes Fernandes" w:date="2016-10-30T13:19:00Z">
        <w:del w:id="2357" w:author="Elias De Moraes Fernandes" w:date="2016-11-02T21:23:00Z">
          <w:r w:rsidR="00D061FC" w:rsidDel="00F506DA">
            <w:rPr>
              <w:noProof/>
            </w:rPr>
            <w:delText>18</w:delText>
          </w:r>
        </w:del>
      </w:ins>
      <w:ins w:id="2358" w:author="Elias De Moraes Fernandes" w:date="2016-10-30T02:24:00Z">
        <w:del w:id="2359" w:author="Elias De Moraes Fernandes" w:date="2016-11-02T21:23:00Z">
          <w:r w:rsidR="00954AE0" w:rsidDel="00F506DA">
            <w:rPr>
              <w:noProof/>
            </w:rPr>
            <w:delText>18</w:delText>
          </w:r>
        </w:del>
      </w:ins>
      <w:del w:id="2360" w:author="Elias De Moraes Fernandes" w:date="2016-11-02T21:23:00Z">
        <w:r w:rsidR="00597741" w:rsidRPr="00245224" w:rsidDel="00F506DA">
          <w:rPr>
            <w:bCs/>
            <w:noProof/>
          </w:rPr>
          <w:delText>18</w:delText>
        </w:r>
      </w:del>
      <w:r w:rsidRPr="00794355">
        <w:fldChar w:fldCharType="end"/>
      </w:r>
      <w:bookmarkEnd w:id="2350"/>
      <w:r w:rsidRPr="5816E76D">
        <w:t xml:space="preserve"> - </w:t>
      </w:r>
      <w:r w:rsidR="004D3B72" w:rsidRPr="001470A3">
        <w:t>Có</w:t>
      </w:r>
      <w:r w:rsidRPr="001470A3">
        <w:t>digo que estrutura criação de Waves</w:t>
      </w:r>
      <w:bookmarkEnd w:id="2351"/>
    </w:p>
    <w:p w14:paraId="17333D06" w14:textId="77777777" w:rsidR="00054EB9" w:rsidRPr="005D09A6" w:rsidRDefault="00054EB9" w:rsidP="009E05F1"/>
    <w:p w14:paraId="70353218" w14:textId="221ECF3B" w:rsidR="0080202F" w:rsidRDefault="00B409AD" w:rsidP="00D47B00">
      <w:pPr>
        <w:pStyle w:val="TextodoTrabalho"/>
      </w:pPr>
      <w:r>
        <w:t>A classe Wave possui quatro parâmetros que são setados dentro do Unity Editor e são armazenados dentro de cada posição do array</w:t>
      </w:r>
      <w:r w:rsidRPr="5816E76D">
        <w:t xml:space="preserve"> </w:t>
      </w:r>
      <w:r w:rsidRPr="5816E76D">
        <w:rPr>
          <w:i/>
          <w:iCs/>
        </w:rPr>
        <w:t>Wave[] waves</w:t>
      </w:r>
      <w:r>
        <w:t>. Com isso a criação e adição de novos predadores fica flexí</w:t>
      </w:r>
      <w:r w:rsidR="00D223F0">
        <w:t>vel</w:t>
      </w:r>
      <w:r w:rsidR="00D223F0" w:rsidRPr="5816E76D">
        <w:t xml:space="preserve"> </w:t>
      </w:r>
      <w:r w:rsidR="004C411E">
        <w:t>além de</w:t>
      </w:r>
      <w:r w:rsidR="00D223F0">
        <w:t xml:space="preserve"> facilita</w:t>
      </w:r>
      <w:r w:rsidR="004C411E">
        <w:t>r</w:t>
      </w:r>
      <w:r w:rsidR="00D223F0" w:rsidRPr="5816E76D">
        <w:t xml:space="preserve"> </w:t>
      </w:r>
      <w:r w:rsidR="004C411E">
        <w:t>na</w:t>
      </w:r>
      <w:r w:rsidR="00D223F0" w:rsidRPr="5816E76D">
        <w:t xml:space="preserve"> </w:t>
      </w:r>
      <w:r w:rsidR="00D223F0">
        <w:t xml:space="preserve">manutenção </w:t>
      </w:r>
      <w:r w:rsidR="004C411E">
        <w:t>e refatoração</w:t>
      </w:r>
      <w:r w:rsidR="004C411E" w:rsidRPr="5816E76D">
        <w:t xml:space="preserve"> </w:t>
      </w:r>
      <w:r w:rsidR="00D223F0">
        <w:t>do código em versões futuras.</w:t>
      </w:r>
      <w:r w:rsidR="00D223F0" w:rsidRPr="5816E76D">
        <w:t xml:space="preserve"> </w:t>
      </w:r>
      <w:r w:rsidR="0080202F">
        <w:br w:type="page"/>
      </w:r>
    </w:p>
    <w:p w14:paraId="0C9BDC28" w14:textId="4C28DD90" w:rsidR="000B344A" w:rsidRDefault="00153715">
      <w:pPr>
        <w:pStyle w:val="TextodoTrabalho"/>
        <w:ind w:left="400" w:firstLine="280"/>
        <w:jc w:val="left"/>
        <w:rPr>
          <w:b/>
          <w:bCs/>
          <w:rPrChange w:id="2361" w:author="Convidado" w:date="2016-11-01T09:09:00Z">
            <w:rPr>
              <w:b/>
            </w:rPr>
          </w:rPrChange>
        </w:rPr>
        <w:pPrChange w:id="2362" w:author="Elias De Moraes Fernandes" w:date="2016-11-02T01:12:00Z">
          <w:pPr>
            <w:pStyle w:val="TextodoTrabalho"/>
            <w:ind w:left="400" w:firstLine="0"/>
            <w:jc w:val="left"/>
          </w:pPr>
        </w:pPrChange>
      </w:pPr>
      <w:r w:rsidRPr="001A4704">
        <w:lastRenderedPageBreak/>
        <w:fldChar w:fldCharType="begin"/>
      </w:r>
      <w:r w:rsidRPr="000B344A">
        <w:rPr>
          <w:b/>
        </w:rPr>
        <w:instrText xml:space="preserve"> REF _Ref464418997 \r \h </w:instrText>
      </w:r>
      <w:r>
        <w:rPr>
          <w:b/>
        </w:rPr>
        <w:instrText xml:space="preserve"> \* MERGEFORMAT </w:instrText>
      </w:r>
      <w:r w:rsidRPr="001A4704">
        <w:rPr>
          <w:b/>
        </w:rPr>
        <w:fldChar w:fldCharType="separate"/>
      </w:r>
      <w:ins w:id="2363" w:author="Elias De Moraes Fernandes" w:date="2016-11-02T21:28:00Z">
        <w:r w:rsidR="00742232" w:rsidRPr="00742232">
          <w:rPr>
            <w:b/>
            <w:bCs/>
            <w:rPrChange w:id="2364" w:author="Elias De Moraes Fernandes" w:date="2016-11-02T21:28:00Z">
              <w:rPr>
                <w:b/>
              </w:rPr>
            </w:rPrChange>
          </w:rPr>
          <w:t>7</w:t>
        </w:r>
      </w:ins>
      <w:ins w:id="2365" w:author="Elias De Moraes Fernandes" w:date="2016-11-02T01:26:00Z">
        <w:del w:id="2366" w:author="Elias De Moraes Fernandes" w:date="2016-11-02T21:23:00Z">
          <w:r w:rsidR="00820B39" w:rsidRPr="00820B39" w:rsidDel="00F506DA">
            <w:rPr>
              <w:b/>
              <w:bCs/>
              <w:rPrChange w:id="2367" w:author="Elias De Moraes Fernandes" w:date="2016-11-02T01:26:00Z">
                <w:rPr>
                  <w:b/>
                </w:rPr>
              </w:rPrChange>
            </w:rPr>
            <w:delText>7</w:delText>
          </w:r>
        </w:del>
      </w:ins>
      <w:ins w:id="2368" w:author="Elias De Moraes Fernandes" w:date="2016-10-30T13:19:00Z">
        <w:del w:id="2369" w:author="Elias De Moraes Fernandes" w:date="2016-11-02T21:23:00Z">
          <w:r w:rsidR="00D061FC" w:rsidRPr="00D354D7" w:rsidDel="00F506DA">
            <w:rPr>
              <w:b/>
              <w:bCs/>
            </w:rPr>
            <w:delText>7</w:delText>
          </w:r>
        </w:del>
      </w:ins>
      <w:ins w:id="2370" w:author="Elias De Moraes Fernandes" w:date="2016-10-30T02:24:00Z">
        <w:del w:id="2371" w:author="Elias De Moraes Fernandes" w:date="2016-11-02T21:23:00Z">
          <w:r w:rsidR="00954AE0" w:rsidRPr="00954AE0" w:rsidDel="00F506DA">
            <w:rPr>
              <w:b/>
              <w:bCs/>
            </w:rPr>
            <w:delText>7</w:delText>
          </w:r>
        </w:del>
      </w:ins>
      <w:del w:id="2372" w:author="Elias De Moraes Fernandes" w:date="2016-11-02T21:23:00Z">
        <w:r w:rsidRPr="001A4704" w:rsidDel="00F506DA">
          <w:rPr>
            <w:b/>
            <w:bCs/>
          </w:rPr>
          <w:delText>7</w:delText>
        </w:r>
      </w:del>
      <w:r w:rsidRPr="001A4704">
        <w:fldChar w:fldCharType="end"/>
      </w:r>
      <w:r w:rsidRPr="000B344A">
        <w:rPr>
          <w:b/>
        </w:rPr>
        <w:tab/>
      </w:r>
      <w:ins w:id="2373" w:author="Elias De Moraes Fernandes" w:date="2016-11-02T01:31:00Z">
        <w:r w:rsidR="00871113">
          <w:rPr>
            <w:b/>
          </w:rPr>
          <w:t>APRESENTAÇÃO DO JOGO</w:t>
        </w:r>
      </w:ins>
      <w:del w:id="2374" w:author="Elias De Moraes Fernandes" w:date="2016-11-02T01:28:00Z">
        <w:r w:rsidRPr="001A4704" w:rsidDel="00820B39">
          <w:fldChar w:fldCharType="begin"/>
        </w:r>
        <w:r w:rsidRPr="000B344A" w:rsidDel="00820B39">
          <w:rPr>
            <w:b/>
          </w:rPr>
          <w:delInstrText xml:space="preserve"> REF _Ref464418997 \h </w:delInstrText>
        </w:r>
        <w:r w:rsidDel="00820B39">
          <w:rPr>
            <w:b/>
          </w:rPr>
          <w:delInstrText xml:space="preserve"> \* MERGEFORMAT </w:delInstrText>
        </w:r>
        <w:r w:rsidRPr="001A4704" w:rsidDel="00820B39">
          <w:rPr>
            <w:b/>
          </w:rPr>
          <w:fldChar w:fldCharType="separate"/>
        </w:r>
      </w:del>
      <w:ins w:id="2375" w:author="Elias De Moraes Fernandes" w:date="2016-10-30T13:19:00Z">
        <w:del w:id="2376" w:author="Elias De Moraes Fernandes" w:date="2016-11-02T00:28:00Z">
          <w:r w:rsidR="00D061FC" w:rsidRPr="00D061FC" w:rsidDel="00B029D9">
            <w:rPr>
              <w:b/>
              <w:bCs/>
              <w:rPrChange w:id="2377" w:author="Elias De Moraes Fernandes" w:date="2016-10-30T13:19:00Z">
                <w:rPr/>
              </w:rPrChange>
            </w:rPr>
            <w:delText>APRESENTAÇÃO DO JOGO</w:delText>
          </w:r>
          <w:r w:rsidR="00D061FC" w:rsidDel="00B029D9">
            <w:tab/>
            <w:delText>47</w:delText>
          </w:r>
        </w:del>
      </w:ins>
      <w:ins w:id="2378" w:author="Elias De Moraes Fernandes" w:date="2016-10-30T02:24:00Z">
        <w:del w:id="2379" w:author="Elias De Moraes Fernandes" w:date="2016-11-02T00:28:00Z">
          <w:r w:rsidR="00954AE0" w:rsidRPr="00954AE0" w:rsidDel="00B029D9">
            <w:rPr>
              <w:b/>
              <w:bCs/>
              <w:rPrChange w:id="2380" w:author="Elias De Moraes Fernandes" w:date="2016-10-30T02:24:00Z">
                <w:rPr/>
              </w:rPrChange>
            </w:rPr>
            <w:delText>APRESENTAÇÃO DO JOGO</w:delText>
          </w:r>
          <w:r w:rsidR="00954AE0" w:rsidDel="00B029D9">
            <w:tab/>
            <w:delText>47</w:delText>
          </w:r>
        </w:del>
      </w:ins>
      <w:del w:id="2381" w:author="Elias De Moraes Fernandes" w:date="2016-11-02T00:28:00Z">
        <w:r w:rsidRPr="001A4704" w:rsidDel="00B029D9">
          <w:rPr>
            <w:b/>
            <w:bCs/>
          </w:rPr>
          <w:delText>APRESENTAÇÃO DO JOGO</w:delText>
        </w:r>
      </w:del>
      <w:del w:id="2382" w:author="Elias De Moraes Fernandes" w:date="2016-11-02T01:28:00Z">
        <w:r w:rsidRPr="001A4704" w:rsidDel="00820B39">
          <w:fldChar w:fldCharType="end"/>
        </w:r>
      </w:del>
    </w:p>
    <w:p w14:paraId="69312B7E" w14:textId="77777777" w:rsidR="000B344A" w:rsidRDefault="000B344A" w:rsidP="00BA359C">
      <w:pPr>
        <w:pStyle w:val="TextodoTrabalho"/>
        <w:ind w:left="400" w:firstLine="0"/>
        <w:jc w:val="left"/>
      </w:pPr>
    </w:p>
    <w:p w14:paraId="18104168" w14:textId="0E3E016B" w:rsidR="00BE2434" w:rsidRDefault="000C02D4">
      <w:pPr>
        <w:pStyle w:val="Introdespacamento"/>
        <w:ind w:firstLine="0"/>
        <w:pPrChange w:id="2383" w:author="Elias De Moraes Fernandes" w:date="2016-10-30T02:00:00Z">
          <w:pPr>
            <w:pStyle w:val="Introdespacamento"/>
          </w:pPr>
        </w:pPrChange>
      </w:pPr>
      <w:ins w:id="2384" w:author="Elias De Moraes Fernandes" w:date="2016-10-30T02:00:00Z">
        <w:r>
          <w:tab/>
        </w:r>
      </w:ins>
      <w:r w:rsidR="009F1D2B">
        <w:t>Para mostrar os resultados obtidos, essa seçã</w:t>
      </w:r>
      <w:r w:rsidR="00A67648">
        <w:t>o apresenta</w:t>
      </w:r>
      <w:r w:rsidR="009F1D2B">
        <w:t xml:space="preserve"> o jogo com imagens sequ</w:t>
      </w:r>
      <w:r w:rsidR="00A67648">
        <w:t>enciais</w:t>
      </w:r>
      <w:r w:rsidR="0012422A">
        <w:t xml:space="preserve"> </w:t>
      </w:r>
      <w:r w:rsidR="0055586C">
        <w:t>d</w:t>
      </w:r>
      <w:r w:rsidR="00BE2434">
        <w:t>o jogo</w:t>
      </w:r>
      <w:r w:rsidR="00C62A1B">
        <w:t xml:space="preserve"> descrevendo o que cada tela representa.</w:t>
      </w:r>
    </w:p>
    <w:p w14:paraId="1C10630A" w14:textId="51743EC3" w:rsidR="00954AE0" w:rsidDel="00FB3937" w:rsidRDefault="000C02D4">
      <w:pPr>
        <w:pStyle w:val="TextodoTrabalho"/>
        <w:ind w:firstLine="0"/>
        <w:rPr>
          <w:ins w:id="2385" w:author="Elias De Moraes Fernandes" w:date="2016-10-30T02:24:00Z"/>
          <w:del w:id="2386" w:author="Elias De Moraes Fernandes" w:date="2016-10-30T12:58:00Z"/>
        </w:rPr>
        <w:pPrChange w:id="2387" w:author="Elias De Moraes Fernandes" w:date="2016-10-30T13:26:00Z">
          <w:pPr>
            <w:pStyle w:val="TextodoTrabalho"/>
          </w:pPr>
        </w:pPrChange>
      </w:pPr>
      <w:ins w:id="2388" w:author="Elias De Moraes Fernandes" w:date="2016-10-30T02:01:00Z">
        <w:r>
          <w:tab/>
        </w:r>
      </w:ins>
      <w:r w:rsidR="001B07D5">
        <w:t>É mostrado na</w:t>
      </w:r>
      <w:r w:rsidR="00BE2434" w:rsidRPr="5816E76D">
        <w:t xml:space="preserve"> </w:t>
      </w:r>
      <w:ins w:id="2389" w:author="Elias De Moraes Fernandes" w:date="2016-10-30T13:26:00Z">
        <w:r w:rsidR="00411BBA">
          <w:fldChar w:fldCharType="begin"/>
        </w:r>
        <w:r w:rsidR="00411BBA">
          <w:instrText xml:space="preserve"> REF _Ref465597340 \h </w:instrText>
        </w:r>
      </w:ins>
      <w:r w:rsidR="00411BBA">
        <w:fldChar w:fldCharType="separate"/>
      </w:r>
      <w:ins w:id="2390" w:author="Elias De Moraes Fernandes" w:date="2016-11-02T21:28:00Z">
        <w:r w:rsidR="00742232" w:rsidRPr="000B344A">
          <w:t xml:space="preserve">Figura  </w:t>
        </w:r>
        <w:r w:rsidR="00742232">
          <w:rPr>
            <w:noProof/>
          </w:rPr>
          <w:t>19</w:t>
        </w:r>
      </w:ins>
      <w:ins w:id="2391" w:author="Elias De Moraes Fernandes" w:date="2016-11-02T01:26:00Z">
        <w:del w:id="2392" w:author="Elias De Moraes Fernandes" w:date="2016-11-02T21:23:00Z">
          <w:r w:rsidR="00820B39" w:rsidRPr="000B344A" w:rsidDel="00F506DA">
            <w:delText xml:space="preserve">Figura </w:delText>
          </w:r>
        </w:del>
        <w:del w:id="2393" w:author="Elias De Moraes Fernandes" w:date="2016-11-02T21:12:00Z">
          <w:r w:rsidR="00820B39" w:rsidRPr="000B344A" w:rsidDel="003D017E">
            <w:delText xml:space="preserve"> </w:delText>
          </w:r>
        </w:del>
        <w:del w:id="2394" w:author="Elias De Moraes Fernandes" w:date="2016-11-02T21:23:00Z">
          <w:r w:rsidR="00820B39" w:rsidDel="00F506DA">
            <w:rPr>
              <w:noProof/>
            </w:rPr>
            <w:delText>19</w:delText>
          </w:r>
        </w:del>
      </w:ins>
      <w:ins w:id="2395" w:author="Elias De Moraes Fernandes" w:date="2016-10-30T13:26:00Z">
        <w:del w:id="2396" w:author="Elias De Moraes Fernandes" w:date="2016-11-02T21:23:00Z">
          <w:r w:rsidR="00411BBA" w:rsidDel="00F506DA">
            <w:delText xml:space="preserve">Figura </w:delText>
          </w:r>
          <w:r w:rsidR="00411BBA" w:rsidDel="00F506DA">
            <w:rPr>
              <w:noProof/>
            </w:rPr>
            <w:delText>19</w:delText>
          </w:r>
        </w:del>
        <w:r w:rsidR="00411BBA">
          <w:fldChar w:fldCharType="end"/>
        </w:r>
      </w:ins>
      <w:del w:id="2397" w:author="Elias De Moraes Fernandes" w:date="2016-10-30T13:26:00Z">
        <w:r w:rsidR="00BE2434" w:rsidDel="00411BBA">
          <w:fldChar w:fldCharType="begin"/>
        </w:r>
        <w:r w:rsidR="00BE2434" w:rsidDel="00411BBA">
          <w:delInstrText xml:space="preserve"> REF _Ref464511684 \h </w:delInstrText>
        </w:r>
        <w:r w:rsidR="00BE2434" w:rsidDel="00411BBA">
          <w:fldChar w:fldCharType="separate"/>
        </w:r>
      </w:del>
      <w:ins w:id="2398" w:author="Elias De Moraes Fernandes" w:date="2016-10-30T02:24:00Z">
        <w:del w:id="2399" w:author="Elias De Moraes Fernandes" w:date="2016-10-30T12:58:00Z">
          <w:r w:rsidR="00954AE0" w:rsidDel="00FB3937">
            <w:tab/>
            <w:delText>O jogo Nonda</w:delText>
          </w:r>
          <w:r w:rsidR="00954AE0" w:rsidRPr="002965ED" w:rsidDel="00FB3937">
            <w:delText xml:space="preserve"> desafia o jogador</w:delText>
          </w:r>
          <w:r w:rsidR="00954AE0" w:rsidDel="00FB3937">
            <w:delText xml:space="preserve"> a</w:delText>
          </w:r>
          <w:r w:rsidR="00954AE0" w:rsidRPr="002965ED" w:rsidDel="00FB3937">
            <w:delText xml:space="preserve"> </w:delText>
          </w:r>
          <w:r w:rsidR="00954AE0" w:rsidDel="00FB3937">
            <w:delText>conseguir</w:delText>
          </w:r>
          <w:r w:rsidR="00954AE0" w:rsidRPr="002965ED" w:rsidDel="00FB3937">
            <w:delText xml:space="preserve"> mais pontos em menos tempo, coletando o má</w:delText>
          </w:r>
          <w:r w:rsidR="00954AE0" w:rsidRPr="00B93475" w:rsidDel="00FB3937">
            <w:delText>ximo de itens saudáveis</w:delText>
          </w:r>
          <w:r w:rsidR="00954AE0" w:rsidDel="00FB3937">
            <w:delText xml:space="preserve"> ao longo de 10 fases com o</w:delText>
          </w:r>
          <w:r w:rsidR="00954AE0" w:rsidRPr="00DA5A09" w:rsidDel="00FB3937">
            <w:delText xml:space="preserve"> </w:delText>
          </w:r>
          <w:r w:rsidR="00954AE0" w:rsidDel="00FB3937">
            <w:delText>nível de dificuldade aumentando a cada fase</w:delText>
          </w:r>
          <w:r w:rsidR="00954AE0" w:rsidRPr="00B93475" w:rsidDel="00FB3937">
            <w:delText>. Como descreve o GDD, o jogador pode passar de fase de duas formas: coletar o mí</w:delText>
          </w:r>
          <w:r w:rsidR="00954AE0" w:rsidRPr="00A455AE" w:rsidDel="00FB3937">
            <w:delText xml:space="preserve">nimo de pontos e se aproximar da estrela que aparece no fim da fase ou esperar o tempo acabar coletando o máximo de pontos possíveis. </w:delText>
          </w:r>
          <w:r w:rsidR="00954AE0" w:rsidDel="00FB3937">
            <w:delText>Na</w:delText>
          </w:r>
          <w:r w:rsidR="00954AE0" w:rsidRPr="00A455AE" w:rsidDel="00FB3937">
            <w:delText xml:space="preserve"> </w:delText>
          </w:r>
          <w:r w:rsidR="00954AE0" w:rsidDel="00FB3937">
            <w:delText xml:space="preserve">Figura  </w:delText>
          </w:r>
          <w:r w:rsidR="00954AE0" w:rsidDel="00FB3937">
            <w:rPr>
              <w:noProof/>
            </w:rPr>
            <w:delText>22</w:delText>
          </w:r>
          <w:r w:rsidR="00954AE0" w:rsidDel="00FB3937">
            <w:delText xml:space="preserve"> é </w:delText>
          </w:r>
          <w:r w:rsidR="00954AE0" w:rsidRPr="00A455AE" w:rsidDel="00FB3937">
            <w:delText>mostra</w:delText>
          </w:r>
          <w:r w:rsidR="00954AE0" w:rsidDel="00FB3937">
            <w:delText>do</w:delText>
          </w:r>
          <w:r w:rsidR="00954AE0" w:rsidRPr="00A455AE" w:rsidDel="00FB3937">
            <w:delText xml:space="preserve"> o </w:delText>
          </w:r>
          <w:r w:rsidR="00954AE0" w:rsidRPr="00245224" w:rsidDel="00FB3937">
            <w:rPr>
              <w:i/>
              <w:iCs/>
            </w:rPr>
            <w:delText>gameplay</w:delText>
          </w:r>
          <w:r w:rsidR="00954AE0" w:rsidRPr="008C2DC0" w:rsidDel="00FB3937">
            <w:delText xml:space="preserve"> do jogo que se passa em um ambiente só</w:delText>
          </w:r>
          <w:r w:rsidR="00954AE0" w:rsidRPr="00A634DD" w:rsidDel="00FB3937">
            <w:delText xml:space="preserve">, </w:delText>
          </w:r>
          <w:r w:rsidR="00954AE0" w:rsidDel="00FB3937">
            <w:delText xml:space="preserve">em </w:delText>
          </w:r>
          <w:r w:rsidR="00954AE0" w:rsidRPr="00A634DD" w:rsidDel="00FB3937">
            <w:delText xml:space="preserve">uma vermicomposteira. O jogo possui 5 itens para coletar; os </w:delText>
          </w:r>
          <w:r w:rsidR="00954AE0" w:rsidDel="00FB3937">
            <w:delText>demais</w:delText>
          </w:r>
          <w:r w:rsidR="00954AE0" w:rsidRPr="00A634DD" w:rsidDel="00FB3937">
            <w:delText xml:space="preserve"> </w:delText>
          </w:r>
          <w:r w:rsidR="00954AE0" w:rsidRPr="003416B9" w:rsidDel="00FB3937">
            <w:delText>itens que aparecem n</w:delText>
          </w:r>
          <w:r w:rsidR="00954AE0" w:rsidRPr="00591EBC" w:rsidDel="00FB3937">
            <w:delText>ão são saudáveis</w:delText>
          </w:r>
          <w:r w:rsidR="00954AE0" w:rsidDel="00FB3937">
            <w:delText>, portanto o jogador deve evitá-los</w:delText>
          </w:r>
          <w:r w:rsidR="00954AE0" w:rsidRPr="00591EBC" w:rsidDel="00FB3937">
            <w:delText xml:space="preserve">. </w:delText>
          </w:r>
        </w:del>
      </w:ins>
    </w:p>
    <w:p w14:paraId="3BB4368C" w14:textId="77777777" w:rsidR="00954AE0" w:rsidDel="00FB3937" w:rsidRDefault="00954AE0">
      <w:pPr>
        <w:pStyle w:val="TextodoTrabalho"/>
        <w:ind w:firstLine="0"/>
        <w:rPr>
          <w:ins w:id="2400" w:author="Elias De Moraes Fernandes" w:date="2016-10-30T02:24:00Z"/>
          <w:del w:id="2401" w:author="Elias De Moraes Fernandes" w:date="2016-10-30T12:58:00Z"/>
        </w:rPr>
      </w:pPr>
      <w:ins w:id="2402" w:author="Elias De Moraes Fernandes" w:date="2016-10-30T02:24:00Z">
        <w:del w:id="2403" w:author="Elias De Moraes Fernandes" w:date="2016-10-30T12:58:00Z">
          <w:r w:rsidDel="00FB3937">
            <w:tab/>
            <w:delText>Para coletar um item, é preciso tocar em cima do item até retirar toda energia contida na barra que fica na parte superior do item. Essa barra indica também se o item pode ser coletado ou não: se for verde ou amarelo, o jogador pode coletar sem perder pontos, caso contrário, perderá pontos. A implementação dessa característica atende a afirmação de Steuer, citada no tópico 3.1  – Serious Games para interagir e envolver.</w:delText>
          </w:r>
        </w:del>
      </w:ins>
    </w:p>
    <w:p w14:paraId="4626F286" w14:textId="2EEF2D97" w:rsidR="00C75716" w:rsidRDefault="00BE2434">
      <w:pPr>
        <w:pStyle w:val="TextodoTrabalho"/>
        <w:ind w:firstLine="0"/>
        <w:pPrChange w:id="2404" w:author="Elias De Moraes Fernandes" w:date="2016-10-30T13:26:00Z">
          <w:pPr>
            <w:pStyle w:val="Introdespacamento"/>
          </w:pPr>
        </w:pPrChange>
      </w:pPr>
      <w:del w:id="2405" w:author="Elias De Moraes Fernandes" w:date="2016-10-30T12:58:00Z">
        <w:r w:rsidRPr="000B344A" w:rsidDel="00FB3937">
          <w:delText xml:space="preserve">Figura </w:delText>
        </w:r>
        <w:r w:rsidRPr="00712BD0" w:rsidDel="00FB3937">
          <w:rPr>
            <w:noProof/>
          </w:rPr>
          <w:delText>19</w:delText>
        </w:r>
      </w:del>
      <w:del w:id="2406" w:author="Elias De Moraes Fernandes" w:date="2016-10-30T13:26:00Z">
        <w:r w:rsidDel="00411BBA">
          <w:fldChar w:fldCharType="end"/>
        </w:r>
      </w:del>
      <w:r>
        <w:t xml:space="preserve"> </w:t>
      </w:r>
      <w:proofErr w:type="gramStart"/>
      <w:r>
        <w:t>o</w:t>
      </w:r>
      <w:proofErr w:type="gramEnd"/>
      <w:r>
        <w:t xml:space="preserve"> </w:t>
      </w:r>
      <w:r w:rsidRPr="5816E76D">
        <w:rPr>
          <w:i/>
          <w:iCs/>
        </w:rPr>
        <w:t>Splashscreen</w:t>
      </w:r>
      <w:r>
        <w:t xml:space="preserve"> do jogo </w:t>
      </w:r>
      <w:r w:rsidR="00C866B5">
        <w:t xml:space="preserve">com </w:t>
      </w:r>
      <w:r w:rsidR="00D24B61">
        <w:t>uma pequena animação</w:t>
      </w:r>
      <w:r w:rsidR="00236C5C" w:rsidRPr="5816E76D">
        <w:t xml:space="preserve"> </w:t>
      </w:r>
      <w:r w:rsidR="00C866B5">
        <w:t xml:space="preserve">e um </w:t>
      </w:r>
      <w:r w:rsidR="00236C5C">
        <w:t>apelo</w:t>
      </w:r>
      <w:r w:rsidR="00C866B5">
        <w:t xml:space="preserve"> textual</w:t>
      </w:r>
      <w:r w:rsidR="00236C5C">
        <w:t xml:space="preserve"> para o jogador</w:t>
      </w:r>
      <w:r w:rsidR="004761BE">
        <w:t xml:space="preserve"> sobre </w:t>
      </w:r>
      <w:r w:rsidR="00DD58C5">
        <w:t>d</w:t>
      </w:r>
      <w:r w:rsidR="004761BE">
        <w:t xml:space="preserve">o que será </w:t>
      </w:r>
      <w:r w:rsidR="00DD58C5">
        <w:t xml:space="preserve">tratado </w:t>
      </w:r>
      <w:r w:rsidR="004761BE">
        <w:t>o jogo</w:t>
      </w:r>
      <w:r w:rsidRPr="5816E76D">
        <w:t>.</w:t>
      </w:r>
    </w:p>
    <w:p w14:paraId="554195EB" w14:textId="5F32D119" w:rsidR="00BE2434" w:rsidRDefault="00C75716" w:rsidP="001A4704">
      <w:pPr>
        <w:pStyle w:val="Introdespacamento"/>
        <w:ind w:firstLine="0"/>
        <w:jc w:val="center"/>
      </w:pPr>
      <w:r w:rsidRPr="00C62A1B">
        <w:rPr>
          <w:noProof/>
          <w:lang w:val="en-US"/>
        </w:rPr>
        <w:drawing>
          <wp:inline distT="0" distB="0" distL="0" distR="0" wp14:anchorId="7D5B29B5" wp14:editId="3660F24A">
            <wp:extent cx="5042423" cy="2714567"/>
            <wp:effectExtent l="0" t="0" r="0" b="3810"/>
            <wp:docPr id="1" name="Picture 1" descr="/Users/Elias/Downloads/NONDA SEMINARIO/Apresentacao Nonda/Telas/splash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Elias/Downloads/NONDA SEMINARIO/Apresentacao Nonda/Telas/splashscreen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423" cy="2714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5D308" w14:textId="794BD0EB" w:rsidR="00BE2434" w:rsidRDefault="00BE2434" w:rsidP="00F506DA">
      <w:pPr>
        <w:pStyle w:val="Caption"/>
      </w:pPr>
      <w:bookmarkStart w:id="2407" w:name="_Ref465597340"/>
      <w:bookmarkStart w:id="2408" w:name="_Toc465799897"/>
      <w:r w:rsidRPr="000B344A">
        <w:t xml:space="preserve">Figura  </w:t>
      </w:r>
      <w:r w:rsidR="000A6117" w:rsidRPr="5816E76D">
        <w:fldChar w:fldCharType="begin"/>
      </w:r>
      <w:r w:rsidR="000A6117">
        <w:instrText xml:space="preserve"> SEQ Figura_ \* ARABIC </w:instrText>
      </w:r>
      <w:r w:rsidR="000A6117" w:rsidRPr="5816E76D">
        <w:fldChar w:fldCharType="separate"/>
      </w:r>
      <w:r w:rsidR="00742232">
        <w:rPr>
          <w:noProof/>
        </w:rPr>
        <w:t>19</w:t>
      </w:r>
      <w:r w:rsidR="000A6117" w:rsidRPr="5816E76D">
        <w:rPr>
          <w:rPrChange w:id="2409" w:author="Convidado" w:date="2016-11-01T09:16:00Z">
            <w:rPr>
              <w:noProof/>
            </w:rPr>
          </w:rPrChange>
        </w:rPr>
        <w:fldChar w:fldCharType="end"/>
      </w:r>
      <w:bookmarkEnd w:id="2407"/>
      <w:r w:rsidRPr="00712BD0">
        <w:t xml:space="preserve"> – Tela </w:t>
      </w:r>
      <w:r w:rsidRPr="00712BD0">
        <w:softHyphen/>
        <w:t>Splashscreen</w:t>
      </w:r>
      <w:bookmarkEnd w:id="2408"/>
    </w:p>
    <w:p w14:paraId="5CA8D61F" w14:textId="0F594520" w:rsidR="000B344A" w:rsidRDefault="000B344A" w:rsidP="00F009DF">
      <w:pPr>
        <w:pStyle w:val="Introdespacamento"/>
      </w:pPr>
      <w:r>
        <w:t xml:space="preserve"> </w:t>
      </w:r>
    </w:p>
    <w:p w14:paraId="7F26B9EC" w14:textId="060A3DD7" w:rsidR="009577D1" w:rsidRDefault="000C02D4">
      <w:pPr>
        <w:pStyle w:val="Introdespacamento"/>
        <w:ind w:firstLine="0"/>
        <w:pPrChange w:id="2410" w:author="Elias De Moraes Fernandes" w:date="2016-10-30T02:01:00Z">
          <w:pPr>
            <w:pStyle w:val="Introdespacamento"/>
          </w:pPr>
        </w:pPrChange>
      </w:pPr>
      <w:ins w:id="2411" w:author="Elias De Moraes Fernandes" w:date="2016-10-30T02:01:00Z">
        <w:r>
          <w:tab/>
        </w:r>
      </w:ins>
      <w:r w:rsidR="00C21E9D">
        <w:t>Na</w:t>
      </w:r>
      <w:r w:rsidR="00BE2434">
        <w:t xml:space="preserve"> tela principal do jogo,</w:t>
      </w:r>
      <w:r w:rsidR="0073584F" w:rsidRPr="5816E76D">
        <w:t xml:space="preserve"> </w:t>
      </w:r>
      <w:r w:rsidR="009577D1" w:rsidRPr="5816E76D">
        <w:t>(</w:t>
      </w:r>
      <w:r w:rsidR="009577D1">
        <w:fldChar w:fldCharType="begin"/>
      </w:r>
      <w:r w:rsidR="009577D1">
        <w:instrText xml:space="preserve"> REF _Ref464677438 \h </w:instrText>
      </w:r>
      <w:r w:rsidR="009577D1">
        <w:fldChar w:fldCharType="separate"/>
      </w:r>
      <w:ins w:id="2412" w:author="Elias De Moraes Fernandes" w:date="2016-11-02T21:28:00Z">
        <w:r w:rsidR="00742232">
          <w:t xml:space="preserve">Figura  </w:t>
        </w:r>
        <w:r w:rsidR="00742232">
          <w:rPr>
            <w:noProof/>
          </w:rPr>
          <w:t>20</w:t>
        </w:r>
      </w:ins>
      <w:ins w:id="2413" w:author="Elias De Moraes Fernandes" w:date="2016-11-02T01:26:00Z">
        <w:del w:id="2414" w:author="Elias De Moraes Fernandes" w:date="2016-11-02T21:23:00Z">
          <w:r w:rsidR="00820B39" w:rsidDel="00F506DA">
            <w:delText xml:space="preserve">Figura  </w:delText>
          </w:r>
          <w:r w:rsidR="00820B39" w:rsidDel="00F506DA">
            <w:rPr>
              <w:noProof/>
            </w:rPr>
            <w:delText>20</w:delText>
          </w:r>
        </w:del>
      </w:ins>
      <w:ins w:id="2415" w:author="Elias De Moraes Fernandes" w:date="2016-10-30T13:19:00Z">
        <w:del w:id="2416" w:author="Elias De Moraes Fernandes" w:date="2016-11-02T21:23:00Z">
          <w:r w:rsidR="00D061FC" w:rsidDel="00F506DA">
            <w:delText xml:space="preserve">Figura  </w:delText>
          </w:r>
          <w:r w:rsidR="00D061FC" w:rsidDel="00F506DA">
            <w:rPr>
              <w:noProof/>
            </w:rPr>
            <w:delText>20</w:delText>
          </w:r>
        </w:del>
      </w:ins>
      <w:ins w:id="2417" w:author="Elias De Moraes Fernandes" w:date="2016-10-30T02:24:00Z">
        <w:del w:id="2418" w:author="Elias De Moraes Fernandes" w:date="2016-11-02T21:23:00Z">
          <w:r w:rsidR="00954AE0" w:rsidDel="00F506DA">
            <w:delText xml:space="preserve">Figura  </w:delText>
          </w:r>
          <w:r w:rsidR="00954AE0" w:rsidDel="00F506DA">
            <w:rPr>
              <w:noProof/>
            </w:rPr>
            <w:delText>20</w:delText>
          </w:r>
        </w:del>
      </w:ins>
      <w:del w:id="2419" w:author="Elias De Moraes Fernandes" w:date="2016-11-02T21:23:00Z">
        <w:r w:rsidR="009577D1" w:rsidDel="00F506DA">
          <w:delText xml:space="preserve">Figura </w:delText>
        </w:r>
        <w:r w:rsidR="009577D1" w:rsidDel="00F506DA">
          <w:rPr>
            <w:noProof/>
          </w:rPr>
          <w:delText>20</w:delText>
        </w:r>
      </w:del>
      <w:r w:rsidR="009577D1">
        <w:fldChar w:fldCharType="end"/>
      </w:r>
      <w:r w:rsidR="009577D1">
        <w:t>) é</w:t>
      </w:r>
      <w:r w:rsidR="00A1076B" w:rsidRPr="5816E76D">
        <w:t xml:space="preserve"> </w:t>
      </w:r>
      <w:r w:rsidR="00C21E9D">
        <w:t xml:space="preserve">possível </w:t>
      </w:r>
      <w:r w:rsidR="00BE2434">
        <w:t>escolher entre resp</w:t>
      </w:r>
      <w:r w:rsidR="00C21E9D">
        <w:t>onder</w:t>
      </w:r>
      <w:r w:rsidR="00BE2434" w:rsidRPr="5816E76D">
        <w:t xml:space="preserve"> </w:t>
      </w:r>
      <w:r w:rsidR="00DA5A09">
        <w:t>Quiz (ícone com símbolo de interrogação)</w:t>
      </w:r>
      <w:r w:rsidR="00C21E9D">
        <w:t xml:space="preserve"> ou </w:t>
      </w:r>
      <w:r w:rsidR="009C4E0E">
        <w:t>J</w:t>
      </w:r>
      <w:r w:rsidR="00C21E9D">
        <w:t>ogar</w:t>
      </w:r>
      <w:r w:rsidR="00DA5A09">
        <w:t xml:space="preserve"> (símbolo representado por um triângulo) </w:t>
      </w:r>
      <w:r w:rsidR="00C21E9D" w:rsidRPr="5816E76D">
        <w:t>.</w:t>
      </w:r>
      <w:r w:rsidR="00BE2434" w:rsidRPr="5816E76D">
        <w:t xml:space="preserve"> </w:t>
      </w:r>
      <w:r w:rsidR="00E73C31">
        <w:t>O</w:t>
      </w:r>
      <w:r w:rsidR="00BE2434">
        <w:t xml:space="preserve"> botão </w:t>
      </w:r>
      <w:r w:rsidR="00E73C31">
        <w:t>Configurações, representado pelo símbolo da engrenagem, mostra</w:t>
      </w:r>
      <w:r w:rsidR="00BE2434">
        <w:t xml:space="preserve"> informações dos criadores do projeto</w:t>
      </w:r>
      <w:r w:rsidR="00C21E9D" w:rsidRPr="5816E76D">
        <w:t>.</w:t>
      </w:r>
      <w:r w:rsidR="00E73C31">
        <w:t xml:space="preserve"> O botão menor </w:t>
      </w:r>
      <w:r w:rsidR="0055249C">
        <w:t>(representado pela letra xis), sai do jogo.</w:t>
      </w:r>
      <w:r w:rsidR="00C21E9D" w:rsidRPr="5816E76D">
        <w:t xml:space="preserve"> </w:t>
      </w:r>
    </w:p>
    <w:p w14:paraId="3B225E12" w14:textId="4C11C009" w:rsidR="009577D1" w:rsidRDefault="00DA5A09" w:rsidP="001A4704">
      <w:pPr>
        <w:pStyle w:val="Introdespacamento"/>
        <w:tabs>
          <w:tab w:val="left" w:pos="0"/>
        </w:tabs>
        <w:ind w:firstLine="0"/>
        <w:jc w:val="center"/>
      </w:pPr>
      <w:r w:rsidRPr="00C62A1B">
        <w:rPr>
          <w:noProof/>
          <w:lang w:val="en-US"/>
        </w:rPr>
        <w:drawing>
          <wp:inline distT="0" distB="0" distL="0" distR="0" wp14:anchorId="5585BB18" wp14:editId="7B3CF119">
            <wp:extent cx="5028889" cy="2763058"/>
            <wp:effectExtent l="0" t="0" r="635" b="5715"/>
            <wp:docPr id="7" name="Picture 7" descr="/Users/Elias/Downloads/NONDA SEMINARIO/Apresentacao Nonda/Telas/tela_menu_inici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/Users/Elias/Downloads/NONDA SEMINARIO/Apresentacao Nonda/Telas/tela_menu_inicial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506" cy="2787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F0AA1" w14:textId="2A1E8FB0" w:rsidR="009577D1" w:rsidRDefault="009577D1" w:rsidP="00F506DA">
      <w:pPr>
        <w:pStyle w:val="Caption"/>
      </w:pPr>
      <w:bookmarkStart w:id="2420" w:name="_Ref464677438"/>
      <w:bookmarkStart w:id="2421" w:name="_Ref464677366"/>
      <w:bookmarkStart w:id="2422" w:name="_Toc465799898"/>
      <w:r>
        <w:t xml:space="preserve">Figura  </w:t>
      </w:r>
      <w:r w:rsidR="000A6117" w:rsidRPr="70F400AA">
        <w:fldChar w:fldCharType="begin"/>
      </w:r>
      <w:r w:rsidR="000A6117">
        <w:instrText xml:space="preserve"> SEQ Figura_ \* ARABIC </w:instrText>
      </w:r>
      <w:r w:rsidR="000A6117" w:rsidRPr="70F400AA">
        <w:fldChar w:fldCharType="separate"/>
      </w:r>
      <w:r w:rsidR="00742232">
        <w:rPr>
          <w:noProof/>
        </w:rPr>
        <w:t>20</w:t>
      </w:r>
      <w:r w:rsidR="000A6117" w:rsidRPr="70F400AA">
        <w:rPr>
          <w:rPrChange w:id="2423" w:author="Convidado" w:date="2016-11-01T09:09:00Z">
            <w:rPr>
              <w:noProof/>
            </w:rPr>
          </w:rPrChange>
        </w:rPr>
        <w:fldChar w:fldCharType="end"/>
      </w:r>
      <w:bookmarkEnd w:id="2420"/>
      <w:r>
        <w:t xml:space="preserve"> - Tela Principal: Menu do Jogo</w:t>
      </w:r>
      <w:bookmarkEnd w:id="2421"/>
      <w:bookmarkEnd w:id="2422"/>
    </w:p>
    <w:p w14:paraId="51AED4B1" w14:textId="77777777" w:rsidR="009577D1" w:rsidRPr="009577D1" w:rsidRDefault="009577D1" w:rsidP="007D0776"/>
    <w:p w14:paraId="0FC75EDA" w14:textId="7E27606A" w:rsidR="00C21E9D" w:rsidRDefault="000C02D4">
      <w:pPr>
        <w:pStyle w:val="Introdespacamento"/>
        <w:ind w:firstLine="0"/>
        <w:pPrChange w:id="2424" w:author="Elias De Moraes Fernandes" w:date="2016-10-30T02:01:00Z">
          <w:pPr>
            <w:pStyle w:val="Introdespacamento"/>
          </w:pPr>
        </w:pPrChange>
      </w:pPr>
      <w:ins w:id="2425" w:author="Elias De Moraes Fernandes" w:date="2016-10-30T02:01:00Z">
        <w:r>
          <w:tab/>
        </w:r>
      </w:ins>
      <w:r w:rsidR="00C21E9D">
        <w:t>Primeiro, na tela do Quiz</w:t>
      </w:r>
      <w:r w:rsidR="00C21E9D" w:rsidRPr="5816E76D">
        <w:t xml:space="preserve"> (</w:t>
      </w:r>
      <w:r w:rsidR="00C21E9D">
        <w:fldChar w:fldCharType="begin"/>
      </w:r>
      <w:r w:rsidR="00C21E9D">
        <w:instrText xml:space="preserve"> REF _Ref464515384 \h </w:instrText>
      </w:r>
      <w:r w:rsidR="00C21E9D">
        <w:fldChar w:fldCharType="separate"/>
      </w:r>
      <w:ins w:id="2426" w:author="Elias De Moraes Fernandes" w:date="2016-11-02T21:28:00Z">
        <w:r w:rsidR="00742232">
          <w:t xml:space="preserve">Figura  </w:t>
        </w:r>
        <w:r w:rsidR="00742232">
          <w:rPr>
            <w:noProof/>
          </w:rPr>
          <w:t>21</w:t>
        </w:r>
      </w:ins>
      <w:ins w:id="2427" w:author="Elias De Moraes Fernandes" w:date="2016-11-02T01:26:00Z">
        <w:del w:id="2428" w:author="Elias De Moraes Fernandes" w:date="2016-11-02T21:23:00Z">
          <w:r w:rsidR="00820B39" w:rsidDel="00F506DA">
            <w:delText>Figura</w:delText>
          </w:r>
        </w:del>
        <w:del w:id="2429" w:author="Elias De Moraes Fernandes" w:date="2016-11-02T21:12:00Z">
          <w:r w:rsidR="00820B39" w:rsidDel="003D017E">
            <w:delText xml:space="preserve">  </w:delText>
          </w:r>
        </w:del>
        <w:del w:id="2430" w:author="Elias De Moraes Fernandes" w:date="2016-11-02T21:23:00Z">
          <w:r w:rsidR="00820B39" w:rsidDel="00F506DA">
            <w:rPr>
              <w:noProof/>
            </w:rPr>
            <w:delText>21</w:delText>
          </w:r>
        </w:del>
      </w:ins>
      <w:ins w:id="2431" w:author="Elias De Moraes Fernandes" w:date="2016-10-30T13:19:00Z">
        <w:del w:id="2432" w:author="Elias De Moraes Fernandes" w:date="2016-11-02T21:23:00Z">
          <w:r w:rsidR="00D061FC" w:rsidDel="00F506DA">
            <w:delText xml:space="preserve">Figura  </w:delText>
          </w:r>
          <w:r w:rsidR="00D061FC" w:rsidDel="00F506DA">
            <w:rPr>
              <w:noProof/>
            </w:rPr>
            <w:delText>21</w:delText>
          </w:r>
        </w:del>
      </w:ins>
      <w:ins w:id="2433" w:author="Elias De Moraes Fernandes" w:date="2016-10-30T02:24:00Z">
        <w:del w:id="2434" w:author="Elias De Moraes Fernandes" w:date="2016-11-02T21:23:00Z">
          <w:r w:rsidR="00954AE0" w:rsidDel="00F506DA">
            <w:delText xml:space="preserve">Figura  </w:delText>
          </w:r>
          <w:r w:rsidR="00954AE0" w:rsidDel="00F506DA">
            <w:rPr>
              <w:noProof/>
            </w:rPr>
            <w:delText>21</w:delText>
          </w:r>
        </w:del>
      </w:ins>
      <w:del w:id="2435" w:author="Elias De Moraes Fernandes" w:date="2016-11-02T21:23:00Z">
        <w:r w:rsidR="001A6604" w:rsidDel="00F506DA">
          <w:delText xml:space="preserve">Figura </w:delText>
        </w:r>
        <w:r w:rsidR="009577D1" w:rsidDel="00F506DA">
          <w:rPr>
            <w:noProof/>
          </w:rPr>
          <w:delText>21</w:delText>
        </w:r>
      </w:del>
      <w:r w:rsidR="00C21E9D">
        <w:fldChar w:fldCharType="end"/>
      </w:r>
      <w:r w:rsidR="00C21E9D">
        <w:t xml:space="preserve">), aparecem perguntas sobre aulas de Vermicompostagem como forma de fixar conteúdo. Essa tela possui 2 botões de interação: </w:t>
      </w:r>
      <w:r w:rsidR="002965ED" w:rsidRPr="5816E76D">
        <w:t>"</w:t>
      </w:r>
      <w:r w:rsidR="00C21E9D">
        <w:t>Correto</w:t>
      </w:r>
      <w:r w:rsidR="002965ED" w:rsidRPr="5816E76D">
        <w:t xml:space="preserve">" </w:t>
      </w:r>
      <w:r w:rsidR="00C21E9D">
        <w:t xml:space="preserve">e </w:t>
      </w:r>
      <w:r w:rsidR="002965ED" w:rsidRPr="5816E76D">
        <w:t>"</w:t>
      </w:r>
      <w:r w:rsidR="00C21E9D">
        <w:t>Errado</w:t>
      </w:r>
      <w:r w:rsidR="002965ED" w:rsidRPr="5816E76D">
        <w:t>"</w:t>
      </w:r>
      <w:r w:rsidR="00C21E9D">
        <w:t xml:space="preserve">. Através desses botões é gerado uma pontuação baseado no conhecimento do jogador. Há também um terceiro botão que reseta o </w:t>
      </w:r>
      <w:r w:rsidR="00B93475">
        <w:t xml:space="preserve">a </w:t>
      </w:r>
      <w:r w:rsidR="004C49B1">
        <w:t>m</w:t>
      </w:r>
      <w:r w:rsidR="00B93475">
        <w:t>aior pontuação</w:t>
      </w:r>
      <w:r w:rsidR="004C49B1" w:rsidRPr="5816E76D">
        <w:t xml:space="preserve"> </w:t>
      </w:r>
      <w:r w:rsidR="00C21E9D">
        <w:t>caso tenha competição entre alunos para quem acertar mais perguntas. São 40 perguntas sortead</w:t>
      </w:r>
      <w:r w:rsidR="00B007D9">
        <w:t>a</w:t>
      </w:r>
      <w:r w:rsidR="00C21E9D">
        <w:t xml:space="preserve">s aleatoriamente. </w:t>
      </w:r>
    </w:p>
    <w:p w14:paraId="6973FA5D" w14:textId="7794AC60" w:rsidR="00C21E9D" w:rsidRDefault="008C1D9A" w:rsidP="00BA359C">
      <w:pPr>
        <w:pStyle w:val="Introdespacamento"/>
        <w:ind w:firstLine="0"/>
        <w:jc w:val="center"/>
      </w:pPr>
      <w:r w:rsidRPr="008F0A37">
        <w:rPr>
          <w:noProof/>
          <w:lang w:val="en-US"/>
        </w:rPr>
        <w:drawing>
          <wp:inline distT="0" distB="0" distL="0" distR="0" wp14:anchorId="37593DA2" wp14:editId="331213D2">
            <wp:extent cx="4990532" cy="2809240"/>
            <wp:effectExtent l="0" t="0" r="0" b="10160"/>
            <wp:docPr id="3" name="Picture 3" descr="/Users/Elias/Downloads/NONDA SEMINARIO/Apresentacao Nonda/Telas/tela_qui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Elias/Downloads/NONDA SEMINARIO/Apresentacao Nonda/Telas/tela_quiz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508" cy="2832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960EC" w14:textId="28A4E066" w:rsidR="00C21E9D" w:rsidRDefault="00C21E9D" w:rsidP="00F506DA">
      <w:pPr>
        <w:pStyle w:val="Caption"/>
      </w:pPr>
      <w:bookmarkStart w:id="2436" w:name="_Ref464515384"/>
      <w:bookmarkStart w:id="2437" w:name="_Toc465799899"/>
      <w:r>
        <w:t xml:space="preserve">Figura  </w:t>
      </w:r>
      <w:r w:rsidR="000A6117" w:rsidRPr="5816E76D">
        <w:fldChar w:fldCharType="begin"/>
      </w:r>
      <w:r w:rsidR="000A6117">
        <w:instrText xml:space="preserve"> SEQ Figura_ \* ARABIC </w:instrText>
      </w:r>
      <w:r w:rsidR="000A6117" w:rsidRPr="5816E76D">
        <w:fldChar w:fldCharType="separate"/>
      </w:r>
      <w:r w:rsidR="00742232">
        <w:rPr>
          <w:noProof/>
        </w:rPr>
        <w:t>21</w:t>
      </w:r>
      <w:r w:rsidR="000A6117" w:rsidRPr="5816E76D">
        <w:rPr>
          <w:rPrChange w:id="2438" w:author="Convidado" w:date="2016-11-01T09:16:00Z">
            <w:rPr>
              <w:noProof/>
            </w:rPr>
          </w:rPrChange>
        </w:rPr>
        <w:fldChar w:fldCharType="end"/>
      </w:r>
      <w:bookmarkEnd w:id="2436"/>
      <w:r>
        <w:t xml:space="preserve"> – Tela do </w:t>
      </w:r>
      <w:r>
        <w:softHyphen/>
        <w:t>Quiz</w:t>
      </w:r>
      <w:bookmarkEnd w:id="2437"/>
    </w:p>
    <w:p w14:paraId="1B71CD7F" w14:textId="77777777" w:rsidR="000B344A" w:rsidRDefault="000B344A" w:rsidP="007D0776">
      <w:pPr>
        <w:pStyle w:val="TextodoTrabalho"/>
        <w:jc w:val="left"/>
      </w:pPr>
    </w:p>
    <w:p w14:paraId="76CD18BD" w14:textId="5532D35F" w:rsidR="00003FBC" w:rsidRDefault="000C02D4">
      <w:pPr>
        <w:pStyle w:val="TextodoTrabalho"/>
        <w:ind w:firstLine="0"/>
        <w:pPrChange w:id="2439" w:author="Elias De Moraes Fernandes" w:date="2016-10-30T02:01:00Z">
          <w:pPr>
            <w:pStyle w:val="TextodoTrabalho"/>
          </w:pPr>
        </w:pPrChange>
      </w:pPr>
      <w:bookmarkStart w:id="2440" w:name="_Ref464511684"/>
      <w:ins w:id="2441" w:author="Elias De Moraes Fernandes" w:date="2016-10-30T02:01:00Z">
        <w:r>
          <w:tab/>
        </w:r>
      </w:ins>
      <w:r w:rsidR="00DD62F8">
        <w:t>O</w:t>
      </w:r>
      <w:r w:rsidR="00A455AE">
        <w:t xml:space="preserve"> jogo</w:t>
      </w:r>
      <w:r w:rsidR="00DD62F8" w:rsidRPr="5816E76D">
        <w:t xml:space="preserve"> </w:t>
      </w:r>
      <w:r w:rsidR="00DD62F8">
        <w:t>Nonda</w:t>
      </w:r>
      <w:r w:rsidR="005E5C5A" w:rsidRPr="002965ED">
        <w:t xml:space="preserve"> desafia</w:t>
      </w:r>
      <w:r w:rsidR="0073584F" w:rsidRPr="002965ED">
        <w:t xml:space="preserve"> o jogador</w:t>
      </w:r>
      <w:r w:rsidR="00DD62F8">
        <w:t xml:space="preserve"> a</w:t>
      </w:r>
      <w:r w:rsidR="0073584F" w:rsidRPr="5816E76D">
        <w:t xml:space="preserve"> </w:t>
      </w:r>
      <w:r w:rsidR="00DD62F8">
        <w:t>conseguir</w:t>
      </w:r>
      <w:r w:rsidR="0073584F" w:rsidRPr="002965ED">
        <w:t xml:space="preserve"> mais pontos em menos tempo, coletando o má</w:t>
      </w:r>
      <w:r w:rsidR="0073584F" w:rsidRPr="00B93475">
        <w:t>ximo de itens saudáveis</w:t>
      </w:r>
      <w:r w:rsidR="00DD62F8">
        <w:t xml:space="preserve"> ao longo de 10 fases com o</w:t>
      </w:r>
      <w:r w:rsidR="00DD62F8" w:rsidRPr="5816E76D">
        <w:t xml:space="preserve"> </w:t>
      </w:r>
      <w:r w:rsidR="00DD62F8">
        <w:t>nível de dificuldade aumentando a cada fase</w:t>
      </w:r>
      <w:r w:rsidR="0073584F" w:rsidRPr="00B93475">
        <w:t>. Como descreve o GDD</w:t>
      </w:r>
      <w:r w:rsidR="005E5C5A" w:rsidRPr="5816E76D">
        <w:t xml:space="preserve">, </w:t>
      </w:r>
      <w:r w:rsidR="003C62F2" w:rsidRPr="00B93475">
        <w:t>o jogador pode passar de fase de duas formas: coletar o mí</w:t>
      </w:r>
      <w:r w:rsidR="003C62F2" w:rsidRPr="00A455AE">
        <w:t>nimo de pontos e se aproximar da estrela que aparece no fim da fase ou esperar o tempo acabar coletando o máximo de pontos possíveis.</w:t>
      </w:r>
      <w:r w:rsidR="00D03649" w:rsidRPr="5816E76D">
        <w:t xml:space="preserve"> </w:t>
      </w:r>
      <w:r w:rsidR="002E722A">
        <w:t>Na</w:t>
      </w:r>
      <w:r w:rsidR="00D03649" w:rsidRPr="5816E76D">
        <w:t xml:space="preserve"> </w:t>
      </w:r>
      <w:r w:rsidR="00C67556">
        <w:fldChar w:fldCharType="begin"/>
      </w:r>
      <w:r w:rsidR="00C67556">
        <w:instrText xml:space="preserve"> REF _Ref464760470 \h </w:instrText>
      </w:r>
      <w:r w:rsidR="00C67556">
        <w:fldChar w:fldCharType="separate"/>
      </w:r>
      <w:ins w:id="2442" w:author="Elias De Moraes Fernandes" w:date="2016-11-02T21:28:00Z">
        <w:r w:rsidR="00742232" w:rsidRPr="003D017E">
          <w:t xml:space="preserve">Figura  </w:t>
        </w:r>
        <w:r w:rsidR="00742232">
          <w:rPr>
            <w:noProof/>
          </w:rPr>
          <w:t>22</w:t>
        </w:r>
      </w:ins>
      <w:ins w:id="2443" w:author="Elias De Moraes Fernandes" w:date="2016-11-02T01:26:00Z">
        <w:del w:id="2444" w:author="Elias De Moraes Fernandes" w:date="2016-11-02T21:23:00Z">
          <w:r w:rsidR="00820B39" w:rsidDel="00F506DA">
            <w:delText xml:space="preserve">Figura  </w:delText>
          </w:r>
          <w:r w:rsidR="00820B39" w:rsidDel="00F506DA">
            <w:rPr>
              <w:noProof/>
            </w:rPr>
            <w:delText>22</w:delText>
          </w:r>
        </w:del>
      </w:ins>
      <w:ins w:id="2445" w:author="Elias De Moraes Fernandes" w:date="2016-10-30T13:19:00Z">
        <w:del w:id="2446" w:author="Elias De Moraes Fernandes" w:date="2016-11-02T21:23:00Z">
          <w:r w:rsidR="00D061FC" w:rsidDel="00F506DA">
            <w:delText xml:space="preserve">Figura  </w:delText>
          </w:r>
          <w:r w:rsidR="00D061FC" w:rsidDel="00F506DA">
            <w:rPr>
              <w:noProof/>
            </w:rPr>
            <w:delText>22</w:delText>
          </w:r>
        </w:del>
      </w:ins>
      <w:ins w:id="2447" w:author="Elias De Moraes Fernandes" w:date="2016-10-30T02:24:00Z">
        <w:del w:id="2448" w:author="Elias De Moraes Fernandes" w:date="2016-11-02T21:23:00Z">
          <w:r w:rsidR="00954AE0" w:rsidDel="00F506DA">
            <w:delText xml:space="preserve">Figura  </w:delText>
          </w:r>
          <w:r w:rsidR="00954AE0" w:rsidDel="00F506DA">
            <w:rPr>
              <w:noProof/>
            </w:rPr>
            <w:delText>22</w:delText>
          </w:r>
        </w:del>
      </w:ins>
      <w:del w:id="2449" w:author="Elias De Moraes Fernandes" w:date="2016-11-02T21:23:00Z">
        <w:r w:rsidR="00C67556" w:rsidDel="00F506DA">
          <w:delText xml:space="preserve">Figura </w:delText>
        </w:r>
        <w:r w:rsidR="00C67556" w:rsidDel="00F506DA">
          <w:rPr>
            <w:noProof/>
          </w:rPr>
          <w:delText>22</w:delText>
        </w:r>
      </w:del>
      <w:r w:rsidR="00C67556">
        <w:fldChar w:fldCharType="end"/>
      </w:r>
      <w:r w:rsidR="00C67556" w:rsidRPr="5816E76D">
        <w:t xml:space="preserve"> </w:t>
      </w:r>
      <w:r w:rsidR="002E722A">
        <w:t xml:space="preserve">é </w:t>
      </w:r>
      <w:r w:rsidR="00D03649" w:rsidRPr="00A455AE">
        <w:t>mostra</w:t>
      </w:r>
      <w:r w:rsidR="002E722A">
        <w:t>do</w:t>
      </w:r>
      <w:r w:rsidR="00D03649" w:rsidRPr="00A455AE">
        <w:t xml:space="preserve"> o </w:t>
      </w:r>
      <w:r w:rsidR="00D03649" w:rsidRPr="5816E76D">
        <w:rPr>
          <w:i/>
          <w:iCs/>
        </w:rPr>
        <w:t>gameplay</w:t>
      </w:r>
      <w:r w:rsidR="00DB661D" w:rsidRPr="008C2DC0">
        <w:t xml:space="preserve"> do jogo que se passa em um ambiente </w:t>
      </w:r>
      <w:r w:rsidR="006232A7" w:rsidRPr="008C2DC0">
        <w:t>só</w:t>
      </w:r>
      <w:r w:rsidR="006232A7" w:rsidRPr="5816E76D">
        <w:t xml:space="preserve">, </w:t>
      </w:r>
      <w:r w:rsidR="00EB1ABB">
        <w:t xml:space="preserve">em </w:t>
      </w:r>
      <w:r w:rsidR="006232A7" w:rsidRPr="00A634DD">
        <w:t>uma vermicomposteira</w:t>
      </w:r>
      <w:r w:rsidR="00A743EC" w:rsidRPr="00A634DD">
        <w:t xml:space="preserve">. O jogo possui 5 itens para coletar; os </w:t>
      </w:r>
      <w:r w:rsidR="007B5147">
        <w:t>demais</w:t>
      </w:r>
      <w:r w:rsidR="00A743EC" w:rsidRPr="5816E76D">
        <w:t xml:space="preserve"> </w:t>
      </w:r>
      <w:r w:rsidR="009577D1" w:rsidRPr="003416B9">
        <w:t xml:space="preserve">itens que aparecem </w:t>
      </w:r>
      <w:r w:rsidR="00A743EC" w:rsidRPr="003416B9">
        <w:t>n</w:t>
      </w:r>
      <w:r w:rsidR="00A743EC" w:rsidRPr="00591EBC">
        <w:t>ão são saudáveis</w:t>
      </w:r>
      <w:r w:rsidR="007B5147">
        <w:t xml:space="preserve">, portanto o jogador deve </w:t>
      </w:r>
      <w:r w:rsidR="00A23B76">
        <w:t>evitá</w:t>
      </w:r>
      <w:r w:rsidR="007B5147">
        <w:t>-los</w:t>
      </w:r>
      <w:r w:rsidR="00A743EC" w:rsidRPr="5816E76D">
        <w:t xml:space="preserve">. </w:t>
      </w:r>
    </w:p>
    <w:p w14:paraId="7C7E8A81" w14:textId="048B9F27" w:rsidR="003416B9" w:rsidRDefault="000C02D4" w:rsidP="000F0692">
      <w:pPr>
        <w:pStyle w:val="TextodoTrabalho"/>
        <w:ind w:firstLine="0"/>
      </w:pPr>
      <w:ins w:id="2450" w:author="Elias De Moraes Fernandes" w:date="2016-10-30T02:01:00Z">
        <w:r>
          <w:tab/>
        </w:r>
      </w:ins>
      <w:r w:rsidR="00BB1AA0">
        <w:t xml:space="preserve">Para coletar um item, é preciso tocar em cima do item até retirar toda energia contida na barra </w:t>
      </w:r>
      <w:r w:rsidR="00937537">
        <w:t xml:space="preserve">que </w:t>
      </w:r>
      <w:r w:rsidR="001D16B4">
        <w:t xml:space="preserve">fica na parte </w:t>
      </w:r>
      <w:r w:rsidR="00BB1AA0">
        <w:t>superior</w:t>
      </w:r>
      <w:r w:rsidR="001D16B4">
        <w:t xml:space="preserve"> do item</w:t>
      </w:r>
      <w:r w:rsidR="00BB1AA0">
        <w:t xml:space="preserve">. Essa barra </w:t>
      </w:r>
      <w:r w:rsidR="001D16B4">
        <w:t xml:space="preserve">indica também se </w:t>
      </w:r>
      <w:r w:rsidR="00937537">
        <w:t>o</w:t>
      </w:r>
      <w:r w:rsidR="001D16B4">
        <w:t xml:space="preserve"> item pode ser coletado ou nã</w:t>
      </w:r>
      <w:r w:rsidR="00990A0B">
        <w:t>o: s</w:t>
      </w:r>
      <w:r w:rsidR="001D16B4">
        <w:t xml:space="preserve">e for verde ou amarelo, o jogador pode coletar sem perder pontos, caso contrário, perderá pontos. </w:t>
      </w:r>
      <w:r w:rsidR="00232A8D">
        <w:t>A</w:t>
      </w:r>
      <w:r w:rsidR="00874711" w:rsidRPr="5816E76D">
        <w:t xml:space="preserve"> </w:t>
      </w:r>
      <w:r w:rsidR="00232A8D">
        <w:t xml:space="preserve">implementação dessa característica atende a afirmação de Steuer, citada no </w:t>
      </w:r>
      <w:r w:rsidR="00A731C1">
        <w:t xml:space="preserve">tópico </w:t>
      </w:r>
      <w:r w:rsidR="00A731C1">
        <w:fldChar w:fldCharType="begin"/>
      </w:r>
      <w:r w:rsidR="00A731C1">
        <w:instrText xml:space="preserve"> REF _Ref465366151 \n \h </w:instrText>
      </w:r>
      <w:r w:rsidR="00A731C1">
        <w:fldChar w:fldCharType="separate"/>
      </w:r>
      <w:r w:rsidR="00742232">
        <w:t>3.1</w:t>
      </w:r>
      <w:r w:rsidR="00A731C1">
        <w:fldChar w:fldCharType="end"/>
      </w:r>
      <w:r w:rsidR="00A731C1" w:rsidRPr="5816E76D">
        <w:t xml:space="preserve"> </w:t>
      </w:r>
      <w:r w:rsidR="00BF7FC2" w:rsidRPr="5816E76D">
        <w:t xml:space="preserve"> –</w:t>
      </w:r>
      <w:r w:rsidR="00A731C1" w:rsidRPr="5816E76D">
        <w:t xml:space="preserve"> </w:t>
      </w:r>
      <w:r w:rsidR="00A731C1">
        <w:t>Serious Games para interagir e envolver.</w:t>
      </w:r>
    </w:p>
    <w:bookmarkEnd w:id="2440"/>
    <w:p w14:paraId="07734194" w14:textId="61679F90" w:rsidR="00153715" w:rsidRPr="00990A0B" w:rsidRDefault="00153715" w:rsidP="00990A0B">
      <w:pPr>
        <w:spacing w:after="200" w:line="276" w:lineRule="auto"/>
        <w:jc w:val="center"/>
        <w:rPr>
          <w:rFonts w:eastAsia="Times New Roman"/>
          <w:color w:val="000000"/>
          <w:lang w:val="pt-BR"/>
        </w:rPr>
      </w:pPr>
      <w:r w:rsidRPr="00591EBC">
        <w:br w:type="page"/>
      </w:r>
      <w:r w:rsidR="003416B9">
        <w:rPr>
          <w:noProof/>
        </w:rPr>
        <w:lastRenderedPageBreak/>
        <w:drawing>
          <wp:inline distT="0" distB="0" distL="0" distR="0" wp14:anchorId="4C575424" wp14:editId="02468033">
            <wp:extent cx="5049462" cy="2846771"/>
            <wp:effectExtent l="0" t="0" r="5715" b="0"/>
            <wp:docPr id="9" name="Picture 9" descr="/Users/Elias/Downloads/NONDA SEMINARIO/Apresentacao Nonda/Telas/tela_fas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Users/Elias/Downloads/NONDA SEMINARIO/Apresentacao Nonda/Telas/tela_fase_1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373" cy="2855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51479" w14:textId="13199D1D" w:rsidR="00591EBC" w:rsidRPr="003D017E" w:rsidRDefault="00C67556">
      <w:pPr>
        <w:pStyle w:val="Caption"/>
      </w:pPr>
      <w:bookmarkStart w:id="2451" w:name="_Ref464760470"/>
      <w:bookmarkStart w:id="2452" w:name="_Toc465799900"/>
      <w:r w:rsidRPr="003D017E">
        <w:t xml:space="preserve">Figura  </w:t>
      </w:r>
      <w:r w:rsidR="000A6117" w:rsidRPr="003D017E">
        <w:rPr>
          <w:rPrChange w:id="2453" w:author="Elias De Moraes Fernandes" w:date="2016-11-02T21:12:00Z">
            <w:rPr>
              <w:noProof/>
            </w:rPr>
          </w:rPrChange>
        </w:rPr>
        <w:fldChar w:fldCharType="begin"/>
      </w:r>
      <w:r w:rsidR="000A6117" w:rsidRPr="003D017E">
        <w:instrText xml:space="preserve"> SEQ Figura_ \* ARABIC </w:instrText>
      </w:r>
      <w:r w:rsidR="000A6117" w:rsidRPr="003D017E">
        <w:rPr>
          <w:rPrChange w:id="2454" w:author="Elias De Moraes Fernandes" w:date="2016-11-02T21:12:00Z">
            <w:rPr>
              <w:noProof/>
            </w:rPr>
          </w:rPrChange>
        </w:rPr>
        <w:fldChar w:fldCharType="separate"/>
      </w:r>
      <w:ins w:id="2455" w:author="Elias De Moraes Fernandes" w:date="2016-11-02T21:28:00Z">
        <w:r w:rsidR="00742232">
          <w:rPr>
            <w:noProof/>
          </w:rPr>
          <w:t>22</w:t>
        </w:r>
      </w:ins>
      <w:del w:id="2456" w:author="Elias De Moraes Fernandes" w:date="2016-11-02T21:23:00Z">
        <w:r w:rsidR="00820B39" w:rsidRPr="003D017E" w:rsidDel="00F506DA">
          <w:rPr>
            <w:noProof/>
          </w:rPr>
          <w:delText>22</w:delText>
        </w:r>
      </w:del>
      <w:r w:rsidR="000A6117" w:rsidRPr="003D017E">
        <w:rPr>
          <w:rPrChange w:id="2457" w:author="Elias De Moraes Fernandes" w:date="2016-11-02T21:12:00Z">
            <w:rPr>
              <w:noProof/>
            </w:rPr>
          </w:rPrChange>
        </w:rPr>
        <w:fldChar w:fldCharType="end"/>
      </w:r>
      <w:bookmarkEnd w:id="2451"/>
      <w:r w:rsidRPr="003D017E">
        <w:t xml:space="preserve"> - Gameplay do Jogo</w:t>
      </w:r>
      <w:bookmarkEnd w:id="2452"/>
    </w:p>
    <w:p w14:paraId="0503B38C" w14:textId="77777777" w:rsidR="008725D3" w:rsidRDefault="008725D3" w:rsidP="00AF4C88">
      <w:pPr>
        <w:pStyle w:val="TextodoTrabalho"/>
      </w:pPr>
    </w:p>
    <w:p w14:paraId="2243E047" w14:textId="704E3827" w:rsidR="005A07FA" w:rsidRDefault="008D4F39" w:rsidP="00AF4C88">
      <w:pPr>
        <w:pStyle w:val="TextodoTrabalho"/>
      </w:pPr>
      <w:r>
        <w:t>De acordo com a mecânica do jogo, cada fase poss</w:t>
      </w:r>
      <w:r w:rsidR="00806997">
        <w:t xml:space="preserve">ui um tempo diferente para acabar. Após o término, é mostrado o </w:t>
      </w:r>
      <w:r w:rsidR="00414D2B" w:rsidRPr="5816E76D">
        <w:rPr>
          <w:i/>
          <w:iCs/>
        </w:rPr>
        <w:t>Level Clear (também chamado de EndScreen)</w:t>
      </w:r>
      <w:r w:rsidR="00806997">
        <w:t xml:space="preserve">, ou a tela de aproveitamento da fase, mostrado na </w:t>
      </w:r>
      <w:r w:rsidR="00476B0F">
        <w:fldChar w:fldCharType="begin"/>
      </w:r>
      <w:r w:rsidR="00476B0F">
        <w:instrText xml:space="preserve"> REF _Ref465366250 \h </w:instrText>
      </w:r>
      <w:r w:rsidR="00476B0F">
        <w:fldChar w:fldCharType="separate"/>
      </w:r>
      <w:ins w:id="2458" w:author="Elias De Moraes Fernandes" w:date="2016-11-02T21:28:00Z">
        <w:r w:rsidR="00742232">
          <w:t xml:space="preserve">Figura  </w:t>
        </w:r>
        <w:r w:rsidR="00742232">
          <w:rPr>
            <w:noProof/>
          </w:rPr>
          <w:t>23</w:t>
        </w:r>
      </w:ins>
      <w:ins w:id="2459" w:author="Elias De Moraes Fernandes" w:date="2016-11-02T01:26:00Z">
        <w:del w:id="2460" w:author="Elias De Moraes Fernandes" w:date="2016-11-02T21:23:00Z">
          <w:r w:rsidR="00820B39" w:rsidDel="00F506DA">
            <w:delText xml:space="preserve">Figura  </w:delText>
          </w:r>
          <w:r w:rsidR="00820B39" w:rsidDel="00F506DA">
            <w:rPr>
              <w:noProof/>
            </w:rPr>
            <w:delText>23</w:delText>
          </w:r>
        </w:del>
      </w:ins>
      <w:del w:id="2461" w:author="Elias De Moraes Fernandes" w:date="2016-11-02T21:23:00Z">
        <w:r w:rsidR="00EE4A63" w:rsidDel="00F506DA">
          <w:delText xml:space="preserve">Figura  </w:delText>
        </w:r>
        <w:r w:rsidR="00EE4A63" w:rsidDel="00F506DA">
          <w:rPr>
            <w:noProof/>
          </w:rPr>
          <w:delText>23</w:delText>
        </w:r>
      </w:del>
      <w:r w:rsidR="00476B0F">
        <w:fldChar w:fldCharType="end"/>
      </w:r>
      <w:r w:rsidR="00806997">
        <w:t xml:space="preserve">. Essa tela consiste em mostrar ao jogador o rendimento em pontos e qual os próximos itens a serem coletados na fase seguinte. Caso o jogador não acumule os pontos suficientes, há duas opções: Reiniciar a fase ou sair para o menu principal.  </w:t>
      </w:r>
    </w:p>
    <w:p w14:paraId="285E292F" w14:textId="03CD2E47" w:rsidR="00627166" w:rsidRDefault="00440F6E" w:rsidP="00990A0B">
      <w:pPr>
        <w:pStyle w:val="TextodoTrabalho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65425F07" wp14:editId="02447D08">
            <wp:extent cx="5049462" cy="2843802"/>
            <wp:effectExtent l="0" t="0" r="5715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Elias/Downloads/NONDA SEMINARIO/Apresentacao Nonda/Telas/tela_fim_de_fase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462" cy="2843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6F847" w14:textId="1F5B360E" w:rsidR="00627166" w:rsidRPr="00627166" w:rsidRDefault="00597741" w:rsidP="00F506DA">
      <w:pPr>
        <w:pStyle w:val="Caption"/>
      </w:pPr>
      <w:bookmarkStart w:id="2462" w:name="_Ref465366250"/>
      <w:bookmarkStart w:id="2463" w:name="_Toc465799901"/>
      <w:r>
        <w:t xml:space="preserve">Figura  </w:t>
      </w:r>
      <w:r w:rsidR="000A6117" w:rsidRPr="5816E76D">
        <w:fldChar w:fldCharType="begin"/>
      </w:r>
      <w:r w:rsidR="000A6117">
        <w:instrText xml:space="preserve"> SEQ Figura_ \* ARABIC </w:instrText>
      </w:r>
      <w:r w:rsidR="000A6117" w:rsidRPr="5816E76D">
        <w:fldChar w:fldCharType="separate"/>
      </w:r>
      <w:r w:rsidR="00742232">
        <w:rPr>
          <w:noProof/>
        </w:rPr>
        <w:t>23</w:t>
      </w:r>
      <w:r w:rsidR="000A6117" w:rsidRPr="5816E76D">
        <w:rPr>
          <w:rPrChange w:id="2464" w:author="Convidado" w:date="2016-11-01T09:16:00Z">
            <w:rPr>
              <w:noProof/>
            </w:rPr>
          </w:rPrChange>
        </w:rPr>
        <w:fldChar w:fldCharType="end"/>
      </w:r>
      <w:bookmarkEnd w:id="2462"/>
      <w:r>
        <w:t xml:space="preserve"> - Tela EndScreen do jogo Nonda mostran</w:t>
      </w:r>
      <w:r w:rsidR="00CE5A13">
        <w:t>do</w:t>
      </w:r>
      <w:r>
        <w:t xml:space="preserve"> pontuação</w:t>
      </w:r>
      <w:r w:rsidR="00CE5A13">
        <w:t xml:space="preserve"> e desbloqueios de coletá</w:t>
      </w:r>
      <w:del w:id="2465" w:author="Elias De Moraes Fernandes" w:date="2016-11-01T23:07:00Z">
        <w:r w:rsidR="00CE5A13" w:rsidDel="0029074B">
          <w:delText>t</w:delText>
        </w:r>
      </w:del>
      <w:r w:rsidR="00CE5A13">
        <w:t>veis</w:t>
      </w:r>
      <w:bookmarkEnd w:id="2463"/>
    </w:p>
    <w:p w14:paraId="0EFE8C40" w14:textId="32BA194C" w:rsidR="005A07FA" w:rsidRDefault="005A07FA">
      <w:pPr>
        <w:pStyle w:val="Caption"/>
      </w:pPr>
    </w:p>
    <w:p w14:paraId="66E8D116" w14:textId="77777777" w:rsidR="005A07FA" w:rsidRDefault="005A07FA">
      <w:pPr>
        <w:pStyle w:val="Caption"/>
      </w:pPr>
    </w:p>
    <w:p w14:paraId="32C22FCF" w14:textId="2A6B3A2C" w:rsidR="00937C20" w:rsidRDefault="005A07FA" w:rsidP="00AF4C88">
      <w:pPr>
        <w:pStyle w:val="TextodoTrabalho"/>
      </w:pPr>
      <w:r>
        <w:t xml:space="preserve">Durante o jogo, é possível acessar ao menu lateral (representado por um retângulo </w:t>
      </w:r>
      <w:r w:rsidR="00206AAC">
        <w:t>com um</w:t>
      </w:r>
      <w:r>
        <w:t xml:space="preserve"> símbolo de interrogação) para obter informações sobre os da fase atual. Nas fases que </w:t>
      </w:r>
      <w:r>
        <w:lastRenderedPageBreak/>
        <w:t>apresentar predadores, também é informado qual o perigo que esse predador pode causar ao jogador.</w:t>
      </w:r>
      <w:r w:rsidR="00507DF9">
        <w:t xml:space="preserve"> Abaixo</w:t>
      </w:r>
      <w:r w:rsidR="00503277">
        <w:t xml:space="preserve">, na </w:t>
      </w:r>
      <w:r w:rsidR="00503277">
        <w:fldChar w:fldCharType="begin"/>
      </w:r>
      <w:r w:rsidR="00503277">
        <w:instrText xml:space="preserve"> REF _Ref465366284 \h </w:instrText>
      </w:r>
      <w:r w:rsidR="00503277">
        <w:fldChar w:fldCharType="separate"/>
      </w:r>
      <w:ins w:id="2466" w:author="Elias De Moraes Fernandes" w:date="2016-11-02T21:28:00Z">
        <w:r w:rsidR="00742232">
          <w:t xml:space="preserve">Figura  </w:t>
        </w:r>
        <w:r w:rsidR="00742232">
          <w:rPr>
            <w:noProof/>
          </w:rPr>
          <w:t>24</w:t>
        </w:r>
      </w:ins>
      <w:ins w:id="2467" w:author="Elias De Moraes Fernandes" w:date="2016-11-02T01:26:00Z">
        <w:del w:id="2468" w:author="Elias De Moraes Fernandes" w:date="2016-11-02T21:23:00Z">
          <w:r w:rsidR="00820B39" w:rsidDel="00F506DA">
            <w:delText xml:space="preserve">Figura  </w:delText>
          </w:r>
          <w:r w:rsidR="00820B39" w:rsidDel="00F506DA">
            <w:rPr>
              <w:noProof/>
            </w:rPr>
            <w:delText>24</w:delText>
          </w:r>
        </w:del>
      </w:ins>
      <w:ins w:id="2469" w:author="Elias De Moraes Fernandes" w:date="2016-10-30T13:19:00Z">
        <w:del w:id="2470" w:author="Elias De Moraes Fernandes" w:date="2016-11-02T21:23:00Z">
          <w:r w:rsidR="00D061FC" w:rsidDel="00F506DA">
            <w:delText xml:space="preserve">Figura  </w:delText>
          </w:r>
          <w:r w:rsidR="00D061FC" w:rsidDel="00F506DA">
            <w:rPr>
              <w:noProof/>
            </w:rPr>
            <w:delText>24</w:delText>
          </w:r>
        </w:del>
      </w:ins>
      <w:ins w:id="2471" w:author="Elias De Moraes Fernandes" w:date="2016-10-30T02:24:00Z">
        <w:del w:id="2472" w:author="Elias De Moraes Fernandes" w:date="2016-11-02T21:23:00Z">
          <w:r w:rsidR="00954AE0" w:rsidDel="00F506DA">
            <w:delText xml:space="preserve">Figura  </w:delText>
          </w:r>
          <w:r w:rsidR="00954AE0" w:rsidDel="00F506DA">
            <w:rPr>
              <w:noProof/>
            </w:rPr>
            <w:delText>24</w:delText>
          </w:r>
        </w:del>
      </w:ins>
      <w:del w:id="2473" w:author="Elias De Moraes Fernandes" w:date="2016-11-02T21:23:00Z">
        <w:r w:rsidR="00503277" w:rsidDel="00F506DA">
          <w:delText xml:space="preserve">Figura  </w:delText>
        </w:r>
        <w:r w:rsidR="00503277" w:rsidDel="00F506DA">
          <w:rPr>
            <w:noProof/>
          </w:rPr>
          <w:delText>24</w:delText>
        </w:r>
      </w:del>
      <w:r w:rsidR="00503277">
        <w:fldChar w:fldCharType="end"/>
      </w:r>
      <w:r w:rsidR="00892DEA">
        <w:t xml:space="preserve"> </w:t>
      </w:r>
      <w:r w:rsidR="00503277">
        <w:t xml:space="preserve">é mostrado </w:t>
      </w:r>
      <w:r w:rsidR="00032A2B">
        <w:t xml:space="preserve">a </w:t>
      </w:r>
      <w:r w:rsidR="00507DF9">
        <w:t xml:space="preserve">informação </w:t>
      </w:r>
      <w:r w:rsidR="00032A2B">
        <w:t xml:space="preserve">de </w:t>
      </w:r>
      <w:r w:rsidR="00447207">
        <w:t>um</w:t>
      </w:r>
      <w:r w:rsidR="00507DF9">
        <w:t xml:space="preserve"> item </w:t>
      </w:r>
      <w:r w:rsidR="00447207">
        <w:t>clicado através do menu direito</w:t>
      </w:r>
      <w:r w:rsidR="00AF4E2C">
        <w:t xml:space="preserve"> (retângulo com bordas arredondadas e símbolo de interrogação)</w:t>
      </w:r>
      <w:r w:rsidR="00447207">
        <w:t>.</w:t>
      </w:r>
    </w:p>
    <w:p w14:paraId="25447B2E" w14:textId="672A200B" w:rsidR="00937C20" w:rsidRDefault="00460641" w:rsidP="00990A0B">
      <w:pPr>
        <w:pStyle w:val="TextodoTrabalho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741366D2" wp14:editId="16925FB1">
            <wp:extent cx="5028680" cy="2835054"/>
            <wp:effectExtent l="0" t="0" r="635" b="10160"/>
            <wp:docPr id="18" name="Picture 18" descr="/Users/Elias/Downloads/TCC/Nonda_Screenshots/Screenshot_20160627-1504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Elias/Downloads/TCC/Nonda_Screenshots/Screenshot_20160627-150437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931" cy="2854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65712" w14:textId="0699A8B2" w:rsidR="00937C20" w:rsidRDefault="00937C20" w:rsidP="00F506DA">
      <w:pPr>
        <w:pStyle w:val="Caption"/>
      </w:pPr>
      <w:bookmarkStart w:id="2474" w:name="_Ref465366284"/>
      <w:bookmarkStart w:id="2475" w:name="_Toc465799902"/>
      <w:r>
        <w:t xml:space="preserve">Figura  </w:t>
      </w:r>
      <w:r w:rsidR="000A6117" w:rsidRPr="70F400AA">
        <w:fldChar w:fldCharType="begin"/>
      </w:r>
      <w:r w:rsidR="000A6117">
        <w:instrText xml:space="preserve"> SEQ Figura_ \* ARABIC </w:instrText>
      </w:r>
      <w:r w:rsidR="000A6117" w:rsidRPr="70F400AA">
        <w:fldChar w:fldCharType="separate"/>
      </w:r>
      <w:r w:rsidR="00742232">
        <w:rPr>
          <w:noProof/>
        </w:rPr>
        <w:t>24</w:t>
      </w:r>
      <w:r w:rsidR="000A6117" w:rsidRPr="70F400AA">
        <w:rPr>
          <w:rPrChange w:id="2476" w:author="Convidado" w:date="2016-11-01T09:09:00Z">
            <w:rPr>
              <w:noProof/>
            </w:rPr>
          </w:rPrChange>
        </w:rPr>
        <w:fldChar w:fldCharType="end"/>
      </w:r>
      <w:bookmarkEnd w:id="2474"/>
      <w:r>
        <w:t xml:space="preserve"> - Tela com informação sobre um item coletável</w:t>
      </w:r>
      <w:bookmarkEnd w:id="2475"/>
    </w:p>
    <w:p w14:paraId="4DB8FAA1" w14:textId="3AA00330" w:rsidR="00937C20" w:rsidRDefault="00937C20" w:rsidP="00AF4C88">
      <w:pPr>
        <w:pStyle w:val="TextodoTrabalho"/>
        <w:jc w:val="left"/>
      </w:pPr>
    </w:p>
    <w:p w14:paraId="29DA6D3F" w14:textId="38D1048D" w:rsidR="00937C20" w:rsidRPr="00B6611D" w:rsidRDefault="00937C20" w:rsidP="00AF4C88">
      <w:pPr>
        <w:pStyle w:val="TextodoTrabalho"/>
        <w:jc w:val="left"/>
      </w:pPr>
      <w:r w:rsidRPr="00B6611D">
        <w:t xml:space="preserve">O jogo possui três predadores, como mostrado nas </w:t>
      </w:r>
      <w:r w:rsidRPr="00B6611D">
        <w:fldChar w:fldCharType="begin"/>
      </w:r>
      <w:r w:rsidRPr="00B6611D">
        <w:instrText xml:space="preserve"> REF _Ref464679620 \h </w:instrText>
      </w:r>
      <w:r w:rsidR="009D053D" w:rsidRPr="00B6611D">
        <w:instrText xml:space="preserve"> \* MERGEFORMAT </w:instrText>
      </w:r>
      <w:r w:rsidRPr="00B6611D">
        <w:fldChar w:fldCharType="separate"/>
      </w:r>
      <w:ins w:id="2477" w:author="Elias De Moraes Fernandes" w:date="2016-11-02T21:28:00Z">
        <w:r w:rsidR="00742232" w:rsidRPr="78EECD5C">
          <w:rPr>
            <w:rPrChange w:id="2478" w:author="Convidado" w:date="2016-11-01T09:08:00Z">
              <w:rPr>
                <w:bCs/>
              </w:rPr>
            </w:rPrChange>
          </w:rPr>
          <w:t xml:space="preserve">Figura  </w:t>
        </w:r>
        <w:r w:rsidR="00742232">
          <w:rPr>
            <w:noProof/>
          </w:rPr>
          <w:t>9</w:t>
        </w:r>
      </w:ins>
      <w:ins w:id="2479" w:author="Elias De Moraes Fernandes" w:date="2016-11-02T01:26:00Z">
        <w:del w:id="2480" w:author="Elias De Moraes Fernandes" w:date="2016-11-02T21:23:00Z">
          <w:r w:rsidR="00820B39" w:rsidRPr="78EECD5C" w:rsidDel="00F506DA">
            <w:rPr>
              <w:rPrChange w:id="2481" w:author="Convidado" w:date="2016-11-01T09:08:00Z">
                <w:rPr>
                  <w:bCs/>
                </w:rPr>
              </w:rPrChange>
            </w:rPr>
            <w:delText xml:space="preserve">Figura  </w:delText>
          </w:r>
          <w:r w:rsidR="00820B39" w:rsidDel="00F506DA">
            <w:rPr>
              <w:noProof/>
            </w:rPr>
            <w:delText>9</w:delText>
          </w:r>
        </w:del>
      </w:ins>
      <w:ins w:id="2482" w:author="Elias De Moraes Fernandes" w:date="2016-10-30T13:19:00Z">
        <w:del w:id="2483" w:author="Elias De Moraes Fernandes" w:date="2016-11-02T21:23:00Z">
          <w:r w:rsidR="00D061FC" w:rsidRPr="00D354D7" w:rsidDel="00F506DA">
            <w:delText xml:space="preserve">Figura  </w:delText>
          </w:r>
          <w:r w:rsidR="00D061FC" w:rsidDel="00F506DA">
            <w:rPr>
              <w:noProof/>
            </w:rPr>
            <w:delText>9</w:delText>
          </w:r>
        </w:del>
      </w:ins>
      <w:ins w:id="2484" w:author="Elias De Moraes Fernandes" w:date="2016-10-30T02:24:00Z">
        <w:del w:id="2485" w:author="Elias De Moraes Fernandes" w:date="2016-11-02T21:23:00Z">
          <w:r w:rsidR="00954AE0" w:rsidRPr="00954AE0" w:rsidDel="00F506DA">
            <w:delText xml:space="preserve">Figura  </w:delText>
          </w:r>
          <w:r w:rsidR="00954AE0" w:rsidDel="00F506DA">
            <w:rPr>
              <w:noProof/>
            </w:rPr>
            <w:delText>9</w:delText>
          </w:r>
        </w:del>
      </w:ins>
      <w:del w:id="2486" w:author="Elias De Moraes Fernandes" w:date="2016-11-02T21:23:00Z">
        <w:r w:rsidRPr="00245224" w:rsidDel="00F506DA">
          <w:delText xml:space="preserve">Figura </w:delText>
        </w:r>
        <w:r w:rsidRPr="00B6611D" w:rsidDel="00F506DA">
          <w:rPr>
            <w:noProof/>
          </w:rPr>
          <w:delText>9</w:delText>
        </w:r>
      </w:del>
      <w:r w:rsidRPr="00B6611D">
        <w:fldChar w:fldCharType="end"/>
      </w:r>
      <w:r w:rsidRPr="5816E76D">
        <w:t xml:space="preserve">, </w:t>
      </w:r>
      <w:r w:rsidRPr="00B6611D">
        <w:fldChar w:fldCharType="begin"/>
      </w:r>
      <w:r w:rsidRPr="00B6611D">
        <w:instrText xml:space="preserve"> REF _Ref464679622 \h </w:instrText>
      </w:r>
      <w:r w:rsidR="009D053D" w:rsidRPr="00B6611D">
        <w:instrText xml:space="preserve"> \* MERGEFORMAT </w:instrText>
      </w:r>
      <w:r w:rsidRPr="00B6611D">
        <w:fldChar w:fldCharType="separate"/>
      </w:r>
      <w:ins w:id="2487" w:author="Elias De Moraes Fernandes" w:date="2016-11-02T21:28:00Z">
        <w:r w:rsidR="00742232" w:rsidRPr="006C7BC6">
          <w:t xml:space="preserve">Figura  </w:t>
        </w:r>
        <w:r w:rsidR="00742232">
          <w:rPr>
            <w:noProof/>
          </w:rPr>
          <w:t>10</w:t>
        </w:r>
      </w:ins>
      <w:ins w:id="2488" w:author="Elias De Moraes Fernandes" w:date="2016-11-02T01:26:00Z">
        <w:del w:id="2489" w:author="Elias De Moraes Fernandes" w:date="2016-11-02T21:23:00Z">
          <w:r w:rsidR="00820B39" w:rsidRPr="006C7BC6" w:rsidDel="00F506DA">
            <w:delText xml:space="preserve">Figura  </w:delText>
          </w:r>
          <w:r w:rsidR="00820B39" w:rsidDel="00F506DA">
            <w:rPr>
              <w:noProof/>
            </w:rPr>
            <w:delText>10</w:delText>
          </w:r>
        </w:del>
      </w:ins>
      <w:ins w:id="2490" w:author="Elias De Moraes Fernandes" w:date="2016-10-30T13:19:00Z">
        <w:del w:id="2491" w:author="Elias De Moraes Fernandes" w:date="2016-11-02T21:23:00Z">
          <w:r w:rsidR="00D061FC" w:rsidRPr="006C7BC6" w:rsidDel="00F506DA">
            <w:delText xml:space="preserve">Figura  </w:delText>
          </w:r>
          <w:r w:rsidR="00D061FC" w:rsidDel="00F506DA">
            <w:rPr>
              <w:noProof/>
            </w:rPr>
            <w:delText>10</w:delText>
          </w:r>
        </w:del>
      </w:ins>
      <w:ins w:id="2492" w:author="Elias De Moraes Fernandes" w:date="2016-10-30T02:24:00Z">
        <w:del w:id="2493" w:author="Elias De Moraes Fernandes" w:date="2016-11-02T21:23:00Z">
          <w:r w:rsidR="00954AE0" w:rsidRPr="006C7BC6" w:rsidDel="00F506DA">
            <w:delText xml:space="preserve">Figura  </w:delText>
          </w:r>
          <w:r w:rsidR="00954AE0" w:rsidDel="00F506DA">
            <w:rPr>
              <w:noProof/>
            </w:rPr>
            <w:delText>10</w:delText>
          </w:r>
        </w:del>
      </w:ins>
      <w:del w:id="2494" w:author="Elias De Moraes Fernandes" w:date="2016-11-02T21:23:00Z">
        <w:r w:rsidRPr="00245224" w:rsidDel="00F506DA">
          <w:delText xml:space="preserve">Figura </w:delText>
        </w:r>
        <w:r w:rsidRPr="00B6611D" w:rsidDel="00F506DA">
          <w:rPr>
            <w:noProof/>
          </w:rPr>
          <w:delText>10</w:delText>
        </w:r>
      </w:del>
      <w:r w:rsidRPr="00B6611D">
        <w:fldChar w:fldCharType="end"/>
      </w:r>
      <w:r w:rsidRPr="00B6611D">
        <w:t xml:space="preserve"> e </w:t>
      </w:r>
      <w:r w:rsidRPr="00B6611D">
        <w:fldChar w:fldCharType="begin"/>
      </w:r>
      <w:r w:rsidRPr="00B6611D">
        <w:instrText xml:space="preserve"> REF _Ref464679625 \h </w:instrText>
      </w:r>
      <w:r w:rsidR="009D053D" w:rsidRPr="00B6611D">
        <w:instrText xml:space="preserve"> \* MERGEFORMAT </w:instrText>
      </w:r>
      <w:r w:rsidRPr="00B6611D">
        <w:fldChar w:fldCharType="separate"/>
      </w:r>
      <w:ins w:id="2495" w:author="Elias De Moraes Fernandes" w:date="2016-11-02T21:28:00Z">
        <w:r w:rsidR="00742232" w:rsidRPr="00F73AD8">
          <w:t xml:space="preserve">Figura  </w:t>
        </w:r>
        <w:r w:rsidR="00742232">
          <w:rPr>
            <w:noProof/>
          </w:rPr>
          <w:t>11</w:t>
        </w:r>
      </w:ins>
      <w:ins w:id="2496" w:author="Elias De Moraes Fernandes" w:date="2016-11-02T01:26:00Z">
        <w:del w:id="2497" w:author="Elias De Moraes Fernandes" w:date="2016-11-02T21:23:00Z">
          <w:r w:rsidR="00820B39" w:rsidRPr="00F73AD8" w:rsidDel="00F506DA">
            <w:delText xml:space="preserve">Figura  </w:delText>
          </w:r>
          <w:r w:rsidR="00820B39" w:rsidDel="00F506DA">
            <w:rPr>
              <w:noProof/>
            </w:rPr>
            <w:delText>11</w:delText>
          </w:r>
        </w:del>
      </w:ins>
      <w:ins w:id="2498" w:author="Elias De Moraes Fernandes" w:date="2016-10-30T13:19:00Z">
        <w:del w:id="2499" w:author="Elias De Moraes Fernandes" w:date="2016-11-02T21:23:00Z">
          <w:r w:rsidR="00D061FC" w:rsidRPr="00F73AD8" w:rsidDel="00F506DA">
            <w:delText xml:space="preserve">Figura  </w:delText>
          </w:r>
          <w:r w:rsidR="00D061FC" w:rsidDel="00F506DA">
            <w:rPr>
              <w:noProof/>
            </w:rPr>
            <w:delText>11</w:delText>
          </w:r>
        </w:del>
      </w:ins>
      <w:ins w:id="2500" w:author="Elias De Moraes Fernandes" w:date="2016-10-30T02:24:00Z">
        <w:del w:id="2501" w:author="Elias De Moraes Fernandes" w:date="2016-11-02T21:23:00Z">
          <w:r w:rsidR="00954AE0" w:rsidRPr="00F73AD8" w:rsidDel="00F506DA">
            <w:delText xml:space="preserve">Figura  </w:delText>
          </w:r>
          <w:r w:rsidR="00954AE0" w:rsidDel="00F506DA">
            <w:rPr>
              <w:noProof/>
            </w:rPr>
            <w:delText>11</w:delText>
          </w:r>
        </w:del>
      </w:ins>
      <w:del w:id="2502" w:author="Elias De Moraes Fernandes" w:date="2016-11-02T21:23:00Z">
        <w:r w:rsidRPr="00245224" w:rsidDel="00F506DA">
          <w:delText xml:space="preserve">Figura </w:delText>
        </w:r>
        <w:r w:rsidRPr="00B6611D" w:rsidDel="00F506DA">
          <w:rPr>
            <w:noProof/>
          </w:rPr>
          <w:delText>11</w:delText>
        </w:r>
      </w:del>
      <w:r w:rsidRPr="00B6611D">
        <w:fldChar w:fldCharType="end"/>
      </w:r>
      <w:r w:rsidR="009D053D" w:rsidRPr="00B6611D">
        <w:t xml:space="preserve"> e cada</w:t>
      </w:r>
      <w:r w:rsidRPr="00B6611D">
        <w:t xml:space="preserve"> aplica dano diferente </w:t>
      </w:r>
      <w:r w:rsidR="002850E8">
        <w:t>n</w:t>
      </w:r>
      <w:r w:rsidR="00C428A1">
        <w:t>o personagem Nonda</w:t>
      </w:r>
      <w:r w:rsidR="008D61DF" w:rsidRPr="5816E76D">
        <w:t xml:space="preserve">, </w:t>
      </w:r>
      <w:r w:rsidR="001939B0" w:rsidRPr="00B6611D">
        <w:t>indica</w:t>
      </w:r>
      <w:r w:rsidR="00C428A1">
        <w:t>do</w:t>
      </w:r>
      <w:r w:rsidR="00056E72" w:rsidRPr="00B6611D">
        <w:t xml:space="preserve"> na tabela, localizada em "Os predadores" do </w:t>
      </w:r>
      <w:r w:rsidR="00607F9F">
        <w:t>A</w:t>
      </w:r>
      <w:r w:rsidR="00056E72" w:rsidRPr="00B6611D">
        <w:t xml:space="preserve">nexo </w:t>
      </w:r>
      <w:ins w:id="2503" w:author="Elias De Moraes Fernandes" w:date="2016-10-30T02:34:00Z">
        <w:r w:rsidR="00DF3A3A">
          <w:t>A</w:t>
        </w:r>
      </w:ins>
      <w:del w:id="2504" w:author="Elias De Moraes Fernandes" w:date="2016-10-30T02:34:00Z">
        <w:r w:rsidR="00056E72" w:rsidRPr="00B6611D" w:rsidDel="00DF3A3A">
          <w:delText>I</w:delText>
        </w:r>
      </w:del>
      <w:r w:rsidRPr="00B6611D">
        <w:t xml:space="preserve">. Para </w:t>
      </w:r>
      <w:r w:rsidR="005B600F" w:rsidRPr="00B6611D">
        <w:t>afastar</w:t>
      </w:r>
      <w:r w:rsidR="00A8723B" w:rsidRPr="00B6611D">
        <w:t xml:space="preserve"> </w:t>
      </w:r>
      <w:del w:id="2505" w:author="Elias De Moraes Fernandes" w:date="2016-11-01T23:07:00Z">
        <w:r w:rsidR="00A8723B" w:rsidRPr="00B6611D" w:rsidDel="000B39E9">
          <w:delText xml:space="preserve">esses </w:delText>
        </w:r>
      </w:del>
      <w:ins w:id="2506" w:author="Elias De Moraes Fernandes" w:date="2016-11-01T23:07:00Z">
        <w:r w:rsidR="000B39E9">
          <w:t>o</w:t>
        </w:r>
        <w:r w:rsidR="000B39E9" w:rsidRPr="00B6611D">
          <w:t xml:space="preserve"> </w:t>
        </w:r>
      </w:ins>
      <w:del w:id="2507" w:author="Elias De Moraes Fernandes" w:date="2016-11-01T23:07:00Z">
        <w:r w:rsidR="006F6F63" w:rsidRPr="00B6611D" w:rsidDel="000B39E9">
          <w:delText xml:space="preserve">predadores </w:delText>
        </w:r>
        <w:r w:rsidR="005B600F" w:rsidRPr="00B6611D" w:rsidDel="000B39E9">
          <w:delText xml:space="preserve"> é</w:delText>
        </w:r>
      </w:del>
      <w:ins w:id="2508" w:author="Elias De Moraes Fernandes" w:date="2016-11-01T23:07:00Z">
        <w:r w:rsidR="000B39E9">
          <w:t>predador</w:t>
        </w:r>
        <w:r w:rsidR="000B39E9" w:rsidRPr="00B6611D">
          <w:t xml:space="preserve"> é</w:t>
        </w:r>
      </w:ins>
      <w:r w:rsidR="005B600F" w:rsidRPr="00B6611D">
        <w:t xml:space="preserve"> necessário tocar </w:t>
      </w:r>
      <w:r w:rsidR="006F6F63" w:rsidRPr="00B6611D">
        <w:t>sobre ele</w:t>
      </w:r>
      <w:r w:rsidR="005B600F" w:rsidRPr="00B6611D">
        <w:t xml:space="preserve"> e, caso </w:t>
      </w:r>
      <w:r w:rsidR="006F6F63" w:rsidRPr="00B6611D">
        <w:t xml:space="preserve">o predador atacar (tocar </w:t>
      </w:r>
      <w:r w:rsidR="001939B0" w:rsidRPr="00B6611D">
        <w:t>na</w:t>
      </w:r>
      <w:r w:rsidR="005B600F" w:rsidRPr="5816E76D">
        <w:t xml:space="preserve"> </w:t>
      </w:r>
      <w:r w:rsidR="005B600F" w:rsidRPr="00B6611D">
        <w:t>Nonda</w:t>
      </w:r>
      <w:r w:rsidR="001939B0" w:rsidRPr="5816E76D">
        <w:t>)</w:t>
      </w:r>
      <w:r w:rsidR="005B600F" w:rsidRPr="00B6611D">
        <w:t xml:space="preserve">, use o movimento slide para </w:t>
      </w:r>
      <w:r w:rsidR="00180FC9" w:rsidRPr="00B6611D">
        <w:t>um dos l</w:t>
      </w:r>
      <w:r w:rsidR="005B600F" w:rsidRPr="00B6611D">
        <w:t>ados ou</w:t>
      </w:r>
      <w:r w:rsidR="00180FC9" w:rsidRPr="00B6611D">
        <w:t xml:space="preserve"> para cima para</w:t>
      </w:r>
      <w:r w:rsidR="005B600F" w:rsidRPr="00B6611D">
        <w:t xml:space="preserve"> pular </w:t>
      </w:r>
      <w:r w:rsidR="00180FC9" w:rsidRPr="00B6611D">
        <w:t>e evitar da</w:t>
      </w:r>
      <w:r w:rsidR="00D83981">
        <w:t>n</w:t>
      </w:r>
      <w:r w:rsidR="00180FC9" w:rsidRPr="00B6611D">
        <w:t>os.</w:t>
      </w:r>
      <w:r w:rsidR="00D83981">
        <w:t xml:space="preserve"> Caso o jogador tome 5 danos, o jogo termina, levando à tela </w:t>
      </w:r>
      <w:r w:rsidR="000A1AA8" w:rsidRPr="5816E76D">
        <w:rPr>
          <w:i/>
          <w:iCs/>
        </w:rPr>
        <w:t>Level Clear</w:t>
      </w:r>
      <w:r w:rsidR="00D83981" w:rsidRPr="5816E76D">
        <w:t>.</w:t>
      </w:r>
    </w:p>
    <w:p w14:paraId="4EB1351D" w14:textId="5BCF5CCB" w:rsidR="003416B9" w:rsidRDefault="003416B9">
      <w:pPr>
        <w:pStyle w:val="Caption"/>
      </w:pPr>
    </w:p>
    <w:p w14:paraId="4FD566BE" w14:textId="77777777" w:rsidR="00937C20" w:rsidRDefault="00937C20">
      <w:pPr>
        <w:spacing w:after="200" w:line="276" w:lineRule="auto"/>
        <w:rPr>
          <w:rFonts w:eastAsia="Times New Roman"/>
          <w:b/>
          <w:color w:val="000000"/>
          <w:lang w:val="pt-BR"/>
        </w:rPr>
      </w:pPr>
      <w:r>
        <w:rPr>
          <w:b/>
        </w:rPr>
        <w:br w:type="page"/>
      </w:r>
    </w:p>
    <w:p w14:paraId="5C171E14" w14:textId="27A714CB" w:rsidR="00440D85" w:rsidRPr="00153715" w:rsidRDefault="00153715">
      <w:pPr>
        <w:pStyle w:val="TextodoTrabalho"/>
        <w:ind w:left="680" w:firstLine="0"/>
        <w:jc w:val="left"/>
        <w:rPr>
          <w:b/>
          <w:bCs/>
          <w:rPrChange w:id="2509" w:author="Convidado" w:date="2016-11-01T09:09:00Z">
            <w:rPr>
              <w:b/>
            </w:rPr>
          </w:rPrChange>
        </w:rPr>
        <w:pPrChange w:id="2510" w:author="Elias De Moraes Fernandes" w:date="2016-11-02T01:25:00Z">
          <w:pPr>
            <w:pStyle w:val="TextodoTrabalho"/>
            <w:ind w:left="400" w:firstLine="0"/>
            <w:jc w:val="left"/>
          </w:pPr>
        </w:pPrChange>
      </w:pPr>
      <w:r w:rsidRPr="001A4704">
        <w:lastRenderedPageBreak/>
        <w:fldChar w:fldCharType="begin"/>
      </w:r>
      <w:r>
        <w:rPr>
          <w:b/>
        </w:rPr>
        <w:instrText xml:space="preserve"> REF _Ref464418955 \n \h </w:instrText>
      </w:r>
      <w:r w:rsidRPr="001A4704">
        <w:rPr>
          <w:b/>
        </w:rPr>
        <w:fldChar w:fldCharType="separate"/>
      </w:r>
      <w:ins w:id="2511" w:author="Elias De Moraes Fernandes" w:date="2016-11-02T21:28:00Z">
        <w:r w:rsidR="00742232">
          <w:rPr>
            <w:b/>
          </w:rPr>
          <w:t>8</w:t>
        </w:r>
      </w:ins>
      <w:ins w:id="2512" w:author="Elias De Moraes Fernandes" w:date="2016-11-02T01:26:00Z">
        <w:del w:id="2513" w:author="Elias De Moraes Fernandes" w:date="2016-11-02T21:23:00Z">
          <w:r w:rsidR="00820B39" w:rsidDel="00F506DA">
            <w:rPr>
              <w:b/>
            </w:rPr>
            <w:delText>8</w:delText>
          </w:r>
        </w:del>
      </w:ins>
      <w:ins w:id="2514" w:author="Elias De Moraes Fernandes" w:date="2016-10-30T13:19:00Z">
        <w:del w:id="2515" w:author="Elias De Moraes Fernandes" w:date="2016-11-02T21:23:00Z">
          <w:r w:rsidR="00D061FC" w:rsidRPr="70F400AA" w:rsidDel="00F506DA">
            <w:rPr>
              <w:b/>
              <w:bCs/>
              <w:rPrChange w:id="2516" w:author="Convidado" w:date="2016-11-01T09:09:00Z">
                <w:rPr>
                  <w:b/>
                </w:rPr>
              </w:rPrChange>
            </w:rPr>
            <w:delText>9</w:delText>
          </w:r>
        </w:del>
      </w:ins>
      <w:ins w:id="2517" w:author="Elias De Moraes Fernandes" w:date="2016-10-30T02:24:00Z">
        <w:del w:id="2518" w:author="Elias De Moraes Fernandes" w:date="2016-11-02T21:23:00Z">
          <w:r w:rsidR="00954AE0" w:rsidDel="00F506DA">
            <w:rPr>
              <w:b/>
            </w:rPr>
            <w:delText>9</w:delText>
          </w:r>
        </w:del>
      </w:ins>
      <w:del w:id="2519" w:author="Elias De Moraes Fernandes" w:date="2016-11-02T21:23:00Z">
        <w:r w:rsidRPr="00D02D02" w:rsidDel="00F506DA">
          <w:rPr>
            <w:b/>
            <w:bCs/>
          </w:rPr>
          <w:delText>8</w:delText>
        </w:r>
      </w:del>
      <w:r w:rsidRPr="001A4704">
        <w:fldChar w:fldCharType="end"/>
      </w:r>
      <w:r>
        <w:rPr>
          <w:b/>
        </w:rPr>
        <w:tab/>
      </w:r>
      <w:r w:rsidR="00270E9D" w:rsidRPr="00245224">
        <w:rPr>
          <w:b/>
          <w:bCs/>
        </w:rPr>
        <w:t>CRONOGRAMA</w:t>
      </w:r>
    </w:p>
    <w:p w14:paraId="69437CAE" w14:textId="77777777" w:rsidR="001710C3" w:rsidRDefault="001710C3" w:rsidP="009E05F1">
      <w:pPr>
        <w:pStyle w:val="StyleX"/>
        <w:ind w:left="400"/>
      </w:pPr>
    </w:p>
    <w:p w14:paraId="245BEF64" w14:textId="2C298CE4" w:rsidR="00665A96" w:rsidRPr="00665A96" w:rsidRDefault="00B62968" w:rsidP="00665A96">
      <w:pPr>
        <w:pStyle w:val="TextodoTrabalho"/>
        <w:rPr>
          <w:lang w:val="en-US"/>
        </w:rPr>
      </w:pPr>
      <w:r w:rsidRPr="00F97842">
        <w:t xml:space="preserve">Para a execução do projeto proposto, </w:t>
      </w:r>
      <w:r w:rsidR="004E29C7">
        <w:t>foram</w:t>
      </w:r>
      <w:r w:rsidRPr="00F97842">
        <w:t xml:space="preserve"> realizadas as atividades relacionadas conforme a</w:t>
      </w:r>
      <w:r w:rsidR="00A27E32" w:rsidRPr="5816E76D">
        <w:t xml:space="preserve"> </w:t>
      </w:r>
      <w:r w:rsidR="00736DB3" w:rsidRPr="009624AF">
        <w:fldChar w:fldCharType="begin"/>
      </w:r>
      <w:r w:rsidR="00736DB3" w:rsidRPr="008E227C">
        <w:instrText xml:space="preserve"> REF _Ref464063794 \h </w:instrText>
      </w:r>
      <w:r w:rsidR="008E227C" w:rsidRPr="009E05F1">
        <w:instrText xml:space="preserve"> \* MERGEFORMAT </w:instrText>
      </w:r>
      <w:r w:rsidR="00736DB3" w:rsidRPr="009624AF">
        <w:fldChar w:fldCharType="separate"/>
      </w:r>
      <w:ins w:id="2520" w:author="Elias De Moraes Fernandes" w:date="2016-11-02T21:28:00Z">
        <w:r w:rsidR="00742232" w:rsidRPr="70F400AA">
          <w:rPr>
            <w:rPrChange w:id="2521" w:author="Convidado" w:date="2016-11-01T09:09:00Z">
              <w:rPr>
                <w:b/>
                <w:bCs/>
              </w:rPr>
            </w:rPrChange>
          </w:rPr>
          <w:t xml:space="preserve">Figura  </w:t>
        </w:r>
        <w:r w:rsidR="00742232">
          <w:t>25</w:t>
        </w:r>
      </w:ins>
      <w:ins w:id="2522" w:author="Elias De Moraes Fernandes" w:date="2016-11-02T01:26:00Z">
        <w:del w:id="2523" w:author="Elias De Moraes Fernandes" w:date="2016-11-02T21:23:00Z">
          <w:r w:rsidR="00820B39" w:rsidRPr="70F400AA" w:rsidDel="00F506DA">
            <w:rPr>
              <w:rPrChange w:id="2524" w:author="Convidado" w:date="2016-11-01T09:09:00Z">
                <w:rPr>
                  <w:b/>
                  <w:bCs/>
                </w:rPr>
              </w:rPrChange>
            </w:rPr>
            <w:delText xml:space="preserve">Figura  </w:delText>
          </w:r>
          <w:r w:rsidR="00820B39" w:rsidDel="00F506DA">
            <w:delText>25</w:delText>
          </w:r>
        </w:del>
      </w:ins>
      <w:ins w:id="2525" w:author="Elias De Moraes Fernandes" w:date="2016-10-30T13:19:00Z">
        <w:del w:id="2526" w:author="Elias De Moraes Fernandes" w:date="2016-11-02T21:23:00Z">
          <w:r w:rsidR="005E120F" w:rsidDel="00F506DA">
            <w:delText>Figura</w:delText>
          </w:r>
        </w:del>
      </w:ins>
      <w:ins w:id="2527" w:author="Elias De Moraes Fernandes" w:date="2016-10-30T13:27:00Z">
        <w:del w:id="2528" w:author="Elias De Moraes Fernandes" w:date="2016-11-02T21:23:00Z">
          <w:r w:rsidR="005E120F" w:rsidRPr="5816E76D" w:rsidDel="00F506DA">
            <w:delText xml:space="preserve"> </w:delText>
          </w:r>
        </w:del>
      </w:ins>
      <w:ins w:id="2529" w:author="Elias De Moraes Fernandes" w:date="2016-10-30T13:19:00Z">
        <w:del w:id="2530" w:author="Elias De Moraes Fernandes" w:date="2016-11-02T21:23:00Z">
          <w:r w:rsidR="00D061FC" w:rsidDel="00F506DA">
            <w:delText>25</w:delText>
          </w:r>
        </w:del>
      </w:ins>
      <w:ins w:id="2531" w:author="Elias De Moraes Fernandes" w:date="2016-10-30T02:24:00Z">
        <w:del w:id="2532" w:author="Elias De Moraes Fernandes" w:date="2016-11-02T21:23:00Z">
          <w:r w:rsidR="00954AE0" w:rsidRPr="00954AE0" w:rsidDel="00F506DA">
            <w:rPr>
              <w:rPrChange w:id="2533" w:author="Elias De Moraes Fernandes" w:date="2016-10-30T02:24:00Z">
                <w:rPr>
                  <w:b/>
                  <w:bCs/>
                </w:rPr>
              </w:rPrChange>
            </w:rPr>
            <w:delText xml:space="preserve">Figura  </w:delText>
          </w:r>
          <w:r w:rsidR="00954AE0" w:rsidDel="00F506DA">
            <w:delText>25</w:delText>
          </w:r>
        </w:del>
      </w:ins>
      <w:del w:id="2534" w:author="Elias De Moraes Fernandes" w:date="2016-11-02T21:23:00Z">
        <w:r w:rsidR="00AF4C88" w:rsidRPr="00990A0B" w:rsidDel="00F506DA">
          <w:delText>Figura</w:delText>
        </w:r>
        <w:r w:rsidR="00023056" w:rsidDel="00F506DA">
          <w:delText xml:space="preserve"> </w:delText>
        </w:r>
        <w:r w:rsidR="00AF4C88" w:rsidRPr="00990A0B" w:rsidDel="00F506DA">
          <w:delText>25</w:delText>
        </w:r>
      </w:del>
      <w:r w:rsidR="00736DB3" w:rsidRPr="009624AF">
        <w:fldChar w:fldCharType="end"/>
      </w:r>
      <w:r w:rsidRPr="00F97842">
        <w:t xml:space="preserve">. As atividades foram desenvolvidas por semanas, conforme a Metodologia </w:t>
      </w:r>
      <w:r w:rsidRPr="5816E76D">
        <w:rPr>
          <w:i/>
          <w:iCs/>
          <w:rPrChange w:id="2535" w:author="Convidado" w:date="2016-11-01T09:16:00Z">
            <w:rPr>
              <w:i/>
            </w:rPr>
          </w:rPrChange>
        </w:rPr>
        <w:t>Scrum solo</w:t>
      </w:r>
      <w:r w:rsidRPr="00F97842">
        <w:t xml:space="preserve">. Para maior compreensão e separação das atividades, </w:t>
      </w:r>
      <w:r w:rsidR="00CE3A7A">
        <w:t>foram</w:t>
      </w:r>
      <w:r w:rsidR="00CE3A7A" w:rsidRPr="5816E76D">
        <w:t xml:space="preserve"> </w:t>
      </w:r>
      <w:r w:rsidR="00F86F51" w:rsidRPr="00F97842">
        <w:t>criadas</w:t>
      </w:r>
      <w:r w:rsidRPr="00F97842">
        <w:t xml:space="preserve"> 4 fases no processo de desenvolvimento</w:t>
      </w:r>
      <w:r w:rsidR="00EF7E4D">
        <w:t xml:space="preserve"> do jogo</w:t>
      </w:r>
      <w:r w:rsidRPr="00F97842">
        <w:t xml:space="preserve">. A primeira fase </w:t>
      </w:r>
      <w:r w:rsidR="00CE3A7A">
        <w:t>foi</w:t>
      </w:r>
      <w:r w:rsidR="00CE3A7A" w:rsidRPr="5816E76D">
        <w:t xml:space="preserve"> </w:t>
      </w:r>
      <w:r w:rsidR="00CE3A7A">
        <w:t>a escrita do</w:t>
      </w:r>
      <w:r w:rsidRPr="5816E76D">
        <w:t xml:space="preserve"> </w:t>
      </w:r>
      <w:r w:rsidR="00D959AF">
        <w:t>G</w:t>
      </w:r>
      <w:r w:rsidRPr="009E05F1">
        <w:t xml:space="preserve">ame </w:t>
      </w:r>
      <w:r w:rsidR="00D959AF">
        <w:t>D</w:t>
      </w:r>
      <w:r w:rsidRPr="009E05F1">
        <w:t xml:space="preserve">esign </w:t>
      </w:r>
      <w:r w:rsidR="00D959AF">
        <w:t>D</w:t>
      </w:r>
      <w:r w:rsidRPr="009E05F1">
        <w:t>ocument</w:t>
      </w:r>
      <w:r w:rsidRPr="5816E76D">
        <w:t xml:space="preserve"> </w:t>
      </w:r>
      <w:r w:rsidR="005E1396">
        <w:t xml:space="preserve">(Anexo I) </w:t>
      </w:r>
      <w:r w:rsidRPr="00F97842">
        <w:t xml:space="preserve">seguido do estudo e compreensão do tema – teorias e metodologias a serem aplicadas – e, a terceira a implementação, junto com o </w:t>
      </w:r>
      <w:r w:rsidRPr="009E05F1">
        <w:t>design</w:t>
      </w:r>
      <w:r w:rsidRPr="5816E76D">
        <w:t xml:space="preserve">. </w:t>
      </w:r>
      <w:r w:rsidR="003426FA">
        <w:t xml:space="preserve">Após completado essas </w:t>
      </w:r>
      <w:r w:rsidRPr="00F97842">
        <w:t xml:space="preserve">etapas, o jogo </w:t>
      </w:r>
      <w:r w:rsidR="003426FA">
        <w:t>foi</w:t>
      </w:r>
      <w:r w:rsidR="003426FA" w:rsidRPr="5816E76D">
        <w:t xml:space="preserve"> </w:t>
      </w:r>
      <w:r w:rsidRPr="00F97842">
        <w:t>testado</w:t>
      </w:r>
      <w:r w:rsidR="00665A96">
        <w:t xml:space="preserve"> de forma multidisciplinar </w:t>
      </w:r>
      <w:r w:rsidRPr="00F97842">
        <w:t>pela equipe da</w:t>
      </w:r>
      <w:r w:rsidR="00665A96">
        <w:t xml:space="preserve"> empresa</w:t>
      </w:r>
      <w:r w:rsidRPr="5816E76D">
        <w:t xml:space="preserve"> </w:t>
      </w:r>
      <w:r w:rsidR="00665A96">
        <w:t xml:space="preserve">2Dverse, incubada na </w:t>
      </w:r>
      <w:r w:rsidRPr="00F97842">
        <w:t>UTFPR</w:t>
      </w:r>
      <w:r w:rsidR="00665A96">
        <w:t>-CP e membros do projeto</w:t>
      </w:r>
      <w:del w:id="2536" w:author="Elias De Moraes Fernandes" w:date="2016-10-31T12:48:00Z">
        <w:r w:rsidR="00665A96" w:rsidDel="001B2646">
          <w:delText xml:space="preserve"> </w:delText>
        </w:r>
      </w:del>
      <w:r w:rsidR="00665A96">
        <w:t>. N</w:t>
      </w:r>
      <w:r w:rsidR="003426FA">
        <w:t xml:space="preserve">o dia 20 de outubro, </w:t>
      </w:r>
      <w:r w:rsidR="00665A96">
        <w:t>foi apresentado no</w:t>
      </w:r>
      <w:r w:rsidR="003426FA" w:rsidRPr="5816E76D">
        <w:t xml:space="preserve"> </w:t>
      </w:r>
      <w:r w:rsidR="00665A96" w:rsidRPr="00665A96">
        <w:rPr>
          <w:lang w:val="en-US"/>
        </w:rPr>
        <w:t>I Seminário de Redes de Aprendizagem e</w:t>
      </w:r>
      <w:r w:rsidR="00665A96">
        <w:rPr>
          <w:lang w:val="en-US"/>
        </w:rPr>
        <w:t xml:space="preserve"> Recursos Educacionais </w:t>
      </w:r>
      <w:del w:id="2537" w:author="Elias De Moraes Fernandes" w:date="2016-11-01T23:08:00Z">
        <w:r w:rsidR="00665A96" w:rsidDel="00AB2C18">
          <w:rPr>
            <w:lang w:val="en-US"/>
          </w:rPr>
          <w:delText>Abertos  SERAREA</w:delText>
        </w:r>
      </w:del>
      <w:ins w:id="2538" w:author="Elias De Moraes Fernandes" w:date="2016-11-01T23:08:00Z">
        <w:r w:rsidR="00AB2C18">
          <w:rPr>
            <w:lang w:val="en-US"/>
          </w:rPr>
          <w:t>Abertos SERAREA</w:t>
        </w:r>
      </w:ins>
      <w:r w:rsidR="00665A96">
        <w:rPr>
          <w:lang w:val="en-US"/>
        </w:rPr>
        <w:t>, em Curitiba, pela Coordenadora do projeto, Tamara van Kaick, e, na ocasião foi possível testar com alguns participantes</w:t>
      </w:r>
      <w:r w:rsidR="00665A96">
        <w:rPr>
          <w:lang w:val="en-US"/>
        </w:rPr>
        <w:softHyphen/>
        <w:t>.</w:t>
      </w:r>
    </w:p>
    <w:p w14:paraId="3C87187C" w14:textId="522FAE76" w:rsidR="00B62968" w:rsidRPr="0062791A" w:rsidDel="00E96D72" w:rsidRDefault="00B62968">
      <w:pPr>
        <w:pStyle w:val="TextodoTrabalho"/>
        <w:ind w:left="142"/>
        <w:rPr>
          <w:del w:id="2539" w:author="Elias De Moraes Fernandes" w:date="2016-10-29T13:37:00Z"/>
        </w:rPr>
        <w:pPrChange w:id="2540" w:author="Elias De Moraes Fernandes" w:date="2016-10-29T13:37:00Z">
          <w:pPr>
            <w:pStyle w:val="TextodoTrabalho"/>
          </w:pPr>
        </w:pPrChange>
      </w:pPr>
      <w:del w:id="2541" w:author="Elias De Moraes Fernandes" w:date="2016-10-29T13:37:00Z">
        <w:r w:rsidRPr="00F97842" w:rsidDel="00E96D72">
          <w:delText xml:space="preserve">para validação e então retornar para a última etapa, que é o refinamento e alterações/correções de erros de código. </w:delText>
        </w:r>
      </w:del>
    </w:p>
    <w:p w14:paraId="3E835750" w14:textId="77777777" w:rsidR="00B62968" w:rsidRDefault="00B62968" w:rsidP="009E05F1">
      <w:pPr>
        <w:pStyle w:val="StyleX"/>
        <w:ind w:left="400"/>
      </w:pPr>
    </w:p>
    <w:p w14:paraId="283CD450" w14:textId="77777777" w:rsidR="00DC56C5" w:rsidRPr="009E05F1" w:rsidRDefault="00DC56C5">
      <w:pPr>
        <w:rPr>
          <w:rFonts w:eastAsia="Times New Roman" w:cs="Arial"/>
          <w:b/>
          <w:color w:val="000000"/>
        </w:rPr>
      </w:pPr>
      <w:r w:rsidRPr="009E05F1">
        <w:rPr>
          <w:rFonts w:eastAsia="Times New Roman" w:cs="Arial"/>
          <w:b/>
          <w:color w:val="000000"/>
        </w:rPr>
        <w:br w:type="page"/>
      </w:r>
    </w:p>
    <w:p w14:paraId="4794FAE7" w14:textId="042706E3" w:rsidR="00016C69" w:rsidRPr="00F97842" w:rsidRDefault="00016C69" w:rsidP="00D86948">
      <w:pPr>
        <w:spacing w:after="200" w:line="276" w:lineRule="auto"/>
        <w:jc w:val="both"/>
        <w:rPr>
          <w:rFonts w:eastAsia="Times New Roman" w:cs="Arial"/>
          <w:b/>
          <w:color w:val="000000"/>
        </w:rPr>
        <w:sectPr w:rsidR="00016C69" w:rsidRPr="00F97842" w:rsidSect="000F0692">
          <w:headerReference w:type="default" r:id="rId42"/>
          <w:headerReference w:type="first" r:id="rId43"/>
          <w:pgSz w:w="11906" w:h="16838"/>
          <w:pgMar w:top="1701" w:right="1134" w:bottom="993" w:left="1701" w:header="709" w:footer="709" w:gutter="0"/>
          <w:pgNumType w:start="11"/>
          <w:cols w:space="708"/>
          <w:titlePg/>
          <w:docGrid w:linePitch="360"/>
        </w:sectPr>
      </w:pPr>
    </w:p>
    <w:p w14:paraId="2652519E" w14:textId="49B84AEC" w:rsidR="004F238E" w:rsidRPr="00F97842" w:rsidRDefault="0014649D" w:rsidP="00913F3D">
      <w:pPr>
        <w:spacing w:after="200" w:line="276" w:lineRule="auto"/>
        <w:jc w:val="both"/>
        <w:rPr>
          <w:rFonts w:eastAsia="Times New Roman" w:cs="Arial"/>
          <w:b/>
          <w:color w:val="000000"/>
        </w:rPr>
      </w:pPr>
      <w:r w:rsidRPr="00FA63E0">
        <w:rPr>
          <w:noProof/>
        </w:rPr>
        <w:lastRenderedPageBreak/>
        <w:drawing>
          <wp:inline distT="0" distB="0" distL="0" distR="0" wp14:anchorId="1848AD61" wp14:editId="7487C8E8">
            <wp:extent cx="9893935" cy="5209540"/>
            <wp:effectExtent l="0" t="0" r="0" b="0"/>
            <wp:docPr id="13" name="Pictur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../Downloads/Cronograma%20-%20Cronograma%20Scr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0" t="5219" r="2993" b="29879"/>
                    <a:stretch/>
                  </pic:blipFill>
                  <pic:spPr bwMode="auto">
                    <a:xfrm>
                      <a:off x="0" y="0"/>
                      <a:ext cx="10051166" cy="5292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715B4BE2" w14:textId="74D623EC" w:rsidR="00016C69" w:rsidRPr="00F97842" w:rsidRDefault="005D09A6">
      <w:pPr>
        <w:pStyle w:val="Caption"/>
        <w:sectPr w:rsidR="00016C69" w:rsidRPr="00F97842" w:rsidSect="001E166A">
          <w:headerReference w:type="default" r:id="rId45"/>
          <w:pgSz w:w="16838" w:h="11906" w:orient="landscape"/>
          <w:pgMar w:top="1701" w:right="1701" w:bottom="1134" w:left="993" w:header="709" w:footer="709" w:gutter="0"/>
          <w:cols w:space="708"/>
          <w:titlePg/>
          <w:docGrid w:linePitch="360"/>
        </w:sectPr>
      </w:pPr>
      <w:bookmarkStart w:id="2561" w:name="_Ref464063794"/>
      <w:bookmarkStart w:id="2562" w:name="_Toc465799903"/>
      <w:r w:rsidRPr="70F400AA">
        <w:rPr>
          <w:rPrChange w:id="2563" w:author="Convidado" w:date="2016-11-01T09:09:00Z">
            <w:rPr>
              <w:b/>
              <w:bCs/>
            </w:rPr>
          </w:rPrChange>
        </w:rPr>
        <w:t xml:space="preserve">Figura  </w:t>
      </w:r>
      <w:r w:rsidRPr="00493D2F">
        <w:fldChar w:fldCharType="begin"/>
      </w:r>
      <w:r w:rsidRPr="003201C2">
        <w:rPr>
          <w:rPrChange w:id="2564" w:author="Elias De Moraes Fernandes" w:date="2016-10-29T13:38:00Z">
            <w:rPr>
              <w:b/>
            </w:rPr>
          </w:rPrChange>
        </w:rPr>
        <w:instrText xml:space="preserve"> SEQ Figura_ \* ARABIC </w:instrText>
      </w:r>
      <w:r w:rsidRPr="00493D2F">
        <w:fldChar w:fldCharType="separate"/>
      </w:r>
      <w:ins w:id="2565" w:author="Elias De Moraes Fernandes" w:date="2016-11-02T21:28:00Z">
        <w:r w:rsidR="00742232">
          <w:rPr>
            <w:noProof/>
          </w:rPr>
          <w:t>25</w:t>
        </w:r>
      </w:ins>
      <w:ins w:id="2566" w:author="Elias De Moraes Fernandes" w:date="2016-11-02T01:26:00Z">
        <w:del w:id="2567" w:author="Elias De Moraes Fernandes" w:date="2016-11-02T21:23:00Z">
          <w:r w:rsidR="00820B39" w:rsidDel="00F506DA">
            <w:rPr>
              <w:noProof/>
            </w:rPr>
            <w:delText>25</w:delText>
          </w:r>
        </w:del>
      </w:ins>
      <w:ins w:id="2568" w:author="Elias De Moraes Fernandes" w:date="2016-10-30T13:19:00Z">
        <w:del w:id="2569" w:author="Elias De Moraes Fernandes" w:date="2016-11-02T21:23:00Z">
          <w:r w:rsidR="00D061FC" w:rsidDel="00F506DA">
            <w:rPr>
              <w:noProof/>
            </w:rPr>
            <w:delText>25</w:delText>
          </w:r>
        </w:del>
      </w:ins>
      <w:ins w:id="2570" w:author="Elias De Moraes Fernandes" w:date="2016-10-30T02:24:00Z">
        <w:del w:id="2571" w:author="Elias De Moraes Fernandes" w:date="2016-11-02T21:23:00Z">
          <w:r w:rsidR="00954AE0" w:rsidDel="00F506DA">
            <w:rPr>
              <w:noProof/>
            </w:rPr>
            <w:delText>25</w:delText>
          </w:r>
        </w:del>
      </w:ins>
      <w:del w:id="2572" w:author="Elias De Moraes Fernandes" w:date="2016-11-02T21:23:00Z">
        <w:r w:rsidR="00AF4C88" w:rsidRPr="003201C2" w:rsidDel="00F506DA">
          <w:rPr>
            <w:bCs/>
            <w:noProof/>
            <w:rPrChange w:id="2573" w:author="Elias De Moraes Fernandes" w:date="2016-10-29T13:38:00Z">
              <w:rPr>
                <w:b/>
                <w:bCs/>
                <w:noProof/>
              </w:rPr>
            </w:rPrChange>
          </w:rPr>
          <w:delText>25</w:delText>
        </w:r>
      </w:del>
      <w:r w:rsidRPr="00493D2F">
        <w:fldChar w:fldCharType="end"/>
      </w:r>
      <w:bookmarkEnd w:id="2561"/>
      <w:r w:rsidRPr="001E166A">
        <w:rPr>
          <w:b/>
          <w:bCs/>
        </w:rPr>
        <w:t xml:space="preserve"> </w:t>
      </w:r>
      <w:r w:rsidRPr="001470A3">
        <w:t>- Cronograma completo de atividades semana</w:t>
      </w:r>
      <w:r w:rsidR="007B7565">
        <w:t>is</w:t>
      </w:r>
      <w:bookmarkEnd w:id="2562"/>
    </w:p>
    <w:p w14:paraId="48330522" w14:textId="7C1E6364" w:rsidR="00B62968" w:rsidRDefault="00B62968" w:rsidP="007B7565">
      <w:pPr>
        <w:pStyle w:val="StyleX"/>
        <w:ind w:left="0"/>
      </w:pPr>
    </w:p>
    <w:p w14:paraId="6858C523" w14:textId="0621D56F" w:rsidR="00B62968" w:rsidRDefault="00CB5643">
      <w:pPr>
        <w:pStyle w:val="StyleX"/>
        <w:ind w:left="680" w:firstLine="29"/>
        <w:pPrChange w:id="2574" w:author="Elias De Moraes Fernandes" w:date="2016-11-02T01:26:00Z">
          <w:pPr>
            <w:pStyle w:val="StyleX"/>
            <w:ind w:left="400"/>
          </w:pPr>
        </w:pPrChange>
      </w:pPr>
      <w:r>
        <w:fldChar w:fldCharType="begin"/>
      </w:r>
      <w:r>
        <w:instrText xml:space="preserve"> REF _Ref464418942 \n \h </w:instrText>
      </w:r>
      <w:r>
        <w:fldChar w:fldCharType="separate"/>
      </w:r>
      <w:ins w:id="2575" w:author="Elias De Moraes Fernandes" w:date="2016-11-02T21:28:00Z">
        <w:r w:rsidR="00742232">
          <w:t>9</w:t>
        </w:r>
      </w:ins>
      <w:ins w:id="2576" w:author="Elias De Moraes Fernandes" w:date="2016-11-02T01:26:00Z">
        <w:del w:id="2577" w:author="Elias De Moraes Fernandes" w:date="2016-11-02T21:23:00Z">
          <w:r w:rsidR="00820B39" w:rsidDel="00F506DA">
            <w:delText>9</w:delText>
          </w:r>
        </w:del>
      </w:ins>
      <w:ins w:id="2578" w:author="Elias De Moraes Fernandes" w:date="2016-10-30T13:19:00Z">
        <w:del w:id="2579" w:author="Elias De Moraes Fernandes" w:date="2016-11-02T21:23:00Z">
          <w:r w:rsidR="00D061FC" w:rsidDel="00F506DA">
            <w:delText>10</w:delText>
          </w:r>
        </w:del>
      </w:ins>
      <w:ins w:id="2580" w:author="Elias De Moraes Fernandes" w:date="2016-10-30T02:24:00Z">
        <w:del w:id="2581" w:author="Elias De Moraes Fernandes" w:date="2016-11-02T21:23:00Z">
          <w:r w:rsidR="00954AE0" w:rsidDel="00F506DA">
            <w:delText>10</w:delText>
          </w:r>
        </w:del>
      </w:ins>
      <w:del w:id="2582" w:author="Elias De Moraes Fernandes" w:date="2016-11-02T21:23:00Z">
        <w:r w:rsidDel="00F506DA">
          <w:delText>9</w:delText>
        </w:r>
      </w:del>
      <w:r>
        <w:fldChar w:fldCharType="end"/>
      </w:r>
      <w:r>
        <w:tab/>
      </w:r>
      <w:ins w:id="2583" w:author="Elias De Moraes Fernandes" w:date="2016-10-31T22:30:00Z">
        <w:del w:id="2584" w:author="Elias De Moraes Fernandes" w:date="2016-11-02T01:26:00Z">
          <w:r w:rsidR="00F21804" w:rsidDel="00892019">
            <w:tab/>
          </w:r>
        </w:del>
      </w:ins>
      <w:r w:rsidR="00B62968">
        <w:t>CONSIDERAÇÕES FINAIS</w:t>
      </w:r>
    </w:p>
    <w:p w14:paraId="3F772599" w14:textId="77777777" w:rsidR="008F3416" w:rsidRDefault="008F3416" w:rsidP="007B7565">
      <w:pPr>
        <w:pStyle w:val="TextodoTrabalho"/>
        <w:ind w:firstLine="0"/>
        <w:rPr>
          <w:rFonts w:eastAsia="Arial" w:cs="Arial"/>
          <w:b/>
          <w:bCs/>
        </w:rPr>
      </w:pPr>
    </w:p>
    <w:p w14:paraId="626CEBD2" w14:textId="36D883D5" w:rsidR="00A84EBF" w:rsidRPr="004B5B74" w:rsidRDefault="00A84EBF">
      <w:pPr>
        <w:pStyle w:val="TextodoTrabalho"/>
        <w:ind w:firstLine="709"/>
        <w:pPrChange w:id="2585" w:author="Elias De Moraes Fernandes" w:date="2016-11-02T21:11:00Z">
          <w:pPr>
            <w:pStyle w:val="TextodoTrabalho"/>
          </w:pPr>
        </w:pPrChange>
      </w:pPr>
      <w:del w:id="2586" w:author="Elias De Moraes Fernandes" w:date="2016-11-02T21:11:00Z">
        <w:r w:rsidDel="003D017E">
          <w:rPr>
            <w:rFonts w:eastAsia="Arial" w:cs="Arial"/>
            <w:bCs/>
          </w:rPr>
          <w:tab/>
        </w:r>
      </w:del>
      <w:r w:rsidR="008F3416" w:rsidRPr="004B5B74">
        <w:t xml:space="preserve">Espera-se que esse trabalho </w:t>
      </w:r>
      <w:r w:rsidR="00FB35F4">
        <w:t>contribua</w:t>
      </w:r>
      <w:r w:rsidR="00FB35F4" w:rsidRPr="5816E76D">
        <w:t xml:space="preserve"> </w:t>
      </w:r>
      <w:commentRangeStart w:id="2587"/>
      <w:r w:rsidR="008F3416" w:rsidRPr="004B5B74">
        <w:t>de</w:t>
      </w:r>
      <w:commentRangeEnd w:id="2587"/>
      <w:r w:rsidRPr="004B5B74">
        <w:commentReference w:id="2587"/>
      </w:r>
      <w:r w:rsidR="008F3416" w:rsidRPr="004B5B74">
        <w:t xml:space="preserve"> forma positiva para o Programa de Recursos Educacionais Digitais </w:t>
      </w:r>
      <w:r w:rsidR="003A1C94" w:rsidRPr="004B5B74">
        <w:t xml:space="preserve">e fortifique o laço com Acordo de Cooperação Técnicas entre a UTFPR Câmpus Curitiba e as secretarias de Educação dos municípios de Piraquara, São José dos Pinhais, Pinhais e Curitiba para promover o jogo desenvolvido </w:t>
      </w:r>
      <w:r w:rsidR="008F3416" w:rsidRPr="004B5B74">
        <w:t xml:space="preserve">juntamente com a criação de cartilhas e conteúdos digitais disponibilizados gratuitamente, em específico, </w:t>
      </w:r>
      <w:r w:rsidR="00035AA0" w:rsidRPr="004B5B74">
        <w:t>à</w:t>
      </w:r>
      <w:r w:rsidR="008F3416" w:rsidRPr="004B5B74">
        <w:t>s instituições de ensino</w:t>
      </w:r>
      <w:r w:rsidR="0080370B">
        <w:t xml:space="preserve"> fundamental</w:t>
      </w:r>
      <w:r w:rsidR="008F3416" w:rsidRPr="5816E76D">
        <w:t xml:space="preserve">. </w:t>
      </w:r>
      <w:commentRangeStart w:id="2588"/>
      <w:del w:id="2589" w:author="Elias De Moraes Fernandes" w:date="2016-10-30T02:02:00Z">
        <w:r w:rsidR="008F3416" w:rsidRPr="004B5B74" w:rsidDel="002B735A">
          <w:delText>Espera-se também que es</w:delText>
        </w:r>
        <w:r w:rsidR="001A2929" w:rsidDel="002B735A">
          <w:delText>s</w:delText>
        </w:r>
        <w:r w:rsidR="008F3416" w:rsidRPr="004B5B74" w:rsidDel="002B735A">
          <w:delText xml:space="preserve">e trabalho </w:delText>
        </w:r>
        <w:r w:rsidR="004A0BEA" w:rsidDel="002B735A">
          <w:delText xml:space="preserve">gere </w:delText>
        </w:r>
        <w:r w:rsidR="008F3416" w:rsidRPr="004B5B74" w:rsidDel="002B735A">
          <w:delText>reflexão na quantidade</w:delText>
        </w:r>
        <w:commentRangeEnd w:id="2588"/>
        <w:r w:rsidRPr="004B5B74" w:rsidDel="002B735A">
          <w:commentReference w:id="2588"/>
        </w:r>
        <w:r w:rsidR="008F3416" w:rsidRPr="004B5B74" w:rsidDel="002B735A">
          <w:delText xml:space="preserve"> de resíduos sólidos descartados de forma irregular que </w:delText>
        </w:r>
        <w:r w:rsidR="00771D23" w:rsidRPr="004B5B74" w:rsidDel="002B735A">
          <w:delText>pode</w:delText>
        </w:r>
        <w:r w:rsidR="008F3416" w:rsidRPr="004B5B74" w:rsidDel="002B735A">
          <w:delText xml:space="preserve"> ter um destino </w:delText>
        </w:r>
        <w:r w:rsidR="003A1C94" w:rsidRPr="004B5B74" w:rsidDel="002B735A">
          <w:delText>adequado se usado a tecnologia de compostagem</w:delText>
        </w:r>
        <w:r w:rsidR="000331D5" w:rsidDel="002B735A">
          <w:delText>, que é o</w:delText>
        </w:r>
        <w:r w:rsidR="0080370B" w:rsidDel="002B735A">
          <w:delText xml:space="preserve"> </w:delText>
        </w:r>
        <w:r w:rsidR="000331D5" w:rsidDel="002B735A">
          <w:delText>tema de mestrado da Ana Claudia Nuernberg</w:delText>
        </w:r>
        <w:r w:rsidR="008F3416" w:rsidRPr="004B5B74" w:rsidDel="002B735A">
          <w:delText>.</w:delText>
        </w:r>
        <w:r w:rsidRPr="004B5B74" w:rsidDel="002B735A">
          <w:delText xml:space="preserve"> </w:delText>
        </w:r>
      </w:del>
      <w:r w:rsidRPr="004B5B74">
        <w:t>O resultado desse projeto também será incorporado pelo Programa Jogada Certa – coleta Seletiva da UTFPR, como recurso de capacitação de funcionários do</w:t>
      </w:r>
      <w:commentRangeStart w:id="2590"/>
      <w:commentRangeEnd w:id="2590"/>
      <w:r w:rsidRPr="004B5B74">
        <w:commentReference w:id="2590"/>
      </w:r>
      <w:r w:rsidRPr="004B5B74">
        <w:t>s serviços gerais no processo de gestão de resíduos sólidos.</w:t>
      </w:r>
      <w:r w:rsidR="00FE76AB" w:rsidRPr="5816E76D">
        <w:t xml:space="preserve"> </w:t>
      </w:r>
    </w:p>
    <w:p w14:paraId="74CD1E87" w14:textId="6653EBE4" w:rsidR="00C54EB6" w:rsidRPr="004B5B74" w:rsidRDefault="006C446B" w:rsidP="007B7565">
      <w:pPr>
        <w:pStyle w:val="TextodoTrabalho"/>
      </w:pPr>
      <w:r w:rsidRPr="00007A6F">
        <w:t>O propósito do presente trabalho foi distribui</w:t>
      </w:r>
      <w:r w:rsidR="00571E41" w:rsidRPr="00007A6F">
        <w:t xml:space="preserve">r um jogo </w:t>
      </w:r>
      <w:r w:rsidR="00007A6F">
        <w:t>educacional que</w:t>
      </w:r>
      <w:r w:rsidR="00571E41" w:rsidRPr="00525B1C">
        <w:t xml:space="preserve"> integrasse a abordagem do conteúdo aprendido </w:t>
      </w:r>
      <w:r w:rsidR="00571E41" w:rsidRPr="00FB35F4">
        <w:t xml:space="preserve">com a tecnologia de ensino para que </w:t>
      </w:r>
      <w:r w:rsidR="005D4BC9" w:rsidRPr="00FB35F4">
        <w:t>além de</w:t>
      </w:r>
      <w:r w:rsidR="00571E41" w:rsidRPr="00FB35F4">
        <w:t xml:space="preserve"> </w:t>
      </w:r>
      <w:r w:rsidR="005D4BC9" w:rsidRPr="00FB35F4">
        <w:t>familiarizar os alunos n</w:t>
      </w:r>
      <w:r w:rsidR="00571E41" w:rsidRPr="00FB35F4">
        <w:t>o m</w:t>
      </w:r>
      <w:r w:rsidR="00571E41" w:rsidRPr="007B7565">
        <w:t xml:space="preserve">eio </w:t>
      </w:r>
      <w:r w:rsidR="005D4BC9" w:rsidRPr="007B7565">
        <w:t>de recursos educacionais digitais</w:t>
      </w:r>
      <w:r w:rsidR="00571E41" w:rsidRPr="007B7565">
        <w:t xml:space="preserve"> instigasse</w:t>
      </w:r>
      <w:r w:rsidR="005D4BC9" w:rsidRPr="007B7565">
        <w:t xml:space="preserve"> uma</w:t>
      </w:r>
      <w:r w:rsidR="00571E41" w:rsidRPr="04EDEBCA">
        <w:t xml:space="preserve"> </w:t>
      </w:r>
      <w:r w:rsidR="005D4BC9" w:rsidRPr="007B7565">
        <w:t xml:space="preserve">progressão lógica de aprendizado e um </w:t>
      </w:r>
      <w:r w:rsidR="008F3416">
        <w:t>auto</w:t>
      </w:r>
      <w:r w:rsidR="005D4BC9" w:rsidRPr="007B7565">
        <w:t>controle</w:t>
      </w:r>
      <w:r w:rsidR="00571E41" w:rsidRPr="04EDEBCA">
        <w:t>.</w:t>
      </w:r>
      <w:r w:rsidR="005D4BC9" w:rsidRPr="04EDEBCA">
        <w:t xml:space="preserve"> </w:t>
      </w:r>
    </w:p>
    <w:p w14:paraId="0F97DE48" w14:textId="3D5F2DC2" w:rsidR="00B62968" w:rsidRPr="007B7565" w:rsidRDefault="00C54EB6" w:rsidP="007B7565">
      <w:pPr>
        <w:pStyle w:val="TextodoTrabalho"/>
      </w:pPr>
      <w:r w:rsidRPr="007B7565">
        <w:t xml:space="preserve">Embora </w:t>
      </w:r>
      <w:r w:rsidR="00BF101B">
        <w:t>este</w:t>
      </w:r>
      <w:r w:rsidR="008F3416" w:rsidRPr="5816E76D">
        <w:t xml:space="preserve"> </w:t>
      </w:r>
      <w:r w:rsidRPr="007B7565">
        <w:t xml:space="preserve">trabalho tenha </w:t>
      </w:r>
      <w:commentRangeStart w:id="2591"/>
      <w:r w:rsidRPr="00525B1C">
        <w:t>mostrado</w:t>
      </w:r>
      <w:commentRangeEnd w:id="2591"/>
      <w:r w:rsidRPr="004B5B74">
        <w:commentReference w:id="2591"/>
      </w:r>
      <w:r w:rsidRPr="007B7565">
        <w:t xml:space="preserve"> que é importante </w:t>
      </w:r>
      <w:r w:rsidR="00F75CD4" w:rsidRPr="007B7565">
        <w:t>saber quais</w:t>
      </w:r>
      <w:r w:rsidRPr="007B7565">
        <w:t xml:space="preserve"> resíduos sólidos orgânicos</w:t>
      </w:r>
      <w:r w:rsidR="00F75CD4" w:rsidRPr="007B7565">
        <w:t xml:space="preserve"> separar</w:t>
      </w:r>
      <w:r w:rsidRPr="5816E76D">
        <w:t xml:space="preserve"> </w:t>
      </w:r>
      <w:r w:rsidR="00F75CD4" w:rsidRPr="007B7565">
        <w:t>e</w:t>
      </w:r>
      <w:r w:rsidRPr="5816E76D">
        <w:t xml:space="preserve"> </w:t>
      </w:r>
      <w:r w:rsidR="008F3416" w:rsidRPr="009904EF">
        <w:t>reaproveit</w:t>
      </w:r>
      <w:r w:rsidR="008F3416">
        <w:t>á</w:t>
      </w:r>
      <w:r w:rsidR="00F75CD4" w:rsidRPr="007B7565">
        <w:t>-los</w:t>
      </w:r>
      <w:r w:rsidRPr="5816E76D">
        <w:t xml:space="preserve"> </w:t>
      </w:r>
      <w:r w:rsidR="00F75CD4" w:rsidRPr="007B7565">
        <w:t xml:space="preserve">dentro do </w:t>
      </w:r>
      <w:r w:rsidRPr="007B7565">
        <w:t xml:space="preserve">minhocário, existem limitações em termos técnicos como não mostrar o processo de construção de um vermicomposteira, a escolha de qual espécie de minhoca é apropriada para a criação de adubos, </w:t>
      </w:r>
      <w:r w:rsidR="00FE3C26" w:rsidRPr="007B7565">
        <w:t xml:space="preserve">os </w:t>
      </w:r>
      <w:r w:rsidRPr="007B7565">
        <w:t xml:space="preserve">cuidados para manter o minhocário livre </w:t>
      </w:r>
      <w:r w:rsidR="00FE3C26" w:rsidRPr="007B7565">
        <w:t xml:space="preserve">de </w:t>
      </w:r>
      <w:r w:rsidRPr="007B7565">
        <w:t xml:space="preserve">mal odor e </w:t>
      </w:r>
      <w:r w:rsidR="00FE3C26" w:rsidRPr="007B7565">
        <w:t>de predadores</w:t>
      </w:r>
      <w:r w:rsidR="008F3416" w:rsidRPr="5816E76D">
        <w:t>.</w:t>
      </w:r>
      <w:r w:rsidR="00FE3C26" w:rsidRPr="5816E76D">
        <w:t xml:space="preserve"> </w:t>
      </w:r>
      <w:r w:rsidR="008F3416">
        <w:t>Em termos tecnológicos</w:t>
      </w:r>
      <w:r w:rsidR="00733F5A" w:rsidRPr="5816E76D">
        <w:t>,</w:t>
      </w:r>
      <w:r w:rsidR="008F3416">
        <w:t xml:space="preserve"> a limitação reside no fato de o aplicativo final ser distribuído apenas para dispositivo Android</w:t>
      </w:r>
      <w:r w:rsidR="008F3416" w:rsidRPr="5816E76D">
        <w:t xml:space="preserve">. </w:t>
      </w:r>
    </w:p>
    <w:p w14:paraId="5D683B10" w14:textId="77777777" w:rsidR="00B62968" w:rsidRDefault="00B62968">
      <w:pPr>
        <w:spacing w:after="200" w:line="276" w:lineRule="auto"/>
        <w:rPr>
          <w:rFonts w:eastAsia="Arial" w:cs="Arial"/>
          <w:b/>
          <w:bCs/>
        </w:rPr>
      </w:pPr>
      <w:r w:rsidRPr="4A03C906">
        <w:rPr>
          <w:rFonts w:eastAsia="Arial" w:cs="Arial"/>
          <w:b/>
          <w:bCs/>
        </w:rPr>
        <w:br w:type="page"/>
      </w:r>
    </w:p>
    <w:p w14:paraId="7F307360" w14:textId="31D898BC" w:rsidR="00686774" w:rsidRPr="00F97842" w:rsidRDefault="00686774" w:rsidP="003F0D46">
      <w:pPr>
        <w:pStyle w:val="Heading6"/>
      </w:pPr>
      <w:r w:rsidRPr="001A4704">
        <w:lastRenderedPageBreak/>
        <w:t>REFERÊNCIAS</w:t>
      </w:r>
    </w:p>
    <w:p w14:paraId="00C71ADF" w14:textId="77777777" w:rsidR="00686774" w:rsidRPr="00F97842" w:rsidRDefault="00686774" w:rsidP="009752B1">
      <w:pPr>
        <w:jc w:val="center"/>
        <w:rPr>
          <w:rFonts w:cs="Arial"/>
          <w:b/>
        </w:rPr>
      </w:pPr>
    </w:p>
    <w:p w14:paraId="1BC3F1AA" w14:textId="77777777" w:rsidR="00954DC6" w:rsidRPr="00F97842" w:rsidRDefault="00954DC6" w:rsidP="00954AE0">
      <w:pPr>
        <w:pStyle w:val="REFERENCIA"/>
      </w:pPr>
    </w:p>
    <w:p w14:paraId="22BE7313" w14:textId="77777777" w:rsidR="00954DC6" w:rsidRPr="00F97842" w:rsidRDefault="00954DC6" w:rsidP="00954AE0">
      <w:pPr>
        <w:pStyle w:val="REFERENCIA"/>
      </w:pPr>
      <w:r w:rsidRPr="00F97842">
        <w:t xml:space="preserve">Abt, Clark C. </w:t>
      </w:r>
      <w:r w:rsidRPr="5816E76D">
        <w:rPr>
          <w:i/>
          <w:iCs/>
        </w:rPr>
        <w:t>Serious games</w:t>
      </w:r>
      <w:r w:rsidRPr="5816E76D">
        <w:t xml:space="preserve">. </w:t>
      </w:r>
      <w:r w:rsidRPr="00F97842">
        <w:t>University Press of</w:t>
      </w:r>
      <w:r w:rsidRPr="5816E76D">
        <w:t xml:space="preserve"> </w:t>
      </w:r>
      <w:r w:rsidRPr="00F97842">
        <w:t>America, 1987.</w:t>
      </w:r>
    </w:p>
    <w:p w14:paraId="302F9F56" w14:textId="77777777" w:rsidR="004202D5" w:rsidRPr="00F97842" w:rsidRDefault="004202D5" w:rsidP="00954AE0">
      <w:pPr>
        <w:pStyle w:val="REFERENCIA"/>
      </w:pPr>
    </w:p>
    <w:p w14:paraId="7F5157F2" w14:textId="4457D84C" w:rsidR="00954DC6" w:rsidRPr="00F97842" w:rsidRDefault="00954DC6" w:rsidP="00954AE0">
      <w:pPr>
        <w:pStyle w:val="REFERENCIA"/>
      </w:pPr>
      <w:r w:rsidRPr="00F97842">
        <w:t xml:space="preserve">ALVES, LYNN R. G, MINHO, MARCELLE R. S, DINIZ, MARCELO V. C. Pimenta Cultural 2014. </w:t>
      </w:r>
      <w:r w:rsidRPr="00FA63E0">
        <w:rPr>
          <w:b/>
          <w:bCs/>
        </w:rPr>
        <w:t>Gamificação: diálogo com a educação</w:t>
      </w:r>
      <w:r w:rsidRPr="00F97842">
        <w:t xml:space="preserve">. Disponível em:  </w:t>
      </w:r>
      <w:r w:rsidR="00EC51BD">
        <w:t>&lt;</w:t>
      </w:r>
      <w:r w:rsidRPr="00F97842">
        <w:t>http://www2.dbd.puc-rio.br/pergamum</w:t>
      </w:r>
      <w:r w:rsidRPr="5816E76D">
        <w:t>/</w:t>
      </w:r>
      <w:r w:rsidRPr="00F97842">
        <w:t>docdigital</w:t>
      </w:r>
      <w:r w:rsidRPr="5816E76D">
        <w:t>/</w:t>
      </w:r>
      <w:r w:rsidRPr="00F97842">
        <w:t>PimentaCultural/gamificacao_na_educacao.pdf</w:t>
      </w:r>
      <w:r w:rsidR="00EC51BD">
        <w:t>&gt;</w:t>
      </w:r>
      <w:r w:rsidRPr="00F97842">
        <w:t xml:space="preserve"> Acesso em: 23 fev. 2016 </w:t>
      </w:r>
      <w:r w:rsidR="001935AE">
        <w:t>16</w:t>
      </w:r>
      <w:r w:rsidRPr="00F97842">
        <w:t>:30</w:t>
      </w:r>
    </w:p>
    <w:p w14:paraId="6FE9DC96" w14:textId="77777777" w:rsidR="008F7E90" w:rsidRPr="00F97842" w:rsidRDefault="008F7E90" w:rsidP="00954AE0">
      <w:pPr>
        <w:pStyle w:val="REFERENCIA"/>
      </w:pPr>
    </w:p>
    <w:p w14:paraId="6EA7DA05" w14:textId="7911B778" w:rsidR="00954DC6" w:rsidRPr="00F97842" w:rsidRDefault="00954DC6" w:rsidP="00954AE0">
      <w:pPr>
        <w:pStyle w:val="REFERENCIA"/>
      </w:pPr>
      <w:r w:rsidRPr="00F97842">
        <w:t>Bigg</w:t>
      </w:r>
      <w:r w:rsidRPr="5816E76D">
        <w:t xml:space="preserve"> </w:t>
      </w:r>
      <w:r w:rsidRPr="00F97842">
        <w:t>Shark</w:t>
      </w:r>
      <w:r w:rsidRPr="5816E76D">
        <w:t xml:space="preserve">. </w:t>
      </w:r>
      <w:r w:rsidRPr="00F97842">
        <w:t>Why</w:t>
      </w:r>
      <w:r w:rsidRPr="5816E76D">
        <w:t xml:space="preserve"> </w:t>
      </w:r>
      <w:r w:rsidRPr="00F97842">
        <w:t>Using C# with</w:t>
      </w:r>
      <w:r w:rsidRPr="5816E76D">
        <w:t xml:space="preserve"> </w:t>
      </w:r>
      <w:r w:rsidRPr="00F97842">
        <w:t>Unity</w:t>
      </w:r>
      <w:r w:rsidRPr="5816E76D">
        <w:t xml:space="preserve"> </w:t>
      </w:r>
      <w:r w:rsidRPr="00F97842">
        <w:t>is</w:t>
      </w:r>
      <w:r w:rsidRPr="5816E76D">
        <w:t xml:space="preserve"> </w:t>
      </w:r>
      <w:r w:rsidRPr="00F97842">
        <w:t>Better</w:t>
      </w:r>
      <w:r w:rsidRPr="5816E76D">
        <w:t xml:space="preserve"> </w:t>
      </w:r>
      <w:r w:rsidRPr="00F97842">
        <w:t>Than</w:t>
      </w:r>
      <w:r w:rsidRPr="5816E76D">
        <w:t xml:space="preserve"> </w:t>
      </w:r>
      <w:r w:rsidRPr="00F97842">
        <w:t>Using</w:t>
      </w:r>
      <w:r w:rsidRPr="5816E76D">
        <w:t xml:space="preserve"> </w:t>
      </w:r>
      <w:r w:rsidRPr="00F97842">
        <w:t>Boo</w:t>
      </w:r>
      <w:r w:rsidRPr="5816E76D">
        <w:t xml:space="preserve"> </w:t>
      </w:r>
      <w:r w:rsidRPr="00F97842">
        <w:t>or JS for Your Mobile Game, 2015.</w:t>
      </w:r>
      <w:r w:rsidR="00217BFD" w:rsidRPr="007B7565">
        <w:rPr>
          <w:rFonts w:ascii="Roboto" w:eastAsia="Roboto" w:hAnsi="Roboto" w:cs="Roboto"/>
          <w:b/>
          <w:bCs/>
          <w:color w:val="545454"/>
          <w:sz w:val="92"/>
          <w:szCs w:val="92"/>
        </w:rPr>
        <w:t xml:space="preserve"> </w:t>
      </w:r>
      <w:r w:rsidRPr="00F97842">
        <w:t xml:space="preserve">Disponível em: </w:t>
      </w:r>
      <w:r w:rsidR="00EC51BD">
        <w:t>&lt;</w:t>
      </w:r>
      <w:r w:rsidRPr="00F97842">
        <w:t>http://biggshark.com/why-using-c-with-unity-is-better-than-boo-and-js-for-your-next-mobile-game/</w:t>
      </w:r>
      <w:r w:rsidR="00EC51BD">
        <w:t>&gt;</w:t>
      </w:r>
      <w:r w:rsidRPr="00F97842">
        <w:t xml:space="preserve"> Acesso em: 03 fev.</w:t>
      </w:r>
      <w:r w:rsidR="001935AE" w:rsidRPr="5816E76D">
        <w:t xml:space="preserve"> </w:t>
      </w:r>
      <w:r w:rsidRPr="00F97842">
        <w:t>2016 16:35</w:t>
      </w:r>
    </w:p>
    <w:p w14:paraId="5FE8E938" w14:textId="77777777" w:rsidR="004202D5" w:rsidRPr="00F97842" w:rsidRDefault="004202D5" w:rsidP="00954AE0">
      <w:pPr>
        <w:pStyle w:val="REFERENCIA"/>
      </w:pPr>
    </w:p>
    <w:p w14:paraId="13037078" w14:textId="13EDED83" w:rsidR="00046918" w:rsidRDefault="00046918" w:rsidP="00954AE0">
      <w:pPr>
        <w:pStyle w:val="REFERENCIA"/>
      </w:pPr>
      <w:r w:rsidRPr="007B7565">
        <w:t>BRASIL. MINISTÉRIO DO MEIO AMBIENTE (MMA). </w:t>
      </w:r>
      <w:r w:rsidR="002B30B1">
        <w:t>Conferência das Nações Unidas s</w:t>
      </w:r>
      <w:r w:rsidR="002B30B1" w:rsidRPr="002B30B1">
        <w:t xml:space="preserve">obre Meio Ambiente </w:t>
      </w:r>
      <w:r w:rsidR="002B30B1">
        <w:t>e</w:t>
      </w:r>
      <w:r w:rsidR="002B30B1" w:rsidRPr="002B30B1">
        <w:t xml:space="preserve"> Desenvolvimento</w:t>
      </w:r>
      <w:r w:rsidR="00AB38A9">
        <w:t xml:space="preserve"> </w:t>
      </w:r>
      <w:r w:rsidR="00AB38A9" w:rsidRPr="00AB38A9">
        <w:t>(</w:t>
      </w:r>
      <w:r w:rsidR="00D84E18" w:rsidRPr="00AB38A9">
        <w:t>1992:</w:t>
      </w:r>
      <w:r w:rsidR="00AB38A9" w:rsidRPr="00AB38A9">
        <w:t xml:space="preserve"> Rio de Janeiro, RJ)</w:t>
      </w:r>
      <w:r w:rsidR="00AC15CE">
        <w:t>, 471 p. Capítulo 28, p. 381-382</w:t>
      </w:r>
      <w:r w:rsidR="002B30B1">
        <w:t xml:space="preserve">. </w:t>
      </w:r>
      <w:r w:rsidRPr="007B7565">
        <w:t>Disponível em: &lt;</w:t>
      </w:r>
      <w:r w:rsidR="00EC51BD" w:rsidRPr="00EC51BD">
        <w:t xml:space="preserve"> </w:t>
      </w:r>
      <w:r w:rsidR="00A306E3" w:rsidRPr="00A306E3">
        <w:t xml:space="preserve">http://www.mma.gov.br/responsabilidade-socioambiental/agenda-21/agenda-21-global </w:t>
      </w:r>
      <w:r w:rsidR="001935AE" w:rsidRPr="001935AE">
        <w:t xml:space="preserve">&gt;. Acesso em </w:t>
      </w:r>
      <w:r w:rsidR="001935AE">
        <w:t>15</w:t>
      </w:r>
      <w:r w:rsidR="001935AE" w:rsidRPr="001935AE">
        <w:t xml:space="preserve"> </w:t>
      </w:r>
      <w:r w:rsidR="001935AE">
        <w:t>ou</w:t>
      </w:r>
      <w:r w:rsidRPr="007B7565">
        <w:t>t</w:t>
      </w:r>
      <w:r w:rsidR="001935AE">
        <w:t>.</w:t>
      </w:r>
      <w:r w:rsidR="001935AE" w:rsidRPr="001935AE">
        <w:t xml:space="preserve"> 201</w:t>
      </w:r>
      <w:r w:rsidR="001935AE">
        <w:t>6</w:t>
      </w:r>
      <w:r w:rsidR="00696B9A">
        <w:t xml:space="preserve"> 10:35</w:t>
      </w:r>
    </w:p>
    <w:p w14:paraId="24B01572" w14:textId="733027A4" w:rsidR="00545217" w:rsidRDefault="00545217" w:rsidP="00954AE0">
      <w:pPr>
        <w:pStyle w:val="REFERENCIA"/>
      </w:pPr>
    </w:p>
    <w:p w14:paraId="578BE1F7" w14:textId="4A37FB4D" w:rsidR="00B842C8" w:rsidRDefault="00B842C8" w:rsidP="00954AE0">
      <w:pPr>
        <w:pStyle w:val="REFERENCIA"/>
      </w:pPr>
      <w:r>
        <w:t xml:space="preserve">BRASIL. MINISTÉRIO DO MEIO AMBIENTE (MMA). </w:t>
      </w:r>
      <w:r w:rsidR="002C727E">
        <w:t xml:space="preserve">Gestão de Resíduos Orgânicos. </w:t>
      </w:r>
      <w:r>
        <w:t>Disponível em: &lt;</w:t>
      </w:r>
      <w:r w:rsidR="002C727E" w:rsidRPr="002C727E">
        <w:t xml:space="preserve"> http://www.mma.gov.br/cidades-sustentaveis/residuos-solidos/gestão-de-resíduos-orgânicos</w:t>
      </w:r>
      <w:r>
        <w:t>&gt;</w:t>
      </w:r>
      <w:r w:rsidR="00696B9A">
        <w:t xml:space="preserve"> Acesso em 15 out. 2016 19:40</w:t>
      </w:r>
    </w:p>
    <w:p w14:paraId="18BD7820" w14:textId="77777777" w:rsidR="00B842C8" w:rsidRDefault="00B842C8" w:rsidP="00954AE0">
      <w:pPr>
        <w:pStyle w:val="REFERENCIA"/>
      </w:pPr>
    </w:p>
    <w:p w14:paraId="26ECCA5E" w14:textId="378FA292" w:rsidR="00A306E3" w:rsidRPr="00545217" w:rsidRDefault="00545217" w:rsidP="00954AE0">
      <w:pPr>
        <w:pStyle w:val="REFERENCIA"/>
      </w:pPr>
      <w:r w:rsidRPr="00545217">
        <w:t>BRASIL. Senado Federal. Agenda 21: Conferência das Nações Unidas sobre Meio Ambiente e Desenvolvimento</w:t>
      </w:r>
      <w:r w:rsidR="00A306E3">
        <w:t xml:space="preserve"> (CNUMAD)</w:t>
      </w:r>
      <w:r w:rsidRPr="00545217">
        <w:t>. Brasília: SF, 2001.</w:t>
      </w:r>
    </w:p>
    <w:p w14:paraId="13269218" w14:textId="77777777" w:rsidR="00046918" w:rsidRDefault="00046918" w:rsidP="00954AE0">
      <w:pPr>
        <w:pStyle w:val="REFERENCIA"/>
      </w:pPr>
    </w:p>
    <w:p w14:paraId="3863DC71" w14:textId="37B86AF5" w:rsidR="00954DC6" w:rsidRPr="00F97842" w:rsidRDefault="00954DC6" w:rsidP="00954AE0">
      <w:pPr>
        <w:pStyle w:val="REFERENCIA"/>
      </w:pPr>
      <w:r w:rsidRPr="00F97842">
        <w:t>Bruner, J. S. (1972), “Nature</w:t>
      </w:r>
      <w:r w:rsidRPr="5816E76D">
        <w:t xml:space="preserve"> </w:t>
      </w:r>
      <w:r w:rsidRPr="00F97842">
        <w:t>and uses of</w:t>
      </w:r>
      <w:r w:rsidRPr="5816E76D">
        <w:t xml:space="preserve"> </w:t>
      </w:r>
      <w:r w:rsidRPr="00F97842">
        <w:t xml:space="preserve">immaturity”, American Psychologist, Vol. 27, No. </w:t>
      </w:r>
      <w:r w:rsidR="00D84E18" w:rsidRPr="00F97842">
        <w:t>8,</w:t>
      </w:r>
      <w:r w:rsidRPr="00F97842">
        <w:t xml:space="preserve"> In Bruner, J. S., Jolly, A. and</w:t>
      </w:r>
      <w:r w:rsidRPr="5816E76D">
        <w:t xml:space="preserve"> </w:t>
      </w:r>
      <w:r w:rsidRPr="00F97842">
        <w:t>Sylva, K. (eds.) (1976), Play. Its role in development</w:t>
      </w:r>
      <w:r w:rsidRPr="5816E76D">
        <w:t xml:space="preserve"> </w:t>
      </w:r>
      <w:r w:rsidRPr="00F97842">
        <w:t>and</w:t>
      </w:r>
      <w:r w:rsidRPr="5816E76D">
        <w:t xml:space="preserve"> </w:t>
      </w:r>
      <w:r w:rsidRPr="00F97842">
        <w:t>evolution</w:t>
      </w:r>
      <w:r w:rsidRPr="5816E76D">
        <w:t xml:space="preserve">. </w:t>
      </w:r>
      <w:r w:rsidRPr="00F97842">
        <w:t xml:space="preserve">Penguin Books, New York. </w:t>
      </w:r>
    </w:p>
    <w:p w14:paraId="0547F492" w14:textId="77777777" w:rsidR="004202D5" w:rsidRPr="00F97842" w:rsidRDefault="004202D5">
      <w:pPr>
        <w:rPr>
          <w:rFonts w:cs="Arial"/>
        </w:rPr>
      </w:pPr>
    </w:p>
    <w:p w14:paraId="3D7612B8" w14:textId="68E7D770" w:rsidR="004F513F" w:rsidRPr="00545217" w:rsidRDefault="004F513F" w:rsidP="00954AE0">
      <w:pPr>
        <w:pStyle w:val="REFERENCIA"/>
      </w:pPr>
      <w:r w:rsidRPr="00545217">
        <w:t>Corti, K. (2006</w:t>
      </w:r>
      <w:r w:rsidR="00D84E18" w:rsidRPr="00545217">
        <w:t>). Games</w:t>
      </w:r>
      <w:r w:rsidRPr="5816E76D">
        <w:t>-</w:t>
      </w:r>
      <w:r w:rsidRPr="00545217">
        <w:t>based Learning; a serious business application</w:t>
      </w:r>
      <w:r w:rsidRPr="5816E76D">
        <w:t xml:space="preserve">. </w:t>
      </w:r>
      <w:r w:rsidRPr="00545217">
        <w:t>PIXELearning</w:t>
      </w:r>
      <w:r w:rsidRPr="5816E76D">
        <w:t xml:space="preserve"> </w:t>
      </w:r>
      <w:r w:rsidRPr="00545217">
        <w:t>Limited</w:t>
      </w:r>
      <w:r w:rsidRPr="5816E76D">
        <w:t xml:space="preserve">. </w:t>
      </w:r>
      <w:r w:rsidR="00EC51BD">
        <w:t>&lt;</w:t>
      </w:r>
      <w:proofErr w:type="gramStart"/>
      <w:r w:rsidR="00EC51BD">
        <w:t>http</w:t>
      </w:r>
      <w:r w:rsidR="00EC51BD" w:rsidRPr="5816E76D">
        <w:t>://</w:t>
      </w:r>
      <w:r w:rsidRPr="00545217">
        <w:t>www.pixelearning.com/docs/games_basedlearning_pixelearning.pdf</w:t>
      </w:r>
      <w:proofErr w:type="gramEnd"/>
      <w:r w:rsidR="00EC51BD">
        <w:t>&gt;</w:t>
      </w:r>
      <w:r w:rsidRPr="5816E76D">
        <w:t xml:space="preserve"> </w:t>
      </w:r>
      <w:r w:rsidR="00C8293F">
        <w:t>Acesso em: 04 mar.</w:t>
      </w:r>
      <w:r w:rsidR="001935AE" w:rsidRPr="5816E76D">
        <w:t xml:space="preserve"> </w:t>
      </w:r>
      <w:r w:rsidR="00C8293F">
        <w:t>2016 09:35</w:t>
      </w:r>
    </w:p>
    <w:p w14:paraId="4DCA719E" w14:textId="77777777" w:rsidR="004F513F" w:rsidRDefault="004F513F">
      <w:pPr>
        <w:rPr>
          <w:rFonts w:eastAsia="Arial" w:cs="Arial"/>
        </w:rPr>
      </w:pPr>
    </w:p>
    <w:p w14:paraId="6A0CA0CF" w14:textId="2B8F5835" w:rsidR="00954DC6" w:rsidRPr="00F97842" w:rsidRDefault="00954DC6" w:rsidP="00954AE0">
      <w:pPr>
        <w:pStyle w:val="REFERENCIA"/>
      </w:pPr>
      <w:r w:rsidRPr="0083223A">
        <w:t>COSTA, E. DIAS</w:t>
      </w:r>
      <w:r w:rsidRPr="5816E76D">
        <w:t xml:space="preserve">. </w:t>
      </w:r>
      <w:r w:rsidRPr="00F97842">
        <w:t>Toptal</w:t>
      </w:r>
      <w:r w:rsidRPr="5816E76D">
        <w:t xml:space="preserve"> </w:t>
      </w:r>
      <w:r w:rsidRPr="00F97842">
        <w:t>Developers</w:t>
      </w:r>
      <w:r w:rsidRPr="5816E76D">
        <w:t xml:space="preserve">. </w:t>
      </w:r>
      <w:r w:rsidRPr="007B7565">
        <w:t>Unity</w:t>
      </w:r>
      <w:r w:rsidRPr="5816E76D">
        <w:t xml:space="preserve"> </w:t>
      </w:r>
      <w:r w:rsidRPr="007B7565">
        <w:t>with MVC: How</w:t>
      </w:r>
      <w:r w:rsidRPr="5816E76D">
        <w:t xml:space="preserve"> </w:t>
      </w:r>
      <w:r w:rsidRPr="007B7565">
        <w:t>to</w:t>
      </w:r>
      <w:r w:rsidRPr="5816E76D">
        <w:t xml:space="preserve"> </w:t>
      </w:r>
      <w:r w:rsidRPr="007B7565">
        <w:t>Level</w:t>
      </w:r>
      <w:r w:rsidRPr="5816E76D">
        <w:t xml:space="preserve"> </w:t>
      </w:r>
      <w:r w:rsidRPr="007B7565">
        <w:t>Up</w:t>
      </w:r>
      <w:r w:rsidRPr="5816E76D">
        <w:t xml:space="preserve"> </w:t>
      </w:r>
      <w:r w:rsidRPr="007B7565">
        <w:t>Your Game Development</w:t>
      </w:r>
      <w:r w:rsidRPr="5816E76D">
        <w:t xml:space="preserve"> </w:t>
      </w:r>
      <w:r w:rsidRPr="00F97842">
        <w:t xml:space="preserve">Disponível em: </w:t>
      </w:r>
      <w:r w:rsidR="00EC51BD">
        <w:t>&lt;</w:t>
      </w:r>
      <w:r w:rsidRPr="00F97842">
        <w:t>http://www.toptal.com/unity-unity3d/unity</w:t>
      </w:r>
      <w:r w:rsidRPr="5816E76D">
        <w:t>-</w:t>
      </w:r>
      <w:r w:rsidRPr="00F97842">
        <w:t>with</w:t>
      </w:r>
      <w:r w:rsidRPr="5816E76D">
        <w:t>-</w:t>
      </w:r>
      <w:r w:rsidRPr="00F97842">
        <w:t>mvc</w:t>
      </w:r>
      <w:r w:rsidRPr="5816E76D">
        <w:t>-</w:t>
      </w:r>
      <w:r w:rsidRPr="00F97842">
        <w:t>how</w:t>
      </w:r>
      <w:r w:rsidRPr="5816E76D">
        <w:t>-</w:t>
      </w:r>
      <w:r w:rsidRPr="00F97842">
        <w:t>to</w:t>
      </w:r>
      <w:r w:rsidRPr="5816E76D">
        <w:t>-</w:t>
      </w:r>
      <w:r w:rsidRPr="00F97842">
        <w:t>level</w:t>
      </w:r>
      <w:r w:rsidRPr="5816E76D">
        <w:t>-</w:t>
      </w:r>
      <w:r w:rsidRPr="00F97842">
        <w:t>up</w:t>
      </w:r>
      <w:r w:rsidRPr="5816E76D">
        <w:t>-</w:t>
      </w:r>
      <w:r w:rsidRPr="00F97842">
        <w:t>your-game-development</w:t>
      </w:r>
      <w:r w:rsidR="00EC51BD">
        <w:t>&gt;</w:t>
      </w:r>
      <w:r w:rsidRPr="5816E76D">
        <w:t xml:space="preserve"> </w:t>
      </w:r>
      <w:r w:rsidRPr="00F97842">
        <w:t>Acesso em: 24 fev. 2016 14:40</w:t>
      </w:r>
    </w:p>
    <w:p w14:paraId="1EA78BAC" w14:textId="77777777" w:rsidR="004202D5" w:rsidRPr="00F97842" w:rsidDel="003232DB" w:rsidRDefault="004202D5" w:rsidP="00954AE0">
      <w:pPr>
        <w:pStyle w:val="REFERENCIA"/>
      </w:pPr>
    </w:p>
    <w:p w14:paraId="5BE0B3DF" w14:textId="77777777" w:rsidR="0040582C" w:rsidRPr="008666FF" w:rsidRDefault="0040582C">
      <w:pPr>
        <w:rPr>
          <w:rFonts w:eastAsia="Times New Roman"/>
        </w:rPr>
      </w:pPr>
      <w:r w:rsidRPr="70F400AA">
        <w:rPr>
          <w:rFonts w:eastAsia="Times New Roman"/>
        </w:rPr>
        <w:t xml:space="preserve">Damani, B., Sardeshpande, V. &amp; Gaitonde, U. J. Comput. Educ. (2015) 2: 493. doi:10.1007/s40692-015-0045-y </w:t>
      </w:r>
    </w:p>
    <w:p w14:paraId="024B20D6" w14:textId="77777777" w:rsidR="0040582C" w:rsidRDefault="0040582C" w:rsidP="00954AE0">
      <w:pPr>
        <w:pStyle w:val="REFERENCIA"/>
      </w:pPr>
    </w:p>
    <w:p w14:paraId="3209C8B4" w14:textId="2140C326" w:rsidR="00171272" w:rsidRPr="007B7565" w:rsidRDefault="00171272" w:rsidP="00954AE0">
      <w:pPr>
        <w:pStyle w:val="REFERENCIA"/>
      </w:pPr>
      <w:r w:rsidRPr="00F97842">
        <w:t>DJAOUTI,</w:t>
      </w:r>
      <w:r w:rsidR="00CD6DE9" w:rsidRPr="00F97842">
        <w:t xml:space="preserve"> D. et al</w:t>
      </w:r>
      <w:r w:rsidR="00CD6DE9" w:rsidRPr="5816E76D">
        <w:t>.</w:t>
      </w:r>
      <w:r w:rsidRPr="007B7565">
        <w:t xml:space="preserve"> “A Gameplay</w:t>
      </w:r>
      <w:r w:rsidRPr="5816E76D">
        <w:t xml:space="preserve"> </w:t>
      </w:r>
      <w:r w:rsidRPr="007B7565">
        <w:t>Definition</w:t>
      </w:r>
      <w:r w:rsidRPr="5816E76D">
        <w:t xml:space="preserve"> </w:t>
      </w:r>
      <w:r w:rsidRPr="007B7565">
        <w:t>through Videogame Classification</w:t>
      </w:r>
      <w:r w:rsidRPr="5816E76D">
        <w:t xml:space="preserve">” </w:t>
      </w:r>
      <w:r w:rsidRPr="007B7565">
        <w:t>International</w:t>
      </w:r>
      <w:r w:rsidRPr="5816E76D">
        <w:t xml:space="preserve"> </w:t>
      </w:r>
      <w:r w:rsidRPr="007B7565">
        <w:t>Journal</w:t>
      </w:r>
      <w:r w:rsidRPr="5816E76D">
        <w:t xml:space="preserve"> </w:t>
      </w:r>
      <w:r w:rsidRPr="007B7565">
        <w:t xml:space="preserve">of Computer Games Technology, vol. 2008, Article ID 470350, 7 pages, 2008. </w:t>
      </w:r>
      <w:proofErr w:type="gramStart"/>
      <w:r w:rsidRPr="007B7565">
        <w:t>doi</w:t>
      </w:r>
      <w:proofErr w:type="gramEnd"/>
      <w:r w:rsidRPr="007B7565">
        <w:t>:10.1155/2008/470350</w:t>
      </w:r>
    </w:p>
    <w:p w14:paraId="1B832020" w14:textId="77777777" w:rsidR="00171272" w:rsidRPr="00F97842" w:rsidRDefault="00171272" w:rsidP="007B7565">
      <w:pPr>
        <w:rPr>
          <w:rFonts w:ascii="MinionW08-Regular" w:hAnsi="MinionW08-Regular" w:cs="MinionW08-Regular"/>
          <w:sz w:val="34"/>
          <w:szCs w:val="34"/>
        </w:rPr>
      </w:pPr>
    </w:p>
    <w:p w14:paraId="71FD7F5F" w14:textId="57D23F8D" w:rsidR="00217BFD" w:rsidRPr="007B7565" w:rsidRDefault="00217BFD" w:rsidP="00954AE0">
      <w:pPr>
        <w:pStyle w:val="REFERENCIA"/>
      </w:pPr>
      <w:r w:rsidRPr="00F97842">
        <w:t xml:space="preserve">FABRI, </w:t>
      </w:r>
      <w:r w:rsidRPr="007B7565">
        <w:t>J. A</w:t>
      </w:r>
      <w:r w:rsidR="00D03ABE" w:rsidRPr="00F97842">
        <w:t>. et al.</w:t>
      </w:r>
      <w:r w:rsidRPr="007B7565">
        <w:t xml:space="preserve"> “SCRUM SOLO”</w:t>
      </w:r>
      <w:r w:rsidR="00EC51BD">
        <w:t>. D</w:t>
      </w:r>
      <w:r w:rsidRPr="007B7565">
        <w:t xml:space="preserve">isponível em: </w:t>
      </w:r>
      <w:r w:rsidR="00EC51BD">
        <w:t>&lt;</w:t>
      </w:r>
      <w:r w:rsidR="005E224C">
        <w:fldChar w:fldCharType="begin"/>
      </w:r>
      <w:r w:rsidR="005E224C">
        <w:instrText xml:space="preserve"> HYPERLINK "https://www.scrumsolo.wordpress.com/" </w:instrText>
      </w:r>
      <w:r w:rsidR="005E224C">
        <w:fldChar w:fldCharType="separate"/>
      </w:r>
      <w:r w:rsidRPr="007B7565">
        <w:t>https://www.scrumsolo.wordpress.com/</w:t>
      </w:r>
      <w:r w:rsidR="005E224C">
        <w:fldChar w:fldCharType="end"/>
      </w:r>
      <w:r w:rsidR="00EC51BD">
        <w:t>&gt;</w:t>
      </w:r>
      <w:r w:rsidRPr="007B7565">
        <w:t xml:space="preserve"> </w:t>
      </w:r>
      <w:r w:rsidRPr="00F97842">
        <w:t>Acesso em</w:t>
      </w:r>
      <w:r w:rsidRPr="38229447">
        <w:t xml:space="preserve">: </w:t>
      </w:r>
      <w:r w:rsidRPr="00F97842">
        <w:t>03 mar</w:t>
      </w:r>
      <w:r w:rsidR="001935AE">
        <w:t>.</w:t>
      </w:r>
      <w:r w:rsidRPr="007B7565">
        <w:t xml:space="preserve"> 2016.</w:t>
      </w:r>
    </w:p>
    <w:p w14:paraId="250C5946" w14:textId="77777777" w:rsidR="00217BFD" w:rsidRPr="00F97842" w:rsidRDefault="00217BFD" w:rsidP="00954AE0">
      <w:pPr>
        <w:pStyle w:val="REFERENCIA"/>
      </w:pPr>
    </w:p>
    <w:p w14:paraId="07D6AD7C" w14:textId="329DAEF8" w:rsidR="00976493" w:rsidRPr="00F97842" w:rsidRDefault="00954DC6" w:rsidP="00954AE0">
      <w:pPr>
        <w:pStyle w:val="REFERENCIA"/>
      </w:pPr>
      <w:r w:rsidRPr="00F97842">
        <w:lastRenderedPageBreak/>
        <w:t xml:space="preserve">FABRICATORE, C. </w:t>
      </w:r>
      <w:r w:rsidRPr="00FA63E0">
        <w:rPr>
          <w:b/>
          <w:bCs/>
        </w:rPr>
        <w:t>Gameplay and Game Mechanics Design</w:t>
      </w:r>
      <w:r w:rsidRPr="5816E76D">
        <w:t xml:space="preserve">. </w:t>
      </w:r>
      <w:r w:rsidRPr="00F97842">
        <w:t>Gameplay</w:t>
      </w:r>
      <w:r w:rsidRPr="5816E76D">
        <w:t xml:space="preserve"> </w:t>
      </w:r>
      <w:r w:rsidRPr="00F97842">
        <w:t>and Game Mechanics Design: A Key to</w:t>
      </w:r>
      <w:r w:rsidRPr="5816E76D">
        <w:t xml:space="preserve"> </w:t>
      </w:r>
      <w:r w:rsidRPr="00F97842">
        <w:t>Quality in Videogames</w:t>
      </w:r>
      <w:r w:rsidR="00976493" w:rsidRPr="5816E76D">
        <w:t xml:space="preserve">. </w:t>
      </w:r>
      <w:r w:rsidR="00976493" w:rsidRPr="00F97842">
        <w:t xml:space="preserve">Disponível em: </w:t>
      </w:r>
      <w:r w:rsidR="00EC51BD">
        <w:t>&lt;</w:t>
      </w:r>
      <w:r w:rsidR="00976493" w:rsidRPr="00F97842">
        <w:t>http://www.oecd.org/edu</w:t>
      </w:r>
      <w:r w:rsidR="00976493" w:rsidRPr="5816E76D">
        <w:t>/</w:t>
      </w:r>
      <w:r w:rsidR="00976493" w:rsidRPr="00F97842">
        <w:t>ceri/39414829.pdf</w:t>
      </w:r>
      <w:r w:rsidR="00EC51BD">
        <w:t>&gt;</w:t>
      </w:r>
      <w:r w:rsidR="00976493" w:rsidRPr="00F97842">
        <w:t xml:space="preserve"> Acesso em: 04 mar. 2016 17:41</w:t>
      </w:r>
    </w:p>
    <w:p w14:paraId="0F4BB512" w14:textId="77777777" w:rsidR="004202D5" w:rsidRPr="00F97842" w:rsidRDefault="004202D5" w:rsidP="00954AE0">
      <w:pPr>
        <w:pStyle w:val="REFERENCIA"/>
      </w:pPr>
    </w:p>
    <w:p w14:paraId="4F9A4D7C" w14:textId="37DCD692" w:rsidR="00954DC6" w:rsidRPr="00F97842" w:rsidRDefault="00954DC6" w:rsidP="00954AE0">
      <w:pPr>
        <w:pStyle w:val="REFERENCIA"/>
      </w:pPr>
      <w:r w:rsidRPr="00F97842">
        <w:t>Innovation</w:t>
      </w:r>
      <w:r w:rsidRPr="5816E76D">
        <w:t xml:space="preserve"> </w:t>
      </w:r>
      <w:r w:rsidRPr="00F97842">
        <w:t xml:space="preserve">House Rio (IHR). Disponível em: </w:t>
      </w:r>
      <w:r w:rsidR="00EC51BD">
        <w:t>&lt;</w:t>
      </w:r>
      <w:r w:rsidRPr="00F97842">
        <w:t>https://innovationhouserio.wordpress.com/2015/09/03/brazilian-gaming-studios</w:t>
      </w:r>
      <w:r w:rsidRPr="5816E76D">
        <w:t>/</w:t>
      </w:r>
      <w:r w:rsidR="00EC51BD">
        <w:t xml:space="preserve">&gt; </w:t>
      </w:r>
      <w:r w:rsidRPr="00F97842">
        <w:t>Acesso em: 22 jan.</w:t>
      </w:r>
      <w:r w:rsidR="001C3E85" w:rsidRPr="5816E76D">
        <w:t xml:space="preserve"> </w:t>
      </w:r>
      <w:r w:rsidRPr="00F97842">
        <w:t>2016 16:05.</w:t>
      </w:r>
    </w:p>
    <w:p w14:paraId="666E3DC1" w14:textId="77777777" w:rsidR="004202D5" w:rsidRPr="00F97842" w:rsidRDefault="004202D5">
      <w:pPr>
        <w:rPr>
          <w:rFonts w:cs="Arial"/>
        </w:rPr>
      </w:pPr>
    </w:p>
    <w:p w14:paraId="624194E9" w14:textId="34C9FDE6" w:rsidR="00233618" w:rsidRPr="00233618" w:rsidRDefault="00233618">
      <w:pPr>
        <w:pStyle w:val="REFERENCIA"/>
        <w:rPr>
          <w:ins w:id="2592" w:author="Elias De Moraes Fernandes" w:date="2016-10-29T14:30:00Z"/>
        </w:rPr>
        <w:pPrChange w:id="2593" w:author="Elias De Moraes Fernandes" w:date="2016-10-30T02:29:00Z">
          <w:pPr/>
        </w:pPrChange>
      </w:pPr>
      <w:ins w:id="2594" w:author="Elias De Moraes Fernandes" w:date="2016-10-29T14:30:00Z">
        <w:r w:rsidRPr="00233618">
          <w:t>J. Xie</w:t>
        </w:r>
        <w:r w:rsidRPr="5816E76D">
          <w:t>, "</w:t>
        </w:r>
        <w:r w:rsidRPr="00233618">
          <w:t>Research</w:t>
        </w:r>
        <w:r w:rsidRPr="5816E76D">
          <w:t xml:space="preserve"> </w:t>
        </w:r>
        <w:r w:rsidRPr="00233618">
          <w:t>on</w:t>
        </w:r>
        <w:r w:rsidRPr="5816E76D">
          <w:t xml:space="preserve"> </w:t>
        </w:r>
        <w:r w:rsidRPr="00233618">
          <w:t>key</w:t>
        </w:r>
        <w:r w:rsidRPr="5816E76D">
          <w:t xml:space="preserve"> </w:t>
        </w:r>
        <w:r w:rsidRPr="00233618">
          <w:t>technologies base Unity3D game engine</w:t>
        </w:r>
        <w:r w:rsidRPr="5816E76D">
          <w:t>," </w:t>
        </w:r>
        <w:r w:rsidRPr="5816E76D">
          <w:rPr>
            <w:i/>
            <w:iCs/>
          </w:rPr>
          <w:t>Computer Science &amp; Education (ICCSE), 2012 7th International Conference on</w:t>
        </w:r>
        <w:r w:rsidRPr="00233618">
          <w:t>, Mel</w:t>
        </w:r>
        <w:r>
          <w:t>bourne, VIC, 2012, pp. 695-699. D</w:t>
        </w:r>
        <w:r w:rsidRPr="00233618">
          <w:t>oi: 10.1109/</w:t>
        </w:r>
        <w:r>
          <w:t>ICCSE.2012.6295169</w:t>
        </w:r>
      </w:ins>
      <w:ins w:id="2595" w:author="Elias De Moraes Fernandes" w:date="2016-10-29T14:31:00Z">
        <w:r w:rsidR="00213CB9">
          <w:t xml:space="preserve"> Disponível em:</w:t>
        </w:r>
      </w:ins>
      <w:ins w:id="2596" w:author="Elias De Moraes Fernandes" w:date="2016-10-29T14:30:00Z">
        <w:r w:rsidRPr="5816E76D">
          <w:t> </w:t>
        </w:r>
      </w:ins>
      <w:ins w:id="2597" w:author="Elias De Moraes Fernandes" w:date="2016-10-29T14:31:00Z">
        <w:r w:rsidR="00213CB9">
          <w:t>&lt;</w:t>
        </w:r>
      </w:ins>
      <w:ins w:id="2598" w:author="Elias De Moraes Fernandes" w:date="2016-10-29T14:30:00Z">
        <w:r w:rsidRPr="00FB3937">
          <w:rPr>
            <w:color w:val="404040" w:themeColor="text1" w:themeTint="BF"/>
            <w:rPrChange w:id="2599" w:author="Elias De Moraes Fernandes" w:date="2016-10-30T13:17:00Z">
              <w:rPr>
                <w:rStyle w:val="Hyperlink"/>
              </w:rPr>
            </w:rPrChange>
          </w:rPr>
          <w:t>http://ieeexplore.ieee.org/stamp/stamp.jsp?tp=&amp;arnumber=6295169&amp;isnumber=6295013</w:t>
        </w:r>
      </w:ins>
      <w:ins w:id="2600" w:author="Elias De Moraes Fernandes" w:date="2016-10-29T14:31:00Z">
        <w:r w:rsidR="00213CB9">
          <w:t>&gt; Acesso em: 20 mar. 2016</w:t>
        </w:r>
      </w:ins>
      <w:ins w:id="2601" w:author="Elias De Moraes Fernandes" w:date="2016-10-29T14:32:00Z">
        <w:r w:rsidR="00213CB9">
          <w:t xml:space="preserve"> 20:45</w:t>
        </w:r>
      </w:ins>
    </w:p>
    <w:p w14:paraId="466609C8" w14:textId="77777777" w:rsidR="00233618" w:rsidRDefault="00233618" w:rsidP="00954AE0">
      <w:pPr>
        <w:pStyle w:val="REFERENCIA"/>
        <w:rPr>
          <w:ins w:id="2602" w:author="Elias De Moraes Fernandes" w:date="2016-10-29T14:30:00Z"/>
        </w:rPr>
      </w:pPr>
    </w:p>
    <w:p w14:paraId="6D9B7D3D" w14:textId="75633322" w:rsidR="00954DC6" w:rsidRPr="00F97842" w:rsidRDefault="00954DC6" w:rsidP="00954AE0">
      <w:pPr>
        <w:pStyle w:val="REFERENCIA"/>
      </w:pPr>
      <w:r w:rsidRPr="0083223A">
        <w:t xml:space="preserve">JAMES, M. </w:t>
      </w:r>
      <w:r w:rsidRPr="007B7565">
        <w:t>Scrum</w:t>
      </w:r>
      <w:r w:rsidRPr="5816E76D">
        <w:t xml:space="preserve"> </w:t>
      </w:r>
      <w:r w:rsidRPr="007B7565">
        <w:t>Reference Card</w:t>
      </w:r>
      <w:r w:rsidRPr="0083223A">
        <w:t xml:space="preserve">. Disponível em: </w:t>
      </w:r>
      <w:r w:rsidR="00EC51BD" w:rsidRPr="007B7565">
        <w:t>&lt;</w:t>
      </w:r>
      <w:r w:rsidRPr="0083223A">
        <w:t>http://scrumreferencecard.com/scrum-reference-card</w:t>
      </w:r>
      <w:r w:rsidRPr="5816E76D">
        <w:t>/</w:t>
      </w:r>
      <w:r w:rsidR="00EC51BD" w:rsidRPr="007B7565">
        <w:t>&gt;</w:t>
      </w:r>
      <w:r w:rsidRPr="5816E76D">
        <w:t xml:space="preserve"> </w:t>
      </w:r>
      <w:r w:rsidRPr="00F97842">
        <w:t>Acesso em: 24 fev. 2016 15:20</w:t>
      </w:r>
    </w:p>
    <w:p w14:paraId="67155F49" w14:textId="77777777" w:rsidR="0051187B" w:rsidRPr="00F97842" w:rsidRDefault="0051187B" w:rsidP="00954AE0">
      <w:pPr>
        <w:pStyle w:val="REFERENCIA"/>
      </w:pPr>
    </w:p>
    <w:p w14:paraId="01207C48" w14:textId="2E206A6B" w:rsidR="00954DC6" w:rsidRPr="00F97842" w:rsidRDefault="00954DC6" w:rsidP="00954AE0">
      <w:pPr>
        <w:pStyle w:val="REFERENCIA"/>
      </w:pPr>
      <w:r w:rsidRPr="00F97842">
        <w:t xml:space="preserve">KANSTENSMIDT, C. Revistas eletrônicas. </w:t>
      </w:r>
      <w:r w:rsidRPr="00FA63E0">
        <w:rPr>
          <w:b/>
          <w:bCs/>
        </w:rPr>
        <w:t>Os impactos das Tecnologias dos Jogos Digitais Multijogadores na Jogabilidade Social</w:t>
      </w:r>
      <w:r w:rsidRPr="5816E76D">
        <w:t xml:space="preserve">. </w:t>
      </w:r>
      <w:r w:rsidR="00976493" w:rsidRPr="00F97842">
        <w:t xml:space="preserve">Disponível em: </w:t>
      </w:r>
      <w:r w:rsidR="00EC51BD">
        <w:t>&lt;</w:t>
      </w:r>
      <w:r w:rsidR="00976493" w:rsidRPr="00F97842">
        <w:t>http://revistaseletronicas.pucrs.br/ojs</w:t>
      </w:r>
      <w:r w:rsidR="00976493" w:rsidRPr="5816E76D">
        <w:t>/</w:t>
      </w:r>
      <w:r w:rsidR="00976493" w:rsidRPr="00F97842">
        <w:t>index.php</w:t>
      </w:r>
      <w:r w:rsidR="00976493" w:rsidRPr="5816E76D">
        <w:t>/</w:t>
      </w:r>
      <w:r w:rsidR="00976493" w:rsidRPr="00F97842">
        <w:t>famecos</w:t>
      </w:r>
      <w:r w:rsidR="00976493" w:rsidRPr="5816E76D">
        <w:t>/</w:t>
      </w:r>
      <w:r w:rsidR="00976493" w:rsidRPr="00F97842">
        <w:t>article</w:t>
      </w:r>
      <w:r w:rsidR="00976493" w:rsidRPr="5816E76D">
        <w:t>/</w:t>
      </w:r>
      <w:r w:rsidR="00976493" w:rsidRPr="00F97842">
        <w:t>view/7789/5531</w:t>
      </w:r>
      <w:r w:rsidR="00EC51BD">
        <w:t xml:space="preserve">&gt; </w:t>
      </w:r>
      <w:r w:rsidR="00976493" w:rsidRPr="00F97842">
        <w:t>Acesso em: 23 fev. 2016 5:45</w:t>
      </w:r>
    </w:p>
    <w:p w14:paraId="78739C2A" w14:textId="77777777" w:rsidR="00976493" w:rsidRPr="00F97842" w:rsidRDefault="00976493" w:rsidP="00954AE0">
      <w:pPr>
        <w:pStyle w:val="REFERENCIA"/>
      </w:pPr>
    </w:p>
    <w:p w14:paraId="564C9804" w14:textId="7A0ADCB3" w:rsidR="00954DC6" w:rsidRPr="00F97842" w:rsidRDefault="00954DC6" w:rsidP="00954AE0">
      <w:pPr>
        <w:pStyle w:val="REFERENCIA"/>
      </w:pPr>
      <w:r w:rsidRPr="00F97842">
        <w:t xml:space="preserve">LEMES, David de Oliveira. ABRELIVROS. </w:t>
      </w:r>
      <w:r w:rsidRPr="00FA63E0">
        <w:rPr>
          <w:b/>
          <w:bCs/>
        </w:rPr>
        <w:t>Artigo: Serious Games – Jogos e Educação</w:t>
      </w:r>
      <w:r w:rsidRPr="00F97842">
        <w:t xml:space="preserve">. Disponível em:  </w:t>
      </w:r>
      <w:r w:rsidR="00EC51BD">
        <w:t>&lt;</w:t>
      </w:r>
      <w:r w:rsidRPr="00F97842">
        <w:t>http://www.abrelivros.org.br/home/index.php/bienal-2014/resumos-e-fotos/5647-primeiro-resumo</w:t>
      </w:r>
      <w:r w:rsidR="00EC51BD">
        <w:t>&gt;</w:t>
      </w:r>
      <w:r w:rsidRPr="00F97842">
        <w:t xml:space="preserve"> Acesso em: 23 fev. 2016 15:11</w:t>
      </w:r>
    </w:p>
    <w:p w14:paraId="0195ACCC" w14:textId="77777777" w:rsidR="004202D5" w:rsidRPr="00F97842" w:rsidRDefault="004202D5" w:rsidP="00954AE0">
      <w:pPr>
        <w:pStyle w:val="REFERENCIA"/>
      </w:pPr>
    </w:p>
    <w:p w14:paraId="5370C4B1" w14:textId="77777777" w:rsidR="00954DC6" w:rsidRPr="00F97842" w:rsidRDefault="00954DC6" w:rsidP="00954AE0">
      <w:pPr>
        <w:pStyle w:val="REFERENCIA"/>
      </w:pPr>
      <w:r w:rsidRPr="00F97842">
        <w:t>Lévy, P. (1999) “Cibercultura</w:t>
      </w:r>
      <w:r w:rsidRPr="5816E76D">
        <w:t xml:space="preserve">”, </w:t>
      </w:r>
      <w:r w:rsidRPr="00F97842">
        <w:t xml:space="preserve">São Paulo SP ed.34. </w:t>
      </w:r>
    </w:p>
    <w:p w14:paraId="6612C448" w14:textId="77777777" w:rsidR="004202D5" w:rsidRPr="00F97842" w:rsidRDefault="004202D5" w:rsidP="00954AE0">
      <w:pPr>
        <w:pStyle w:val="REFERENCIA"/>
      </w:pPr>
    </w:p>
    <w:p w14:paraId="2836AD8B" w14:textId="785ABDA2" w:rsidR="00954DC6" w:rsidRPr="00F97842" w:rsidRDefault="00954DC6" w:rsidP="00954AE0">
      <w:pPr>
        <w:pStyle w:val="REFERENCIA"/>
      </w:pPr>
      <w:r w:rsidRPr="00F97842">
        <w:t xml:space="preserve">LOURENCO, NELSON. </w:t>
      </w:r>
      <w:r w:rsidRPr="00FA63E0">
        <w:rPr>
          <w:b/>
          <w:bCs/>
        </w:rPr>
        <w:t>Manual de Vermicompostagem e Vermicultura para Agricultura Orgânica</w:t>
      </w:r>
      <w:r w:rsidRPr="00F97842">
        <w:t xml:space="preserve">, 2014. Disponível em: </w:t>
      </w:r>
      <w:r w:rsidR="00EC51BD">
        <w:t>&lt;</w:t>
      </w:r>
      <w:r w:rsidR="00BB791B" w:rsidRPr="00F97842">
        <w:t>https://goo.gl/9sNeiW</w:t>
      </w:r>
      <w:r w:rsidR="00EC51BD">
        <w:t>&gt;</w:t>
      </w:r>
      <w:r w:rsidR="00BB791B" w:rsidRPr="5816E76D" w:rsidDel="00BB791B">
        <w:t xml:space="preserve"> </w:t>
      </w:r>
      <w:r w:rsidRPr="00F97842">
        <w:t>Acesso em: 04 fev. 2016 13:15</w:t>
      </w:r>
    </w:p>
    <w:p w14:paraId="67FE5D76" w14:textId="77777777" w:rsidR="00F44897" w:rsidRDefault="00F44897" w:rsidP="00954AE0">
      <w:pPr>
        <w:pStyle w:val="REFERENCIA"/>
      </w:pPr>
    </w:p>
    <w:p w14:paraId="54AC6EE8" w14:textId="408AAD13" w:rsidR="00954DC6" w:rsidRPr="00F97842" w:rsidRDefault="00954DC6" w:rsidP="00954AE0">
      <w:pPr>
        <w:pStyle w:val="REFERENCIA"/>
      </w:pPr>
      <w:r w:rsidRPr="00F97842">
        <w:t>MASOVER, S. IST-SIS</w:t>
      </w:r>
      <w:r w:rsidR="00C025D0" w:rsidRPr="00F97842">
        <w:t>. 2014</w:t>
      </w:r>
      <w:r w:rsidRPr="5816E76D">
        <w:t xml:space="preserve">. </w:t>
      </w:r>
      <w:r w:rsidRPr="00FA63E0">
        <w:rPr>
          <w:b/>
          <w:bCs/>
        </w:rPr>
        <w:t>Model-View-Controller:</w:t>
      </w:r>
      <w:r w:rsidRPr="00F97842">
        <w:rPr>
          <w:b/>
        </w:rPr>
        <w:br/>
      </w:r>
      <w:r w:rsidRPr="00FA63E0">
        <w:rPr>
          <w:b/>
          <w:bCs/>
        </w:rPr>
        <w:t>A Design Pattern for Software</w:t>
      </w:r>
      <w:r w:rsidRPr="00F97842">
        <w:t xml:space="preserve"> Disponível em: </w:t>
      </w:r>
      <w:r w:rsidR="00EC51BD">
        <w:t>&lt;</w:t>
      </w:r>
      <w:r w:rsidRPr="00F97842">
        <w:t>https://ist.berkeley.edu/as-ag/pub/pdf/mvc-seminar.pdf</w:t>
      </w:r>
      <w:r w:rsidR="00EC51BD">
        <w:t>&gt;</w:t>
      </w:r>
      <w:r w:rsidRPr="00F97842">
        <w:t xml:space="preserve"> Acesso em: 24 fev. 2016 12:00</w:t>
      </w:r>
    </w:p>
    <w:p w14:paraId="0ADD4732" w14:textId="77777777" w:rsidR="004202D5" w:rsidRPr="00FA63E0" w:rsidRDefault="004202D5" w:rsidP="00954AE0">
      <w:pPr>
        <w:pStyle w:val="REFERENCIA"/>
      </w:pPr>
    </w:p>
    <w:p w14:paraId="27FAEE41" w14:textId="77777777" w:rsidR="00954DC6" w:rsidRPr="007B7565" w:rsidRDefault="00954DC6" w:rsidP="00954AE0">
      <w:pPr>
        <w:pStyle w:val="REFERENCIA"/>
      </w:pPr>
      <w:r w:rsidRPr="007B7565">
        <w:t xml:space="preserve">MURRAY, J. Hamlet no Holodeck: o futuro da narrativa no ciberespaço. São Paulo: Itaú Cultural, 2003. </w:t>
      </w:r>
    </w:p>
    <w:p w14:paraId="66010674" w14:textId="77777777" w:rsidR="004202D5" w:rsidRPr="00F97842" w:rsidRDefault="004202D5" w:rsidP="00954AE0">
      <w:pPr>
        <w:pStyle w:val="REFERENCIA"/>
      </w:pPr>
    </w:p>
    <w:p w14:paraId="6093037C" w14:textId="77777777" w:rsidR="00954DC6" w:rsidRPr="007B7565" w:rsidRDefault="00954DC6" w:rsidP="00954AE0">
      <w:pPr>
        <w:pStyle w:val="REFERENCIA"/>
      </w:pPr>
      <w:r w:rsidRPr="007B7565">
        <w:t>NDEGWA, P. M., and S. A. THOMPSON. "Integrating</w:t>
      </w:r>
      <w:r w:rsidRPr="5816E76D">
        <w:t xml:space="preserve"> </w:t>
      </w:r>
      <w:r w:rsidRPr="007B7565">
        <w:t>composting</w:t>
      </w:r>
      <w:r w:rsidRPr="5816E76D">
        <w:t xml:space="preserve"> </w:t>
      </w:r>
      <w:r w:rsidRPr="007B7565">
        <w:t>and</w:t>
      </w:r>
      <w:r w:rsidRPr="5816E76D">
        <w:t xml:space="preserve"> </w:t>
      </w:r>
      <w:r w:rsidRPr="007B7565">
        <w:t>vermicomposting in the</w:t>
      </w:r>
      <w:r w:rsidRPr="5816E76D">
        <w:t xml:space="preserve"> </w:t>
      </w:r>
      <w:r w:rsidRPr="007B7565">
        <w:t>treatment</w:t>
      </w:r>
      <w:r w:rsidRPr="5816E76D">
        <w:t xml:space="preserve"> </w:t>
      </w:r>
      <w:r w:rsidRPr="007B7565">
        <w:t>and</w:t>
      </w:r>
      <w:r w:rsidRPr="5816E76D">
        <w:t xml:space="preserve"> </w:t>
      </w:r>
      <w:r w:rsidRPr="007B7565">
        <w:t>bioconversion</w:t>
      </w:r>
      <w:r w:rsidRPr="5816E76D">
        <w:t xml:space="preserve"> </w:t>
      </w:r>
      <w:r w:rsidRPr="007B7565">
        <w:t>of</w:t>
      </w:r>
      <w:r w:rsidRPr="5816E76D">
        <w:t xml:space="preserve"> </w:t>
      </w:r>
      <w:r w:rsidRPr="007B7565">
        <w:t>biosolids</w:t>
      </w:r>
      <w:r w:rsidRPr="5816E76D">
        <w:t xml:space="preserve">." </w:t>
      </w:r>
      <w:r w:rsidRPr="007B7565">
        <w:t>Bioresource</w:t>
      </w:r>
      <w:r w:rsidRPr="5816E76D">
        <w:t xml:space="preserve"> </w:t>
      </w:r>
      <w:r w:rsidRPr="007B7565">
        <w:t>technology 76.2 (2001): 107-112.</w:t>
      </w:r>
    </w:p>
    <w:p w14:paraId="5061804F" w14:textId="77777777" w:rsidR="004202D5" w:rsidRPr="00F97842" w:rsidRDefault="004202D5" w:rsidP="00954AE0">
      <w:pPr>
        <w:pStyle w:val="REFERENCIA"/>
      </w:pPr>
    </w:p>
    <w:p w14:paraId="02F99E04" w14:textId="77777777" w:rsidR="00954DC6" w:rsidRPr="00F97842" w:rsidRDefault="00954DC6" w:rsidP="00954AE0">
      <w:pPr>
        <w:pStyle w:val="REFERENCIA"/>
      </w:pPr>
      <w:r w:rsidRPr="00F97842">
        <w:t>NUERNBERG, ANA CLAUDIA</w:t>
      </w:r>
      <w:r w:rsidRPr="00FA63E0">
        <w:rPr>
          <w:b/>
          <w:bCs/>
        </w:rPr>
        <w:t>.</w:t>
      </w:r>
      <w:r w:rsidRPr="007B7565">
        <w:rPr>
          <w:rFonts w:ascii="Helvetica Neue" w:eastAsia="Helvetica Neue" w:hAnsi="Helvetica Neue" w:cs="Helvetica Neue"/>
          <w:color w:val="9A5C5E"/>
          <w:sz w:val="28"/>
          <w:szCs w:val="28"/>
        </w:rPr>
        <w:t xml:space="preserve"> </w:t>
      </w:r>
      <w:r w:rsidRPr="00F97842">
        <w:t>Vermicompostagem: estudo de caso utilizando resíduo orgânico do restaurante universitário da UTFPR Câmpus Curitiba/Sede Ecoville. Disponível em: http://repositorio.roca.utfpr.edu.br/jspui/handle/1/3911 Acesso em: 23 jan.2016 11:30.</w:t>
      </w:r>
    </w:p>
    <w:p w14:paraId="047C6253" w14:textId="77777777" w:rsidR="0056530B" w:rsidRDefault="0056530B" w:rsidP="00954AE0">
      <w:pPr>
        <w:pStyle w:val="REFERENCIA"/>
        <w:rPr>
          <w:ins w:id="2603" w:author="Elias De Moraes Fernandes" w:date="2016-10-29T14:34:00Z"/>
        </w:rPr>
      </w:pPr>
    </w:p>
    <w:p w14:paraId="3D2FBD7F" w14:textId="468FFEEE" w:rsidR="00954DC6" w:rsidRPr="00F97842" w:rsidRDefault="00954DC6" w:rsidP="00954AE0">
      <w:pPr>
        <w:pStyle w:val="REFERENCIA"/>
      </w:pPr>
      <w:r w:rsidRPr="00F97842">
        <w:t xml:space="preserve">Panorama dos Resíduos Sólidos no Brasil, 2015. Disponível em: </w:t>
      </w:r>
      <w:r w:rsidR="00EC51BD">
        <w:t>&lt;</w:t>
      </w:r>
      <w:r w:rsidRPr="00F97842">
        <w:t>http://www.abrelpe.org.br/Panorama/panorama2014.pdf</w:t>
      </w:r>
      <w:r w:rsidR="00EC51BD">
        <w:t>&gt;</w:t>
      </w:r>
      <w:r w:rsidRPr="00F97842">
        <w:t xml:space="preserve"> Acesso em: 21 jan.</w:t>
      </w:r>
      <w:r w:rsidR="001935AE" w:rsidRPr="5816E76D">
        <w:t xml:space="preserve"> </w:t>
      </w:r>
      <w:r w:rsidRPr="00F97842">
        <w:t xml:space="preserve">2016 17:15. </w:t>
      </w:r>
    </w:p>
    <w:p w14:paraId="47842D51" w14:textId="77777777" w:rsidR="004202D5" w:rsidRPr="00F97842" w:rsidRDefault="004202D5" w:rsidP="00954AE0">
      <w:pPr>
        <w:pStyle w:val="REFERENCIA"/>
      </w:pPr>
    </w:p>
    <w:p w14:paraId="6B8573E6" w14:textId="77777777" w:rsidR="00954DC6" w:rsidRDefault="00954DC6" w:rsidP="00954AE0">
      <w:pPr>
        <w:pStyle w:val="REFERENCIA"/>
      </w:pPr>
      <w:r w:rsidRPr="00F97842">
        <w:t>PRENSKY, M. Digital Game-Based Learning. St. Paul: Paragon</w:t>
      </w:r>
      <w:r w:rsidRPr="5816E76D">
        <w:t xml:space="preserve"> </w:t>
      </w:r>
      <w:r w:rsidRPr="00F97842">
        <w:t xml:space="preserve">House, 2001. </w:t>
      </w:r>
    </w:p>
    <w:p w14:paraId="11D58988" w14:textId="11C1035C" w:rsidR="00A92B56" w:rsidRDefault="00A92B56" w:rsidP="00954AE0">
      <w:pPr>
        <w:pStyle w:val="REFERENCIA"/>
      </w:pPr>
    </w:p>
    <w:p w14:paraId="63A2FAAB" w14:textId="281CC392" w:rsidR="00A92B56" w:rsidRPr="00545217" w:rsidRDefault="006B3097" w:rsidP="00954AE0">
      <w:pPr>
        <w:pStyle w:val="REFERENCIA"/>
      </w:pPr>
      <w:r>
        <w:lastRenderedPageBreak/>
        <w:t>PRENSKY, M</w:t>
      </w:r>
      <w:r w:rsidR="005E224C">
        <w:fldChar w:fldCharType="begin"/>
      </w:r>
      <w:r w:rsidR="005E224C">
        <w:instrText xml:space="preserve"> HYPERLINK "http://dl.acm.org/citation.cfm?id=1209307&amp;CFID=852500841&amp;CFTOKEN=24195620" </w:instrText>
      </w:r>
      <w:r w:rsidR="005E224C">
        <w:fldChar w:fldCharType="separate"/>
      </w:r>
      <w:r>
        <w:t>.</w:t>
      </w:r>
      <w:r w:rsidR="00A92B56" w:rsidRPr="007B7565">
        <w:t xml:space="preserve"> Digital Game-Based Learning, McGraw-Hill Pub. Co., 2004</w:t>
      </w:r>
      <w:r w:rsidR="005E224C">
        <w:fldChar w:fldCharType="end"/>
      </w:r>
    </w:p>
    <w:p w14:paraId="34CB555E" w14:textId="77777777" w:rsidR="004202D5" w:rsidRPr="00F97842" w:rsidRDefault="004202D5" w:rsidP="00954AE0">
      <w:pPr>
        <w:pStyle w:val="REFERENCIA"/>
      </w:pPr>
    </w:p>
    <w:p w14:paraId="79BC2953" w14:textId="121037BC" w:rsidR="00954DC6" w:rsidRPr="00F97842" w:rsidRDefault="00954DC6" w:rsidP="00954AE0">
      <w:pPr>
        <w:pStyle w:val="REFERENCIA"/>
      </w:pPr>
      <w:r w:rsidRPr="00F97842">
        <w:t xml:space="preserve">SAMPAIO, H. </w:t>
      </w:r>
      <w:r w:rsidRPr="00FA63E0">
        <w:rPr>
          <w:b/>
          <w:bCs/>
        </w:rPr>
        <w:t>Jogos casuais tomam conta da Indústria</w:t>
      </w:r>
      <w:r w:rsidRPr="00F97842">
        <w:t xml:space="preserve">. Disponível em: </w:t>
      </w:r>
      <w:r w:rsidR="00C02D43">
        <w:t>&lt;</w:t>
      </w:r>
      <w:r w:rsidRPr="00F97842">
        <w:t>http://jogos.uol.com.br/reportagens/ultnot/2008/06/24/ult2240u131.jhtm</w:t>
      </w:r>
      <w:r w:rsidR="00C02D43">
        <w:t>&gt;</w:t>
      </w:r>
      <w:r w:rsidRPr="00F97842">
        <w:t xml:space="preserve"> Acesso em: 02 mai.2016 17:31</w:t>
      </w:r>
    </w:p>
    <w:p w14:paraId="7796C1EC" w14:textId="77777777" w:rsidR="004202D5" w:rsidRPr="00F97842" w:rsidRDefault="004202D5">
      <w:pPr>
        <w:rPr>
          <w:rFonts w:cs="Arial"/>
        </w:rPr>
      </w:pPr>
    </w:p>
    <w:p w14:paraId="44C7A023" w14:textId="1F09883C" w:rsidR="00E51F55" w:rsidRPr="00F97842" w:rsidRDefault="00E51F55" w:rsidP="00954AE0">
      <w:pPr>
        <w:pStyle w:val="REFERENCIA"/>
      </w:pPr>
      <w:r w:rsidRPr="0083223A">
        <w:t xml:space="preserve">SCRUM SOLO. Visão Geral, 2015. Disponível em: </w:t>
      </w:r>
      <w:r w:rsidR="00C02D43" w:rsidRPr="007B7565">
        <w:t>&lt;</w:t>
      </w:r>
      <w:r w:rsidRPr="00F97842">
        <w:t>https://www.scrumsolo.wordpress.com/</w:t>
      </w:r>
      <w:r w:rsidR="00C02D43">
        <w:t>&gt;</w:t>
      </w:r>
      <w:r w:rsidRPr="00F97842">
        <w:t xml:space="preserve"> Acesso: 18 abr</w:t>
      </w:r>
      <w:r w:rsidR="001935AE" w:rsidRPr="5816E76D">
        <w:t>.</w:t>
      </w:r>
      <w:r w:rsidRPr="00F97842">
        <w:t xml:space="preserve"> 2016 12:10</w:t>
      </w:r>
    </w:p>
    <w:p w14:paraId="590A6D4B" w14:textId="77777777" w:rsidR="00E51F55" w:rsidRPr="00F97842" w:rsidRDefault="00E51F55">
      <w:pPr>
        <w:rPr>
          <w:rFonts w:cs="Arial"/>
        </w:rPr>
      </w:pPr>
    </w:p>
    <w:p w14:paraId="127A713C" w14:textId="6E57B0DE" w:rsidR="00D30DAB" w:rsidRPr="007B7565" w:rsidRDefault="00D30DAB" w:rsidP="00954AE0">
      <w:pPr>
        <w:pStyle w:val="REFERENCIA"/>
      </w:pPr>
      <w:r w:rsidRPr="007B7565">
        <w:t>SPECOUT BY GRAPHIQ, 2014.</w:t>
      </w:r>
      <w:r w:rsidR="001C3E85" w:rsidRPr="007B7565">
        <w:t xml:space="preserve"> QUALCOMM SNAPDRAGON MSM 8255.</w:t>
      </w:r>
      <w:r w:rsidRPr="007B7565">
        <w:t xml:space="preserve"> Disponível em: </w:t>
      </w:r>
      <w:r w:rsidR="00EC2B53" w:rsidRPr="007B7565">
        <w:t>&lt;</w:t>
      </w:r>
      <w:r w:rsidRPr="007B7565">
        <w:t>http://system-on-a-chip.specout.com/l/264/Qualcomm-Snapdragon-MSM8255</w:t>
      </w:r>
      <w:r w:rsidR="00EC2B53" w:rsidRPr="007B7565">
        <w:t>&gt;</w:t>
      </w:r>
      <w:r w:rsidRPr="007B7565">
        <w:t xml:space="preserve"> Acesso: </w:t>
      </w:r>
      <w:r w:rsidR="001C3E85" w:rsidRPr="007B7565">
        <w:t>10 fev. 2016 22: 02</w:t>
      </w:r>
    </w:p>
    <w:p w14:paraId="453667ED" w14:textId="77777777" w:rsidR="00D30DAB" w:rsidRPr="007B7565" w:rsidRDefault="00D30DAB" w:rsidP="00954AE0">
      <w:pPr>
        <w:pStyle w:val="REFERENCIA"/>
      </w:pPr>
    </w:p>
    <w:p w14:paraId="428A4F36" w14:textId="3743E546" w:rsidR="00954DC6" w:rsidRPr="00F97842" w:rsidRDefault="00954DC6" w:rsidP="00954AE0">
      <w:pPr>
        <w:pStyle w:val="REFERENCIA"/>
      </w:pPr>
      <w:r w:rsidRPr="0083223A">
        <w:t>STEUER, J. Department</w:t>
      </w:r>
      <w:r w:rsidRPr="5816E76D">
        <w:t xml:space="preserve"> </w:t>
      </w:r>
      <w:r w:rsidRPr="0083223A">
        <w:t>of Communication, Stanford University</w:t>
      </w:r>
      <w:r w:rsidRPr="5816E76D">
        <w:t>.</w:t>
      </w:r>
      <w:r w:rsidR="00374D00" w:rsidRPr="0083223A">
        <w:t xml:space="preserve"> 1993.</w:t>
      </w:r>
      <w:r w:rsidRPr="5816E76D">
        <w:t xml:space="preserve"> </w:t>
      </w:r>
      <w:r w:rsidRPr="007B7565">
        <w:t>Defining Virtual Reality: Dimension Determining</w:t>
      </w:r>
      <w:r w:rsidRPr="5816E76D">
        <w:t xml:space="preserve"> </w:t>
      </w:r>
      <w:r w:rsidRPr="007B7565">
        <w:t>Telepresence</w:t>
      </w:r>
      <w:r w:rsidRPr="0083223A">
        <w:t xml:space="preserve">. Disponível em: </w:t>
      </w:r>
      <w:r w:rsidR="00EC2B53" w:rsidRPr="007B7565">
        <w:t>&lt;</w:t>
      </w:r>
      <w:r w:rsidRPr="0083223A">
        <w:t>http://www.cybertherapy.info/pages/telepresence.pdf</w:t>
      </w:r>
      <w:r w:rsidR="00EC2B53" w:rsidRPr="007B7565">
        <w:t>&gt;</w:t>
      </w:r>
      <w:r w:rsidRPr="0083223A">
        <w:t xml:space="preserve"> Acesso em: 23 fev. 2016 23:10</w:t>
      </w:r>
    </w:p>
    <w:p w14:paraId="6D9A8593" w14:textId="77777777" w:rsidR="004202D5" w:rsidRPr="00F97842" w:rsidRDefault="004202D5" w:rsidP="00954AE0">
      <w:pPr>
        <w:pStyle w:val="REFERENCIA"/>
      </w:pPr>
    </w:p>
    <w:p w14:paraId="4F0DA069" w14:textId="4BBC3273" w:rsidR="00954DC6" w:rsidRPr="00F97842" w:rsidRDefault="00954DC6" w:rsidP="00954AE0">
      <w:pPr>
        <w:pStyle w:val="REFERENCIA"/>
      </w:pPr>
      <w:r w:rsidRPr="00F97842">
        <w:t xml:space="preserve">TAROUCO, L. M. </w:t>
      </w:r>
      <w:r w:rsidR="00D84E18" w:rsidRPr="00F97842">
        <w:t>R.;</w:t>
      </w:r>
      <w:r w:rsidRPr="00F97842">
        <w:t xml:space="preserve"> FABRE, Marie-Christine Julie </w:t>
      </w:r>
      <w:proofErr w:type="gramStart"/>
      <w:r w:rsidRPr="00F97842">
        <w:t>Mascarenhas ;</w:t>
      </w:r>
      <w:proofErr w:type="gramEnd"/>
      <w:r w:rsidRPr="00F97842">
        <w:t xml:space="preserve"> ROLAND, Letícia Coelho; KONRATH, Mary Lúcia Pedroso . </w:t>
      </w:r>
      <w:r w:rsidRPr="00FA63E0">
        <w:rPr>
          <w:b/>
          <w:bCs/>
        </w:rPr>
        <w:t>Jogos educacionais</w:t>
      </w:r>
      <w:r w:rsidRPr="00F97842">
        <w:t xml:space="preserve">. RENOTE. Revista Novas Tecnologias na Educação, Porto Alegre, v. 2, n. 1, p. 1-7, 2004. </w:t>
      </w:r>
    </w:p>
    <w:p w14:paraId="58CFB528" w14:textId="354D663C" w:rsidR="00954DC6" w:rsidRPr="00F97842" w:rsidRDefault="00954DC6" w:rsidP="00954AE0">
      <w:pPr>
        <w:pStyle w:val="REFERENCIA"/>
      </w:pPr>
      <w:r w:rsidRPr="00FA63E0">
        <w:rPr>
          <w:b/>
          <w:bCs/>
        </w:rPr>
        <w:t>The Best Development Platform for Creating Games</w:t>
      </w:r>
      <w:r w:rsidRPr="00F97842">
        <w:t xml:space="preserve">. Disponível em: </w:t>
      </w:r>
      <w:r w:rsidR="00EC2B53">
        <w:t>&lt;</w:t>
      </w:r>
      <w:r w:rsidRPr="00F97842">
        <w:t>https://unity3d.com/unity</w:t>
      </w:r>
      <w:r w:rsidR="00EC2B53">
        <w:t>&gt;</w:t>
      </w:r>
      <w:r w:rsidRPr="00F97842">
        <w:t xml:space="preserve"> Acesso em: 03 fev.2016 16:00.</w:t>
      </w:r>
    </w:p>
    <w:p w14:paraId="5C034892" w14:textId="77777777" w:rsidR="004202D5" w:rsidRPr="00FA63E0" w:rsidRDefault="004202D5" w:rsidP="00954AE0">
      <w:pPr>
        <w:pStyle w:val="REFERENCIA"/>
      </w:pPr>
    </w:p>
    <w:p w14:paraId="2C2D6BB8" w14:textId="09234CAC" w:rsidR="007B7565" w:rsidRDefault="00EA6BBC" w:rsidP="00954AE0">
      <w:pPr>
        <w:pStyle w:val="REFERENCIA"/>
      </w:pPr>
      <w:r>
        <w:t xml:space="preserve">UNITY (Game Engine). Disponível em: </w:t>
      </w:r>
      <w:r w:rsidR="00EC2B53">
        <w:t>&lt;</w:t>
      </w:r>
      <w:r w:rsidR="007B7565" w:rsidRPr="5816E76D">
        <w:t xml:space="preserve"> </w:t>
      </w:r>
      <w:r w:rsidR="007B7565" w:rsidRPr="00EA6BBC">
        <w:t>http://research.omicsgroup.org/index.php/Unity_(game_engine)</w:t>
      </w:r>
      <w:r w:rsidR="007B7565">
        <w:t xml:space="preserve"> &gt;</w:t>
      </w:r>
      <w:r w:rsidRPr="5816E76D">
        <w:t xml:space="preserve"> </w:t>
      </w:r>
    </w:p>
    <w:p w14:paraId="65F9C0A0" w14:textId="658A4769" w:rsidR="00EA6BBC" w:rsidRDefault="00EA6BBC" w:rsidP="00954AE0">
      <w:pPr>
        <w:pStyle w:val="REFERENCIA"/>
      </w:pPr>
      <w:r>
        <w:t>Acesso em: 12 set</w:t>
      </w:r>
      <w:r w:rsidR="001935AE">
        <w:t>.</w:t>
      </w:r>
      <w:r>
        <w:t xml:space="preserve"> 2016. 21:40.</w:t>
      </w:r>
    </w:p>
    <w:p w14:paraId="32AE7243" w14:textId="77777777" w:rsidR="00EA6BBC" w:rsidRPr="00AE2BE6" w:rsidRDefault="00EA6BBC" w:rsidP="00954AE0">
      <w:pPr>
        <w:pStyle w:val="REFERENCIA"/>
      </w:pPr>
    </w:p>
    <w:p w14:paraId="75F66C6E" w14:textId="0F090A9F" w:rsidR="00954AE0" w:rsidRDefault="00954DC6" w:rsidP="70F400AA">
      <w:pPr>
        <w:pStyle w:val="REFERENCIA"/>
        <w:rPr>
          <w:ins w:id="2604" w:author="Elias De Moraes Fernandes" w:date="2016-10-30T02:29:00Z"/>
        </w:rPr>
      </w:pPr>
      <w:r w:rsidRPr="00FA63E0">
        <w:t>YONGLEI Tao, "Component- vs. application-level MVC architecture</w:t>
      </w:r>
      <w:r w:rsidRPr="5816E76D">
        <w:t xml:space="preserve">," </w:t>
      </w:r>
      <w:r w:rsidRPr="00FA63E0">
        <w:t>Frontiers in Education, 2002. FIE 2002. 32nd Annual, 2002, pp. T2G-7-T2G-10 vol.1.</w:t>
      </w:r>
    </w:p>
    <w:p w14:paraId="7622CC85" w14:textId="77777777" w:rsidR="00954AE0" w:rsidRDefault="00954AE0">
      <w:pPr>
        <w:spacing w:after="200" w:line="276" w:lineRule="auto"/>
        <w:rPr>
          <w:ins w:id="2605" w:author="Elias De Moraes Fernandes" w:date="2016-10-30T02:29:00Z"/>
          <w:rFonts w:ascii="Arial,Times New Roman" w:eastAsia="Arial,Times New Roman" w:hAnsi="Arial,Times New Roman" w:cs="Arial,Times New Roman"/>
          <w:color w:val="000000"/>
          <w:lang w:val="pt-BR"/>
          <w:rPrChange w:id="2606" w:author="Convidado" w:date="2016-11-01T09:08:00Z">
            <w:rPr>
              <w:ins w:id="2607" w:author="Elias De Moraes Fernandes" w:date="2016-10-30T02:29:00Z"/>
              <w:rFonts w:eastAsia="Times New Roman" w:cs="Arial"/>
              <w:color w:val="000000"/>
              <w:lang w:val="pt-BR"/>
            </w:rPr>
          </w:rPrChange>
        </w:rPr>
        <w:pPrChange w:id="2608" w:author="Convidado" w:date="2016-11-01T09:08:00Z">
          <w:pPr/>
        </w:pPrChange>
      </w:pPr>
      <w:ins w:id="2609" w:author="Elias De Moraes Fernandes" w:date="2016-10-30T02:29:00Z">
        <w:r>
          <w:br w:type="page"/>
        </w:r>
      </w:ins>
    </w:p>
    <w:p w14:paraId="47F68872" w14:textId="77777777" w:rsidR="005A7A5C" w:rsidRDefault="005A7A5C" w:rsidP="005A7A5C">
      <w:pPr>
        <w:spacing w:after="120"/>
        <w:jc w:val="center"/>
        <w:rPr>
          <w:ins w:id="2610" w:author="Elias De Moraes Fernandes" w:date="2016-10-30T02:30:00Z"/>
          <w:rFonts w:eastAsia="Arial"/>
        </w:rPr>
      </w:pPr>
    </w:p>
    <w:p w14:paraId="6CED377C" w14:textId="77777777" w:rsidR="005A7A5C" w:rsidRPr="00F97842" w:rsidRDefault="005A7A5C" w:rsidP="005A7A5C">
      <w:pPr>
        <w:spacing w:after="120"/>
        <w:jc w:val="center"/>
        <w:rPr>
          <w:ins w:id="2611" w:author="Elias De Moraes Fernandes" w:date="2016-10-30T02:30:00Z"/>
          <w:rFonts w:cs="Arial"/>
        </w:rPr>
      </w:pPr>
    </w:p>
    <w:p w14:paraId="57DD5B73" w14:textId="77777777" w:rsidR="005A7A5C" w:rsidRPr="00F97842" w:rsidRDefault="005A7A5C" w:rsidP="005A7A5C">
      <w:pPr>
        <w:spacing w:after="120"/>
        <w:jc w:val="center"/>
        <w:rPr>
          <w:ins w:id="2612" w:author="Elias De Moraes Fernandes" w:date="2016-10-30T02:30:00Z"/>
          <w:rFonts w:cs="Arial"/>
        </w:rPr>
      </w:pPr>
    </w:p>
    <w:p w14:paraId="620A230B" w14:textId="77777777" w:rsidR="005A7A5C" w:rsidRPr="00F97842" w:rsidRDefault="005A7A5C" w:rsidP="005A7A5C">
      <w:pPr>
        <w:spacing w:after="120"/>
        <w:jc w:val="center"/>
        <w:rPr>
          <w:ins w:id="2613" w:author="Elias De Moraes Fernandes" w:date="2016-10-30T02:30:00Z"/>
          <w:rFonts w:cs="Arial"/>
        </w:rPr>
      </w:pPr>
    </w:p>
    <w:p w14:paraId="39EF35C9" w14:textId="77777777" w:rsidR="005A7A5C" w:rsidRPr="00F97842" w:rsidRDefault="005A7A5C" w:rsidP="005A7A5C">
      <w:pPr>
        <w:spacing w:after="120"/>
        <w:jc w:val="center"/>
        <w:rPr>
          <w:ins w:id="2614" w:author="Elias De Moraes Fernandes" w:date="2016-10-30T02:30:00Z"/>
          <w:rFonts w:cs="Arial"/>
        </w:rPr>
      </w:pPr>
    </w:p>
    <w:p w14:paraId="28EF433A" w14:textId="77777777" w:rsidR="005A7A5C" w:rsidRPr="00F97842" w:rsidRDefault="005A7A5C" w:rsidP="005A7A5C">
      <w:pPr>
        <w:spacing w:after="120"/>
        <w:jc w:val="center"/>
        <w:rPr>
          <w:ins w:id="2615" w:author="Elias De Moraes Fernandes" w:date="2016-10-30T02:30:00Z"/>
          <w:rFonts w:cs="Arial"/>
        </w:rPr>
      </w:pPr>
    </w:p>
    <w:p w14:paraId="7DF2CE6D" w14:textId="77777777" w:rsidR="005A7A5C" w:rsidRPr="00F97842" w:rsidRDefault="005A7A5C" w:rsidP="005A7A5C">
      <w:pPr>
        <w:spacing w:after="120"/>
        <w:jc w:val="center"/>
        <w:rPr>
          <w:ins w:id="2616" w:author="Elias De Moraes Fernandes" w:date="2016-10-30T02:30:00Z"/>
          <w:rFonts w:cs="Arial"/>
        </w:rPr>
      </w:pPr>
    </w:p>
    <w:p w14:paraId="66E61AF0" w14:textId="77777777" w:rsidR="005A7A5C" w:rsidRPr="00F97842" w:rsidRDefault="005A7A5C" w:rsidP="005A7A5C">
      <w:pPr>
        <w:spacing w:after="120"/>
        <w:jc w:val="center"/>
        <w:rPr>
          <w:ins w:id="2617" w:author="Elias De Moraes Fernandes" w:date="2016-10-30T02:30:00Z"/>
          <w:rFonts w:cs="Arial"/>
        </w:rPr>
      </w:pPr>
    </w:p>
    <w:p w14:paraId="24A46665" w14:textId="77777777" w:rsidR="005A7A5C" w:rsidRPr="00F97842" w:rsidRDefault="005A7A5C" w:rsidP="005A7A5C">
      <w:pPr>
        <w:spacing w:after="120"/>
        <w:jc w:val="center"/>
        <w:rPr>
          <w:ins w:id="2618" w:author="Elias De Moraes Fernandes" w:date="2016-10-30T02:30:00Z"/>
          <w:rFonts w:cs="Arial"/>
        </w:rPr>
      </w:pPr>
    </w:p>
    <w:p w14:paraId="51F8F82C" w14:textId="77777777" w:rsidR="005A7A5C" w:rsidRPr="00F97842" w:rsidRDefault="005A7A5C" w:rsidP="005A7A5C">
      <w:pPr>
        <w:spacing w:after="120"/>
        <w:jc w:val="center"/>
        <w:rPr>
          <w:ins w:id="2619" w:author="Elias De Moraes Fernandes" w:date="2016-10-30T02:30:00Z"/>
          <w:rFonts w:cs="Arial"/>
        </w:rPr>
      </w:pPr>
    </w:p>
    <w:p w14:paraId="575594C3" w14:textId="77777777" w:rsidR="005A7A5C" w:rsidRPr="00F97842" w:rsidRDefault="005A7A5C" w:rsidP="005A7A5C">
      <w:pPr>
        <w:spacing w:after="120"/>
        <w:jc w:val="center"/>
        <w:rPr>
          <w:ins w:id="2620" w:author="Elias De Moraes Fernandes" w:date="2016-10-30T02:30:00Z"/>
          <w:rFonts w:cs="Arial"/>
        </w:rPr>
      </w:pPr>
    </w:p>
    <w:p w14:paraId="0938E272" w14:textId="77777777" w:rsidR="005A7A5C" w:rsidRPr="00F97842" w:rsidRDefault="005A7A5C" w:rsidP="005A7A5C">
      <w:pPr>
        <w:spacing w:after="120"/>
        <w:jc w:val="center"/>
        <w:rPr>
          <w:ins w:id="2621" w:author="Elias De Moraes Fernandes" w:date="2016-10-30T02:30:00Z"/>
          <w:rFonts w:cs="Arial"/>
        </w:rPr>
      </w:pPr>
    </w:p>
    <w:p w14:paraId="6653EE94" w14:textId="77777777" w:rsidR="005A7A5C" w:rsidRPr="00F97842" w:rsidRDefault="005A7A5C" w:rsidP="005A7A5C">
      <w:pPr>
        <w:spacing w:after="120"/>
        <w:jc w:val="center"/>
        <w:rPr>
          <w:ins w:id="2622" w:author="Elias De Moraes Fernandes" w:date="2016-10-30T02:30:00Z"/>
          <w:rFonts w:cs="Arial"/>
        </w:rPr>
      </w:pPr>
    </w:p>
    <w:p w14:paraId="3CF48253" w14:textId="77777777" w:rsidR="005A7A5C" w:rsidRDefault="005A7A5C" w:rsidP="005A7A5C">
      <w:pPr>
        <w:spacing w:after="120"/>
        <w:jc w:val="center"/>
        <w:rPr>
          <w:ins w:id="2623" w:author="Elias De Moraes Fernandes" w:date="2016-10-30T02:31:00Z"/>
          <w:rFonts w:cs="Arial"/>
        </w:rPr>
      </w:pPr>
    </w:p>
    <w:p w14:paraId="1A693038" w14:textId="77777777" w:rsidR="005A7A5C" w:rsidRPr="00F97842" w:rsidRDefault="005A7A5C" w:rsidP="005A7A5C">
      <w:pPr>
        <w:spacing w:after="120"/>
        <w:jc w:val="center"/>
        <w:rPr>
          <w:ins w:id="2624" w:author="Elias De Moraes Fernandes" w:date="2016-10-30T02:30:00Z"/>
          <w:rFonts w:cs="Arial"/>
        </w:rPr>
      </w:pPr>
    </w:p>
    <w:p w14:paraId="0B388CD6" w14:textId="77777777" w:rsidR="005A7A5C" w:rsidRPr="00BF5D0F" w:rsidRDefault="005A7A5C" w:rsidP="005A7A5C">
      <w:pPr>
        <w:spacing w:after="120"/>
        <w:jc w:val="center"/>
        <w:rPr>
          <w:ins w:id="2625" w:author="Elias De Moraes Fernandes" w:date="2016-10-30T02:30:00Z"/>
        </w:rPr>
      </w:pPr>
    </w:p>
    <w:p w14:paraId="67163457" w14:textId="6AD77DD4" w:rsidR="00DF3A3A" w:rsidRDefault="005A7A5C">
      <w:pPr>
        <w:keepNext/>
        <w:spacing w:after="120"/>
        <w:jc w:val="center"/>
        <w:rPr>
          <w:ins w:id="2626" w:author="Elias De Moraes Fernandes" w:date="2016-10-30T02:35:00Z"/>
        </w:rPr>
        <w:pPrChange w:id="2627" w:author="Elias De Moraes Fernandes" w:date="2016-10-30T02:35:00Z">
          <w:pPr>
            <w:spacing w:after="120"/>
            <w:jc w:val="center"/>
          </w:pPr>
        </w:pPrChange>
      </w:pPr>
      <w:ins w:id="2628" w:author="Elias De Moraes Fernandes" w:date="2016-10-30T02:30:00Z">
        <w:r>
          <w:rPr>
            <w:rFonts w:eastAsia="Arial"/>
            <w:b/>
            <w:bCs/>
            <w:sz w:val="28"/>
            <w:szCs w:val="28"/>
          </w:rPr>
          <w:t xml:space="preserve"> </w:t>
        </w:r>
      </w:ins>
    </w:p>
    <w:p w14:paraId="137FA9B0" w14:textId="0768CEC1" w:rsidR="005A7A5C" w:rsidRPr="00DF3A3A" w:rsidRDefault="00DF3A3A">
      <w:pPr>
        <w:pStyle w:val="Caption"/>
        <w:rPr>
          <w:ins w:id="2629" w:author="Elias De Moraes Fernandes" w:date="2016-10-30T02:30:00Z"/>
          <w:rPrChange w:id="2630" w:author="Elias De Moraes Fernandes" w:date="2016-10-30T02:35:00Z">
            <w:rPr>
              <w:ins w:id="2631" w:author="Elias De Moraes Fernandes" w:date="2016-10-30T02:30:00Z"/>
              <w:b/>
              <w:sz w:val="28"/>
              <w:szCs w:val="28"/>
            </w:rPr>
          </w:rPrChange>
        </w:rPr>
        <w:pPrChange w:id="2632" w:author="Elias De Moraes Fernandes" w:date="2016-11-02T21:12:00Z">
          <w:pPr>
            <w:spacing w:after="120"/>
            <w:jc w:val="center"/>
          </w:pPr>
        </w:pPrChange>
      </w:pPr>
      <w:bookmarkStart w:id="2633" w:name="_Ref465558337"/>
      <w:ins w:id="2634" w:author="Elias De Moraes Fernandes" w:date="2016-10-30T02:35:00Z">
        <w:r w:rsidRPr="005E224C">
          <w:rPr>
            <w:rPrChange w:id="2635" w:author="Elias De Moraes Fernandes" w:date="2016-11-01T21:37:00Z">
              <w:rPr/>
            </w:rPrChange>
          </w:rPr>
          <w:t>ANEXO</w:t>
        </w:r>
        <w:r w:rsidRPr="70F400AA">
          <w:rPr>
            <w:rFonts w:ascii="Arial" w:hAnsi="Arial" w:cs="Arial"/>
            <w:rPrChange w:id="2636" w:author="Convidado" w:date="2016-11-01T09:09:00Z">
              <w:rPr/>
            </w:rPrChange>
          </w:rPr>
          <w:t xml:space="preserve"> </w:t>
        </w:r>
        <w:r w:rsidRPr="70F400AA">
          <w:rPr>
            <w:rPrChange w:id="2637" w:author="Convidado" w:date="2016-11-01T09:09:00Z">
              <w:rPr/>
            </w:rPrChange>
          </w:rPr>
          <w:fldChar w:fldCharType="begin"/>
        </w:r>
        <w:r w:rsidRPr="00DF3A3A">
          <w:rPr>
            <w:rPrChange w:id="2638" w:author="Elias De Moraes Fernandes" w:date="2016-10-30T02:35:00Z">
              <w:rPr/>
            </w:rPrChange>
          </w:rPr>
          <w:instrText xml:space="preserve"> SEQ ANEXO \* ALPHABETIC </w:instrText>
        </w:r>
      </w:ins>
      <w:r w:rsidRPr="70F400AA">
        <w:rPr>
          <w:rPrChange w:id="2639" w:author="Elias De Moraes Fernandes" w:date="2016-10-30T02:35:00Z">
            <w:rPr/>
          </w:rPrChange>
        </w:rPr>
        <w:fldChar w:fldCharType="separate"/>
      </w:r>
      <w:ins w:id="2640" w:author="Elias De Moraes Fernandes" w:date="2016-11-02T21:28:00Z">
        <w:r w:rsidR="00742232">
          <w:rPr>
            <w:noProof/>
          </w:rPr>
          <w:t>A</w:t>
        </w:r>
      </w:ins>
      <w:ins w:id="2641" w:author="Elias De Moraes Fernandes" w:date="2016-11-02T01:26:00Z">
        <w:del w:id="2642" w:author="Elias De Moraes Fernandes" w:date="2016-11-02T21:23:00Z">
          <w:r w:rsidR="00820B39" w:rsidDel="00F506DA">
            <w:rPr>
              <w:noProof/>
            </w:rPr>
            <w:delText>A</w:delText>
          </w:r>
        </w:del>
      </w:ins>
      <w:ins w:id="2643" w:author="Elias De Moraes Fernandes" w:date="2016-10-30T13:19:00Z">
        <w:del w:id="2644" w:author="Elias De Moraes Fernandes" w:date="2016-11-02T21:23:00Z">
          <w:r w:rsidR="00D061FC" w:rsidRPr="70F400AA" w:rsidDel="00F506DA">
            <w:rPr>
              <w:rFonts w:ascii="Arial" w:hAnsi="Arial" w:cs="Arial"/>
              <w:noProof/>
              <w:rPrChange w:id="2645" w:author="Convidado" w:date="2016-11-01T09:09:00Z">
                <w:rPr>
                  <w:rFonts w:eastAsia="Arial"/>
                  <w:b/>
                  <w:bCs/>
                  <w:i/>
                  <w:iCs/>
                  <w:noProof/>
                  <w:sz w:val="28"/>
                  <w:szCs w:val="28"/>
                </w:rPr>
              </w:rPrChange>
            </w:rPr>
            <w:delText>A</w:delText>
          </w:r>
        </w:del>
      </w:ins>
      <w:ins w:id="2646" w:author="Elias De Moraes Fernandes" w:date="2016-10-30T02:35:00Z">
        <w:del w:id="2647" w:author="Elias De Moraes Fernandes" w:date="2016-11-02T21:23:00Z">
          <w:r w:rsidRPr="00DF3A3A" w:rsidDel="00F506DA">
            <w:rPr>
              <w:noProof/>
              <w:rPrChange w:id="2648" w:author="Elias De Moraes Fernandes" w:date="2016-10-30T02:35:00Z">
                <w:rPr>
                  <w:noProof/>
                </w:rPr>
              </w:rPrChange>
            </w:rPr>
            <w:delText>A</w:delText>
          </w:r>
        </w:del>
        <w:r w:rsidRPr="70F400AA">
          <w:rPr>
            <w:rPrChange w:id="2649" w:author="Convidado" w:date="2016-11-01T09:09:00Z">
              <w:rPr/>
            </w:rPrChange>
          </w:rPr>
          <w:fldChar w:fldCharType="end"/>
        </w:r>
        <w:r w:rsidRPr="005E224C">
          <w:rPr>
            <w:rPrChange w:id="2650" w:author="Elias De Moraes Fernandes" w:date="2016-11-01T21:37:00Z">
              <w:rPr/>
            </w:rPrChange>
          </w:rPr>
          <w:t xml:space="preserve"> </w:t>
        </w:r>
      </w:ins>
      <w:ins w:id="2651" w:author="Elias De Moraes Fernandes" w:date="2016-10-30T02:30:00Z">
        <w:r w:rsidR="005A7A5C" w:rsidRPr="005E224C">
          <w:rPr>
            <w:rPrChange w:id="2652" w:author="Elias De Moraes Fernandes" w:date="2016-11-01T21:37:00Z">
              <w:rPr>
                <w:rFonts w:eastAsia="Arial"/>
                <w:b/>
                <w:bCs/>
                <w:sz w:val="28"/>
                <w:szCs w:val="28"/>
              </w:rPr>
            </w:rPrChange>
          </w:rPr>
          <w:t>–  GAME DESIGN DOCUMENT DO JOGO NONDA</w:t>
        </w:r>
        <w:bookmarkEnd w:id="2633"/>
      </w:ins>
    </w:p>
    <w:p w14:paraId="3365B7A4" w14:textId="52788AFF" w:rsidR="00954DC6" w:rsidRPr="00FA63E0" w:rsidDel="005A7A5C" w:rsidRDefault="00954DC6" w:rsidP="005A7A5C">
      <w:pPr>
        <w:pStyle w:val="REFERENCIA"/>
        <w:rPr>
          <w:del w:id="2653" w:author="Elias De Moraes Fernandes" w:date="2016-10-30T02:30:00Z"/>
        </w:rPr>
      </w:pPr>
      <w:del w:id="2654" w:author="Elias De Moraes Fernandes" w:date="2016-10-30T02:30:00Z">
        <w:r w:rsidRPr="00FA63E0" w:rsidDel="005A7A5C">
          <w:delText xml:space="preserve"> </w:delText>
        </w:r>
      </w:del>
    </w:p>
    <w:p w14:paraId="0BB47D15" w14:textId="77777777" w:rsidR="00636043" w:rsidRPr="00F97842" w:rsidRDefault="00636043" w:rsidP="005A7A5C">
      <w:pPr>
        <w:pStyle w:val="REFERENCIA"/>
      </w:pPr>
    </w:p>
    <w:sectPr w:rsidR="00636043" w:rsidRPr="00F97842" w:rsidSect="00245224">
      <w:headerReference w:type="default" r:id="rId46"/>
      <w:pgSz w:w="11906" w:h="16838"/>
      <w:pgMar w:top="1701" w:right="1134" w:bottom="992" w:left="1701" w:header="709" w:footer="709" w:gutter="0"/>
      <w:cols w:space="708"/>
      <w:titlePg/>
      <w:docGrid w:linePitch="360"/>
      <w:sectPrChange w:id="2664" w:author="Convidado" w:date="2016-11-01T09:08:00Z">
        <w:sectPr w:rsidR="00636043" w:rsidRPr="00F97842" w:rsidSect="00245224">
          <w:pgMar w:top="1701" w:right="1134" w:bottom="992" w:left="1701" w:header="709" w:footer="709" w:gutter="0"/>
        </w:sectPr>
      </w:sectPrChange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310" w:author="Convidado" w:date="2016-11-01T14:08:00Z" w:initials="Co">
    <w:p w14:paraId="09F7C1BC" w14:textId="1CEA0462" w:rsidR="00742232" w:rsidRDefault="00742232">
      <w:pPr>
        <w:pStyle w:val="CommentText"/>
      </w:pPr>
      <w:r>
        <w:rPr>
          <w:rStyle w:val="CommentReference"/>
        </w:rPr>
        <w:annotationRef/>
      </w:r>
      <w:r>
        <w:t>Não esqueça de completar essa parte do final.</w:t>
      </w:r>
    </w:p>
  </w:comment>
  <w:comment w:id="503" w:author="Convidado" w:date="2016-11-01T14:13:00Z" w:initials="Co">
    <w:p w14:paraId="7FCCD858" w14:textId="779C0FC9" w:rsidR="00E7038B" w:rsidRDefault="00E7038B">
      <w:pPr>
        <w:pStyle w:val="CommentText"/>
      </w:pPr>
      <w:r>
        <w:rPr>
          <w:rStyle w:val="CommentReference"/>
        </w:rPr>
        <w:annotationRef/>
      </w:r>
      <w:r>
        <w:t>Não esqueça de ve</w:t>
      </w:r>
      <w:r>
        <w:softHyphen/>
        <w:t>rificar se a numeração está correta, depois. O mesmo para os demais índices.</w:t>
      </w:r>
    </w:p>
  </w:comment>
  <w:comment w:id="1514" w:author="Convidado" w:date="2016-10-14T08:58:00Z" w:initials="Co">
    <w:p w14:paraId="230DE10B" w14:textId="7BD733B1" w:rsidR="00E7038B" w:rsidRDefault="00E7038B">
      <w:pPr>
        <w:pStyle w:val="CommentText"/>
      </w:pPr>
      <w:r>
        <w:rPr>
          <w:rStyle w:val="CommentReference"/>
        </w:rPr>
        <w:annotationRef/>
      </w:r>
      <w:r>
        <w:t>Aquilo que foi falado: é sobre Vermitecnologia, vermicompostagem ou mais genérico, como o que está no título. Quanto mais preciso, o título, melhor.</w:t>
      </w:r>
    </w:p>
  </w:comment>
  <w:comment w:id="1714" w:author="Convidado" w:date="2016-10-14T09:07:00Z" w:initials="Co">
    <w:p w14:paraId="4E9CBCC3" w14:textId="6FAED248" w:rsidR="00E7038B" w:rsidRDefault="00E7038B">
      <w:pPr>
        <w:pStyle w:val="CommentText"/>
      </w:pPr>
      <w:r>
        <w:rPr>
          <w:rStyle w:val="CommentReference"/>
        </w:rPr>
        <w:annotationRef/>
      </w:r>
      <w:r>
        <w:t>"Para isso" o quê? Falta uma frase no meio, parece.</w:t>
      </w:r>
    </w:p>
  </w:comment>
  <w:comment w:id="1715" w:author="Elias De Moraes Fernandes" w:date="2016-10-25T20:49:00Z" w:initials="EMF">
    <w:p w14:paraId="464FECE1" w14:textId="305903E0" w:rsidR="00E7038B" w:rsidRDefault="00E7038B">
      <w:pPr>
        <w:pStyle w:val="CommentText"/>
      </w:pPr>
      <w:r>
        <w:rPr>
          <w:rStyle w:val="CommentReference"/>
        </w:rPr>
        <w:annotationRef/>
      </w:r>
      <w:r>
        <w:t>Corrigido.</w:t>
      </w:r>
    </w:p>
  </w:comment>
  <w:comment w:id="1716" w:author="Convidado" w:date="2016-10-14T09:15:00Z" w:initials="Co">
    <w:p w14:paraId="5341CD61" w14:textId="4B824B6C" w:rsidR="00E7038B" w:rsidRDefault="00E7038B">
      <w:pPr>
        <w:pStyle w:val="CommentText"/>
      </w:pPr>
      <w:r>
        <w:rPr>
          <w:rStyle w:val="CommentReference"/>
        </w:rPr>
        <w:annotationRef/>
      </w:r>
      <w:r>
        <w:t>Seria bom ter uma referência aqui. Alguém que diga que jogos digitais educativos são uma alternativa promissora de conscientização.</w:t>
      </w:r>
    </w:p>
    <w:p w14:paraId="4D835004" w14:textId="77777777" w:rsidR="00E7038B" w:rsidRDefault="00E7038B">
      <w:pPr>
        <w:pStyle w:val="CommentText"/>
      </w:pPr>
    </w:p>
  </w:comment>
  <w:comment w:id="1717" w:author="Elias De Moraes Fernandes" w:date="2016-10-25T20:50:00Z" w:initials="EMF">
    <w:p w14:paraId="52C59949" w14:textId="00535163" w:rsidR="00E7038B" w:rsidRDefault="00E7038B">
      <w:pPr>
        <w:pStyle w:val="CommentText"/>
      </w:pPr>
      <w:r>
        <w:rPr>
          <w:rStyle w:val="CommentReference"/>
        </w:rPr>
        <w:annotationRef/>
      </w:r>
      <w:r>
        <w:t>Adicionado.</w:t>
      </w:r>
    </w:p>
  </w:comment>
  <w:comment w:id="1719" w:author="Convidado" w:date="2016-10-14T09:17:00Z" w:initials="Co">
    <w:p w14:paraId="1E799A3A" w14:textId="3760281C" w:rsidR="00E7038B" w:rsidRDefault="00E7038B">
      <w:pPr>
        <w:pStyle w:val="CommentText"/>
      </w:pPr>
      <w:r>
        <w:rPr>
          <w:rStyle w:val="CommentReference"/>
        </w:rPr>
        <w:annotationRef/>
      </w:r>
      <w:r>
        <w:t>Não está claro se já há o apoio ou se é algo a se conseguir.</w:t>
      </w:r>
    </w:p>
  </w:comment>
  <w:comment w:id="1720" w:author="Elias De Moraes Fernandes" w:date="2016-10-25T20:50:00Z" w:initials="EMF">
    <w:p w14:paraId="1F36275C" w14:textId="3C135A7D" w:rsidR="00E7038B" w:rsidRDefault="00E7038B">
      <w:pPr>
        <w:pStyle w:val="CommentText"/>
      </w:pPr>
      <w:r>
        <w:rPr>
          <w:rStyle w:val="CommentReference"/>
        </w:rPr>
        <w:annotationRef/>
      </w:r>
      <w:r>
        <w:t>Corrigido.</w:t>
      </w:r>
    </w:p>
  </w:comment>
  <w:comment w:id="1741" w:author="Convidado" w:date="2016-10-14T09:18:00Z" w:initials="Co">
    <w:p w14:paraId="258037A7" w14:textId="79D9E77B" w:rsidR="00E7038B" w:rsidRDefault="00E7038B">
      <w:pPr>
        <w:pStyle w:val="CommentText"/>
      </w:pPr>
      <w:r>
        <w:rPr>
          <w:rStyle w:val="CommentReference"/>
        </w:rPr>
        <w:annotationRef/>
      </w:r>
      <w:proofErr w:type="gramStart"/>
      <w:r>
        <w:t>de</w:t>
      </w:r>
      <w:proofErr w:type="gramEnd"/>
      <w:r>
        <w:t xml:space="preserve"> que tecnologia você está falando? Pode ambíguo: alguns podem achar que você está falando de jogos digitais e outros podem achar que você está falando de vermitecnologia. Deixe claro que é a primeira.</w:t>
      </w:r>
    </w:p>
  </w:comment>
  <w:comment w:id="1742" w:author="Elias De Moraes Fernandes" w:date="2016-10-15T14:51:00Z" w:initials="EMF">
    <w:p w14:paraId="78824847" w14:textId="5AF951F4" w:rsidR="00E7038B" w:rsidRDefault="00E7038B">
      <w:pPr>
        <w:pStyle w:val="CommentText"/>
      </w:pPr>
      <w:r>
        <w:rPr>
          <w:rStyle w:val="CommentReference"/>
        </w:rPr>
        <w:annotationRef/>
      </w:r>
      <w:r>
        <w:t>Corrigido</w:t>
      </w:r>
    </w:p>
  </w:comment>
  <w:comment w:id="1743" w:author="Convidado" w:date="2016-10-14T09:23:00Z" w:initials="Co">
    <w:p w14:paraId="28A47101" w14:textId="54C4CFFA" w:rsidR="00E7038B" w:rsidRDefault="00E7038B">
      <w:pPr>
        <w:pStyle w:val="CommentText"/>
      </w:pPr>
      <w:r>
        <w:rPr>
          <w:rStyle w:val="CommentReference"/>
        </w:rPr>
        <w:annotationRef/>
      </w:r>
      <w:r>
        <w:t>Ambientar?</w:t>
      </w:r>
    </w:p>
  </w:comment>
  <w:comment w:id="1744" w:author="Elias De Moraes Fernandes" w:date="2016-10-25T20:50:00Z" w:initials="EMF">
    <w:p w14:paraId="5D64372E" w14:textId="49FBE769" w:rsidR="00E7038B" w:rsidRDefault="00E7038B">
      <w:pPr>
        <w:pStyle w:val="CommentText"/>
      </w:pPr>
      <w:r>
        <w:rPr>
          <w:rStyle w:val="CommentReference"/>
        </w:rPr>
        <w:annotationRef/>
      </w:r>
      <w:r>
        <w:t>Corrigido.</w:t>
      </w:r>
    </w:p>
  </w:comment>
  <w:comment w:id="1745" w:author="Elias De Moraes Fernandes" w:date="2016-10-16T19:35:00Z" w:initials="EMF">
    <w:p w14:paraId="769ADF2F" w14:textId="6F62D3DE" w:rsidR="00E7038B" w:rsidRDefault="00E7038B">
      <w:pPr>
        <w:pStyle w:val="CommentText"/>
      </w:pPr>
      <w:r>
        <w:rPr>
          <w:rStyle w:val="CommentReference"/>
        </w:rPr>
        <w:annotationRef/>
      </w:r>
      <w:proofErr w:type="gramStart"/>
      <w:r>
        <w:t>Professor,ß</w:t>
      </w:r>
      <w:proofErr w:type="gramEnd"/>
    </w:p>
    <w:p w14:paraId="0E1B65BC" w14:textId="3875148D" w:rsidR="00E7038B" w:rsidRDefault="00E7038B">
      <w:pPr>
        <w:pStyle w:val="CommentText"/>
      </w:pPr>
      <w:r>
        <w:t>O que acha de colocar 2 opções mais relacionadas aqui como objetivo geral ao invés de deixar o Objetivo Específico?</w:t>
      </w:r>
    </w:p>
  </w:comment>
  <w:comment w:id="1746" w:author="Convidado" w:date="2016-10-25T14:29:00Z" w:initials="Co">
    <w:p w14:paraId="413344C7" w14:textId="339897F2" w:rsidR="00E7038B" w:rsidRDefault="00E7038B">
      <w:pPr>
        <w:pStyle w:val="CommentText"/>
      </w:pPr>
      <w:r>
        <w:rPr>
          <w:rStyle w:val="CommentReference"/>
        </w:rPr>
        <w:annotationRef/>
      </w:r>
      <w:r>
        <w:t>Pode ser. Cuidado que mudou a fonte do texto.</w:t>
      </w:r>
    </w:p>
  </w:comment>
  <w:comment w:id="1747" w:author="Elias De Moraes Fernandes" w:date="2016-10-25T20:50:00Z" w:initials="EMF">
    <w:p w14:paraId="333363D2" w14:textId="1218BB02" w:rsidR="00E7038B" w:rsidRDefault="00E7038B">
      <w:pPr>
        <w:pStyle w:val="CommentText"/>
      </w:pPr>
      <w:r>
        <w:rPr>
          <w:rStyle w:val="CommentReference"/>
        </w:rPr>
        <w:annotationRef/>
      </w:r>
      <w:r>
        <w:t>Perfeito! Creio que quando abre o arquivo no browser perde a formatação do texto.</w:t>
      </w:r>
    </w:p>
  </w:comment>
  <w:comment w:id="1768" w:author="Convidado" w:date="2016-10-14T09:29:00Z" w:initials="Co">
    <w:p w14:paraId="288BE2C4" w14:textId="24697706" w:rsidR="00E7038B" w:rsidRDefault="00E7038B">
      <w:pPr>
        <w:pStyle w:val="CommentText"/>
      </w:pPr>
      <w:r>
        <w:rPr>
          <w:rStyle w:val="CommentReference"/>
        </w:rPr>
        <w:annotationRef/>
      </w:r>
      <w:r>
        <w:t>Quando há deslocamento do adjunto adverbial na oração, deve-se empregar a vírgula. Há exceções, mas é mais seguro usar a regra.</w:t>
      </w:r>
    </w:p>
  </w:comment>
  <w:comment w:id="1769" w:author="Convidado" w:date="2016-10-14T09:32:00Z" w:initials="Co">
    <w:p w14:paraId="1FD5CB46" w14:textId="05C1AAD1" w:rsidR="00E7038B" w:rsidRDefault="00E7038B">
      <w:pPr>
        <w:pStyle w:val="CommentText"/>
      </w:pPr>
      <w:r>
        <w:rPr>
          <w:rStyle w:val="CommentReference"/>
        </w:rPr>
        <w:annotationRef/>
      </w:r>
      <w:r>
        <w:t>Toda proparoxítona é acentuada.</w:t>
      </w:r>
    </w:p>
  </w:comment>
  <w:comment w:id="1770" w:author="Convidado" w:date="2016-10-14T09:33:00Z" w:initials="Co">
    <w:p w14:paraId="62A85B1A" w14:textId="620A2C5D" w:rsidR="00E7038B" w:rsidRDefault="00E7038B">
      <w:pPr>
        <w:pStyle w:val="CommentText"/>
      </w:pPr>
      <w:r>
        <w:rPr>
          <w:rStyle w:val="CommentReference"/>
        </w:rPr>
        <w:annotationRef/>
      </w:r>
      <w:r>
        <w:t>Cuidado com a concordância: dos conteúdos</w:t>
      </w:r>
    </w:p>
  </w:comment>
  <w:comment w:id="1771" w:author="Elias De Moraes Fernandes" w:date="2016-10-25T20:53:00Z" w:initials="EMF">
    <w:p w14:paraId="6B1DDAFC" w14:textId="7DDC5CD3" w:rsidR="00E7038B" w:rsidRDefault="00E7038B">
      <w:pPr>
        <w:pStyle w:val="CommentText"/>
      </w:pPr>
      <w:r>
        <w:rPr>
          <w:rStyle w:val="CommentReference"/>
        </w:rPr>
        <w:annotationRef/>
      </w:r>
      <w:r>
        <w:t>Ok. Corrigido.</w:t>
      </w:r>
    </w:p>
  </w:comment>
  <w:comment w:id="1772" w:author="Convidado" w:date="2016-10-14T09:33:00Z" w:initials="Co">
    <w:p w14:paraId="6E0D36AE" w14:textId="34EB0F3D" w:rsidR="00E7038B" w:rsidRDefault="00E7038B">
      <w:pPr>
        <w:pStyle w:val="CommentText"/>
      </w:pPr>
      <w:r>
        <w:rPr>
          <w:rStyle w:val="CommentReference"/>
        </w:rPr>
        <w:annotationRef/>
      </w:r>
      <w:proofErr w:type="gramStart"/>
      <w:r>
        <w:t>básica</w:t>
      </w:r>
      <w:proofErr w:type="gramEnd"/>
      <w:r>
        <w:t xml:space="preserve"> que tem base...</w:t>
      </w:r>
    </w:p>
  </w:comment>
  <w:comment w:id="1773" w:author="Convidado" w:date="2016-10-14T09:36:00Z" w:initials="Co">
    <w:p w14:paraId="7FCD4F14" w14:textId="78863AA7" w:rsidR="00E7038B" w:rsidRDefault="00E7038B">
      <w:pPr>
        <w:pStyle w:val="CommentText"/>
      </w:pPr>
      <w:r>
        <w:rPr>
          <w:rStyle w:val="CommentReference"/>
        </w:rPr>
        <w:annotationRef/>
      </w:r>
      <w:proofErr w:type="gramStart"/>
      <w:r>
        <w:t>propõem</w:t>
      </w:r>
      <w:proofErr w:type="gramEnd"/>
      <w:r>
        <w:t>...</w:t>
      </w:r>
    </w:p>
    <w:p w14:paraId="72E9657B" w14:textId="01DDA2F2" w:rsidR="00E7038B" w:rsidRDefault="00E7038B">
      <w:pPr>
        <w:pStyle w:val="CommentText"/>
      </w:pPr>
    </w:p>
  </w:comment>
  <w:comment w:id="1774" w:author="Elias De Moraes Fernandes" w:date="2016-10-25T20:52:00Z" w:initials="EMF">
    <w:p w14:paraId="3B71EE31" w14:textId="75B6817F" w:rsidR="00E7038B" w:rsidRDefault="00E7038B">
      <w:pPr>
        <w:pStyle w:val="CommentText"/>
      </w:pPr>
      <w:r>
        <w:rPr>
          <w:rStyle w:val="CommentReference"/>
        </w:rPr>
        <w:annotationRef/>
      </w:r>
      <w:r>
        <w:t>Corrigido.</w:t>
      </w:r>
    </w:p>
  </w:comment>
  <w:comment w:id="1775" w:author="Convidado" w:date="2016-10-14T09:41:00Z" w:initials="Co">
    <w:p w14:paraId="70767943" w14:textId="22D2CA25" w:rsidR="00E7038B" w:rsidRDefault="00E7038B">
      <w:pPr>
        <w:pStyle w:val="CommentText"/>
      </w:pPr>
      <w:r>
        <w:rPr>
          <w:rStyle w:val="CommentReference"/>
        </w:rPr>
        <w:annotationRef/>
      </w:r>
      <w:proofErr w:type="gramStart"/>
      <w:r>
        <w:t>circunstâncias</w:t>
      </w:r>
      <w:proofErr w:type="gramEnd"/>
    </w:p>
  </w:comment>
  <w:comment w:id="1776" w:author="Elias De Moraes Fernandes" w:date="2016-10-25T20:52:00Z" w:initials="EMF">
    <w:p w14:paraId="100BB2F7" w14:textId="3F802986" w:rsidR="00E7038B" w:rsidRDefault="00E7038B">
      <w:pPr>
        <w:pStyle w:val="CommentText"/>
      </w:pPr>
      <w:r>
        <w:rPr>
          <w:rStyle w:val="CommentReference"/>
        </w:rPr>
        <w:annotationRef/>
      </w:r>
      <w:r>
        <w:t>Corrigido</w:t>
      </w:r>
    </w:p>
  </w:comment>
  <w:comment w:id="1777" w:author="Convidado" w:date="2016-10-14T09:42:00Z" w:initials="Co">
    <w:p w14:paraId="7B2783BD" w14:textId="79ED8997" w:rsidR="00E7038B" w:rsidRDefault="00E7038B">
      <w:pPr>
        <w:pStyle w:val="CommentText"/>
      </w:pPr>
      <w:r>
        <w:rPr>
          <w:rStyle w:val="CommentReference"/>
        </w:rPr>
        <w:annotationRef/>
      </w:r>
      <w:r>
        <w:t>Este período, por ser muito grande, está difícil de entender.</w:t>
      </w:r>
    </w:p>
  </w:comment>
  <w:comment w:id="1778" w:author="Elias De Moraes Fernandes" w:date="2016-10-25T20:52:00Z" w:initials="EMF">
    <w:p w14:paraId="1BBEE769" w14:textId="0A4E6055" w:rsidR="00E7038B" w:rsidRDefault="00E7038B">
      <w:pPr>
        <w:pStyle w:val="CommentText"/>
      </w:pPr>
      <w:r>
        <w:rPr>
          <w:rStyle w:val="CommentReference"/>
        </w:rPr>
        <w:annotationRef/>
      </w:r>
      <w:r>
        <w:t>Corrigido</w:t>
      </w:r>
    </w:p>
  </w:comment>
  <w:comment w:id="1779" w:author="Convidado" w:date="2016-10-14T09:53:00Z" w:initials="Co">
    <w:p w14:paraId="7CC34791" w14:textId="33545B8C" w:rsidR="00E7038B" w:rsidRDefault="00E7038B">
      <w:pPr>
        <w:pStyle w:val="CommentText"/>
      </w:pPr>
      <w:r>
        <w:rPr>
          <w:rStyle w:val="CommentReference"/>
        </w:rPr>
        <w:annotationRef/>
      </w:r>
      <w:r>
        <w:t>Você fez a relação entre simulador e interatividade. Mas se o jogo não for um simulador, então vai ficar estranho...</w:t>
      </w:r>
    </w:p>
  </w:comment>
  <w:comment w:id="1780" w:author="Elias De Moraes Fernandes" w:date="2016-10-25T20:32:00Z" w:initials="EMF">
    <w:p w14:paraId="2421F22B" w14:textId="53C1CD8B" w:rsidR="00E7038B" w:rsidRDefault="00E7038B">
      <w:pPr>
        <w:pStyle w:val="CommentText"/>
      </w:pPr>
      <w:r>
        <w:rPr>
          <w:rStyle w:val="CommentReference"/>
        </w:rPr>
        <w:annotationRef/>
      </w:r>
      <w:r>
        <w:t>Corrigido</w:t>
      </w:r>
    </w:p>
  </w:comment>
  <w:comment w:id="1781" w:author="Convidado" w:date="2016-10-14T09:46:00Z" w:initials="Co">
    <w:p w14:paraId="787CF482" w14:textId="686F2F1D" w:rsidR="00E7038B" w:rsidRDefault="00E7038B">
      <w:pPr>
        <w:pStyle w:val="CommentText"/>
      </w:pPr>
      <w:r>
        <w:rPr>
          <w:rStyle w:val="CommentReference"/>
        </w:rPr>
        <w:annotationRef/>
      </w:r>
      <w:r>
        <w:t>Não esqueça de colocar a legenda na figura. Alguns leitores não gostam de usar a Figura como elemento ativo na frase. Por exemplo, há quem possa reclamar que a Figura 1 não destaca nada. Quem destaca é o autor. Portanto, o correto seria: "...e alcance como destacado na Figura 1". Pronto, a Figura 1 é o meio na qual o autor destacou algo.</w:t>
      </w:r>
    </w:p>
  </w:comment>
  <w:comment w:id="1782" w:author="Elias De Moraes Fernandes" w:date="2016-10-25T20:32:00Z" w:initials="EMF">
    <w:p w14:paraId="799B4E78" w14:textId="2AA53077" w:rsidR="00E7038B" w:rsidRDefault="00E7038B">
      <w:pPr>
        <w:pStyle w:val="CommentText"/>
      </w:pPr>
      <w:r>
        <w:rPr>
          <w:rStyle w:val="CommentReference"/>
        </w:rPr>
        <w:annotationRef/>
      </w:r>
      <w:r>
        <w:t>Corrigido</w:t>
      </w:r>
    </w:p>
  </w:comment>
  <w:comment w:id="1817" w:author="Convidado" w:date="2016-10-14T10:00:00Z" w:initials="Co">
    <w:p w14:paraId="14050671" w14:textId="5954179B" w:rsidR="00E7038B" w:rsidRDefault="00E7038B">
      <w:pPr>
        <w:pStyle w:val="CommentText"/>
      </w:pPr>
      <w:r>
        <w:rPr>
          <w:rStyle w:val="CommentReference"/>
        </w:rPr>
        <w:annotationRef/>
      </w:r>
      <w:r>
        <w:t>Ok, mas relacione os tópicos citados. Relembre o leitor sobre o que ele leu e qual a relação entre os tópicos que leu.</w:t>
      </w:r>
    </w:p>
  </w:comment>
  <w:comment w:id="1818" w:author="Elias De Moraes Fernandes" w:date="2016-10-25T20:33:00Z" w:initials="EMF">
    <w:p w14:paraId="2BFF1C3D" w14:textId="7B44445A" w:rsidR="00E7038B" w:rsidRDefault="00E7038B">
      <w:pPr>
        <w:pStyle w:val="CommentText"/>
      </w:pPr>
      <w:r>
        <w:rPr>
          <w:rStyle w:val="CommentReference"/>
        </w:rPr>
        <w:annotationRef/>
      </w:r>
      <w:r>
        <w:t>Corrigido</w:t>
      </w:r>
    </w:p>
  </w:comment>
  <w:comment w:id="1838" w:author="Convidado" w:date="2016-10-14T10:02:00Z" w:initials="Co">
    <w:p w14:paraId="790F3613" w14:textId="7418D6FE" w:rsidR="00E7038B" w:rsidRDefault="00E7038B">
      <w:pPr>
        <w:pStyle w:val="CommentText"/>
      </w:pPr>
      <w:r>
        <w:rPr>
          <w:rStyle w:val="CommentReference"/>
        </w:rPr>
        <w:annotationRef/>
      </w:r>
      <w:r>
        <w:t>Se não me engano, na sua defesa nós discutimos a importância de você deixar claro porque escolheu a vermicompostagem. Lembro que você falou algo sobre ser um estudo de alguém. Então, frisa isso, ok? Porque vermicompostagem é meio polêmico: há quem diga que dá muito trabalho, que é caro, que não vale a pena em determinados contextos (por exemplo, sei que um grupo frigorífico tentou aplicar vermicompostagem nos resíduos orgânicos e as minhocas morreram e deu prejuízo). Mas se você frisar que faz parte de um estudo que tem resultados positivos, então está ok.</w:t>
      </w:r>
    </w:p>
  </w:comment>
  <w:comment w:id="1839" w:author="Convidado" w:date="2016-10-25T14:33:00Z" w:initials="Co">
    <w:p w14:paraId="5D547C70" w14:textId="44C422EF" w:rsidR="00E7038B" w:rsidRDefault="00E7038B">
      <w:pPr>
        <w:pStyle w:val="CommentText"/>
      </w:pPr>
      <w:r>
        <w:rPr>
          <w:rStyle w:val="CommentReference"/>
        </w:rPr>
        <w:annotationRef/>
      </w:r>
      <w:r>
        <w:t>Tira o "fica aqui esclarecido..." e adapta a frase para ficar ok.</w:t>
      </w:r>
    </w:p>
  </w:comment>
  <w:comment w:id="1840" w:author="Elias De Moraes Fernandes" w:date="2016-10-25T20:38:00Z" w:initials="EMF">
    <w:p w14:paraId="7CF37C05" w14:textId="222598A5" w:rsidR="00E7038B" w:rsidRDefault="00E7038B">
      <w:pPr>
        <w:pStyle w:val="CommentText"/>
      </w:pPr>
      <w:r>
        <w:rPr>
          <w:rStyle w:val="CommentReference"/>
        </w:rPr>
        <w:annotationRef/>
      </w:r>
      <w:r>
        <w:t>Corrigido</w:t>
      </w:r>
    </w:p>
  </w:comment>
  <w:comment w:id="1841" w:author="Convidado" w:date="2016-10-25T14:42:00Z" w:initials="Co">
    <w:p w14:paraId="0DBAF6AB" w14:textId="4175BBC9" w:rsidR="00742232" w:rsidRDefault="00742232">
      <w:pPr>
        <w:pStyle w:val="CommentText"/>
      </w:pPr>
      <w:r>
        <w:rPr>
          <w:rStyle w:val="CommentReference"/>
        </w:rPr>
        <w:annotationRef/>
      </w:r>
      <w:r>
        <w:t>Lembrando que ela é um motor + IDE</w:t>
      </w:r>
    </w:p>
  </w:comment>
  <w:comment w:id="1842" w:author="Elias De Moraes Fernandes" w:date="2016-10-30T01:46:00Z" w:initials="EMF">
    <w:p w14:paraId="574369BA" w14:textId="1899FFBA" w:rsidR="00742232" w:rsidRDefault="00742232">
      <w:pPr>
        <w:pStyle w:val="CommentText"/>
      </w:pPr>
      <w:r>
        <w:rPr>
          <w:rStyle w:val="CommentReference"/>
        </w:rPr>
        <w:annotationRef/>
      </w:r>
      <w:r>
        <w:t>Adicionado explicação sobre engine</w:t>
      </w:r>
    </w:p>
  </w:comment>
  <w:comment w:id="1851" w:author="Convidado" w:date="2016-10-25T14:43:00Z" w:initials="Co">
    <w:p w14:paraId="7980BFAC" w14:textId="5F4B9C43" w:rsidR="00742232" w:rsidRDefault="00742232">
      <w:pPr>
        <w:pStyle w:val="CommentText"/>
      </w:pPr>
      <w:r>
        <w:rPr>
          <w:rStyle w:val="CommentReference"/>
        </w:rPr>
        <w:annotationRef/>
      </w:r>
      <w:r>
        <w:t>Pode ser interessante explicar o que uma engine.</w:t>
      </w:r>
    </w:p>
  </w:comment>
  <w:comment w:id="1853" w:author="Convidado" w:date="2016-10-25T14:49:00Z" w:initials="Co">
    <w:p w14:paraId="793CB321" w14:textId="658F7A82" w:rsidR="00742232" w:rsidRDefault="00742232">
      <w:pPr>
        <w:pStyle w:val="CommentText"/>
      </w:pPr>
      <w:r>
        <w:rPr>
          <w:rStyle w:val="CommentReference"/>
        </w:rPr>
        <w:annotationRef/>
      </w:r>
      <w:r>
        <w:t xml:space="preserve">Já foram. Tira do futuro.... </w:t>
      </w:r>
      <w:proofErr w:type="gramStart"/>
      <w:r>
        <w:t>foram</w:t>
      </w:r>
      <w:proofErr w:type="gramEnd"/>
      <w:r>
        <w:t xml:space="preserve"> utilizados...</w:t>
      </w:r>
    </w:p>
  </w:comment>
  <w:comment w:id="1852" w:author="Elias De Moraes Fernandes" w:date="2016-10-25T20:57:00Z" w:initials="EMF">
    <w:p w14:paraId="2083E867" w14:textId="6597B1D6" w:rsidR="00742232" w:rsidRDefault="00742232">
      <w:pPr>
        <w:pStyle w:val="CommentText"/>
      </w:pPr>
      <w:r>
        <w:rPr>
          <w:rStyle w:val="CommentReference"/>
        </w:rPr>
        <w:annotationRef/>
      </w:r>
      <w:r>
        <w:t>Corrigido.</w:t>
      </w:r>
    </w:p>
  </w:comment>
  <w:comment w:id="1880" w:author="Convidado" w:date="2016-10-25T14:51:00Z" w:initials="Co">
    <w:p w14:paraId="63350F06" w14:textId="2096988D" w:rsidR="00742232" w:rsidRDefault="00742232">
      <w:pPr>
        <w:pStyle w:val="CommentText"/>
      </w:pPr>
      <w:r>
        <w:rPr>
          <w:rStyle w:val="CommentReference"/>
        </w:rPr>
        <w:annotationRef/>
      </w:r>
      <w:r>
        <w:t>Nesta seção, são descritos...</w:t>
      </w:r>
    </w:p>
  </w:comment>
  <w:comment w:id="1881" w:author="Elias De Moraes Fernandes" w:date="2016-10-25T20:58:00Z" w:initials="EMF">
    <w:p w14:paraId="23283F58" w14:textId="34E9F258" w:rsidR="00742232" w:rsidRDefault="00742232">
      <w:pPr>
        <w:pStyle w:val="CommentText"/>
      </w:pPr>
      <w:r>
        <w:rPr>
          <w:rStyle w:val="CommentReference"/>
        </w:rPr>
        <w:annotationRef/>
      </w:r>
      <w:r>
        <w:t>Corrigido.</w:t>
      </w:r>
    </w:p>
  </w:comment>
  <w:comment w:id="1885" w:author="Convidado" w:date="2016-10-25T14:51:00Z" w:initials="Co">
    <w:p w14:paraId="4F000D6D" w14:textId="1E13F50D" w:rsidR="00742232" w:rsidRDefault="00742232">
      <w:pPr>
        <w:pStyle w:val="CommentText"/>
      </w:pPr>
      <w:r>
        <w:rPr>
          <w:rStyle w:val="CommentReference"/>
        </w:rPr>
        <w:annotationRef/>
      </w:r>
      <w:r>
        <w:t>Já foi... foi desenvolvida (verifique o restante do texto em busca de verbos no futuro.</w:t>
      </w:r>
    </w:p>
  </w:comment>
  <w:comment w:id="1886" w:author="Elias De Moraes Fernandes" w:date="2016-10-25T20:59:00Z" w:initials="EMF">
    <w:p w14:paraId="032980F4" w14:textId="288BD9AE" w:rsidR="00742232" w:rsidRDefault="00742232">
      <w:pPr>
        <w:pStyle w:val="CommentText"/>
      </w:pPr>
      <w:r>
        <w:rPr>
          <w:rStyle w:val="CommentReference"/>
        </w:rPr>
        <w:annotationRef/>
      </w:r>
      <w:r>
        <w:t>Ok. Corrigido</w:t>
      </w:r>
    </w:p>
    <w:p w14:paraId="663C0B56" w14:textId="77777777" w:rsidR="00742232" w:rsidRDefault="00742232">
      <w:pPr>
        <w:pStyle w:val="CommentText"/>
      </w:pPr>
    </w:p>
  </w:comment>
  <w:comment w:id="1887" w:author="Convidado" w:date="2016-10-25T14:52:00Z" w:initials="Co">
    <w:p w14:paraId="491E2ED8" w14:textId="4C8C2F2C" w:rsidR="00742232" w:rsidRDefault="00742232">
      <w:pPr>
        <w:pStyle w:val="CommentText"/>
      </w:pPr>
      <w:r>
        <w:rPr>
          <w:rStyle w:val="CommentReference"/>
        </w:rPr>
        <w:annotationRef/>
      </w:r>
      <w:r>
        <w:t>Cuidado. Trocou de fonte no texto.</w:t>
      </w:r>
    </w:p>
  </w:comment>
  <w:comment w:id="1888" w:author="Elias De Moraes Fernandes" w:date="2016-10-25T21:01:00Z" w:initials="EMF">
    <w:p w14:paraId="0CC885FA" w14:textId="249362EF" w:rsidR="00742232" w:rsidRDefault="00742232">
      <w:pPr>
        <w:pStyle w:val="CommentText"/>
      </w:pPr>
      <w:r>
        <w:rPr>
          <w:rStyle w:val="CommentReference"/>
        </w:rPr>
        <w:annotationRef/>
      </w:r>
      <w:r>
        <w:t>Corrigido.</w:t>
      </w:r>
    </w:p>
  </w:comment>
  <w:comment w:id="1895" w:author="Convidado" w:date="2016-10-25T14:53:00Z" w:initials="Co">
    <w:p w14:paraId="19F511BB" w14:textId="5208D837" w:rsidR="00742232" w:rsidRDefault="00742232">
      <w:pPr>
        <w:pStyle w:val="CommentText"/>
      </w:pPr>
      <w:r>
        <w:rPr>
          <w:rStyle w:val="CommentReference"/>
        </w:rPr>
        <w:annotationRef/>
      </w:r>
      <w:r>
        <w:t xml:space="preserve">Não chega a ser um erro. Mas tem revisor que pede para trocar "através de" por "por meio de" </w:t>
      </w:r>
    </w:p>
  </w:comment>
  <w:comment w:id="1898" w:author="A" w:date="2016-03-10T15:02:00Z" w:initials="A">
    <w:p w14:paraId="680297D2" w14:textId="77777777" w:rsidR="00742232" w:rsidRDefault="00742232">
      <w:r>
        <w:annotationRef/>
      </w:r>
      <w:r>
        <w:t xml:space="preserve">Predadores? </w:t>
      </w:r>
    </w:p>
    <w:p w14:paraId="18B2B816" w14:textId="47CB63BD" w:rsidR="00742232" w:rsidRDefault="00742232"/>
  </w:comment>
  <w:comment w:id="1899" w:author="Elias De Moraes Fernandes" w:date="2016-10-15T16:49:00Z" w:initials="EMF">
    <w:p w14:paraId="6469D8A8" w14:textId="024F4726" w:rsidR="00742232" w:rsidRDefault="00742232" w:rsidP="00A954E6">
      <w:r>
        <w:rPr>
          <w:rStyle w:val="CommentReference"/>
        </w:rPr>
        <w:annotationRef/>
      </w:r>
      <w:r>
        <w:t xml:space="preserve"> </w:t>
      </w:r>
    </w:p>
    <w:p w14:paraId="1E37367B" w14:textId="5F01A555" w:rsidR="00742232" w:rsidRDefault="00742232" w:rsidP="00A954E6">
      <w:pPr>
        <w:pStyle w:val="CommentText"/>
      </w:pPr>
      <w:r>
        <w:t>Sim, não posso chamar de inimigos porque não estamos querendo atacar esses predadores e sim manter a minhoca longe deles pois podem mata-la. Isso faz deles predadores. No gameplay pode observar que não existe ataque por parte da minhoca, ela é inofensiva. Quem defende ela é o jogador.</w:t>
      </w:r>
    </w:p>
  </w:comment>
  <w:comment w:id="1900" w:author="Elias De Moraes Fernandes" w:date="2016-10-27T21:04:00Z" w:initials="EMF">
    <w:p w14:paraId="59EEBA6D" w14:textId="2E3D9993" w:rsidR="00742232" w:rsidRDefault="00742232">
      <w:pPr>
        <w:pStyle w:val="CommentText"/>
      </w:pPr>
      <w:r>
        <w:rPr>
          <w:rStyle w:val="CommentReference"/>
        </w:rPr>
        <w:annotationRef/>
      </w:r>
      <w:r>
        <w:t>Alterei essa seção inteira</w:t>
      </w:r>
    </w:p>
  </w:comment>
  <w:comment w:id="1901" w:author="Convidado" w:date="2016-10-25T14:55:00Z" w:initials="Co">
    <w:p w14:paraId="667532E6" w14:textId="178FCDD3" w:rsidR="00742232" w:rsidRDefault="00742232">
      <w:pPr>
        <w:pStyle w:val="CommentText"/>
      </w:pPr>
      <w:r>
        <w:rPr>
          <w:rStyle w:val="CommentReference"/>
        </w:rPr>
        <w:annotationRef/>
      </w:r>
      <w:proofErr w:type="gramStart"/>
      <w:r>
        <w:t>mostrada</w:t>
      </w:r>
      <w:proofErr w:type="gramEnd"/>
    </w:p>
  </w:comment>
  <w:comment w:id="1910" w:author="Convidado" w:date="2016-10-25T14:57:00Z" w:initials="Co">
    <w:p w14:paraId="100C6E81" w14:textId="5A4C5477" w:rsidR="00742232" w:rsidRDefault="00742232">
      <w:pPr>
        <w:pStyle w:val="CommentText"/>
      </w:pPr>
      <w:r>
        <w:rPr>
          <w:rStyle w:val="CommentReference"/>
        </w:rPr>
        <w:annotationRef/>
      </w:r>
      <w:r>
        <w:t xml:space="preserve">Não acho que seja um erro. Mas há revisores que pedem para deixar Figura e Tabela sempre como passivo.  Segundo alguns, </w:t>
      </w:r>
      <w:proofErr w:type="gramStart"/>
      <w:r>
        <w:t>Figura</w:t>
      </w:r>
      <w:proofErr w:type="gramEnd"/>
      <w:r>
        <w:t xml:space="preserve"> não mostra nada. Quem mostra é o autor por meio de uma figura. Então ficaria: A concepção geral do jogo, como mostrado na Figura 5, é...</w:t>
      </w:r>
    </w:p>
  </w:comment>
  <w:comment w:id="1911" w:author="Elias De Moraes Fernandes" w:date="2016-10-25T20:47:00Z" w:initials="EMF">
    <w:p w14:paraId="56819543" w14:textId="05D1D133" w:rsidR="00742232" w:rsidRDefault="00742232">
      <w:pPr>
        <w:pStyle w:val="CommentText"/>
      </w:pPr>
      <w:r>
        <w:rPr>
          <w:rStyle w:val="CommentReference"/>
        </w:rPr>
        <w:annotationRef/>
      </w:r>
      <w:r>
        <w:t>Corrigido.</w:t>
      </w:r>
    </w:p>
  </w:comment>
  <w:comment w:id="1934" w:author="Convidado" w:date="2016-10-25T15:00:00Z" w:initials="Co">
    <w:p w14:paraId="3574D06B" w14:textId="751323AE" w:rsidR="00742232" w:rsidRDefault="00742232">
      <w:pPr>
        <w:pStyle w:val="CommentText"/>
      </w:pPr>
      <w:r>
        <w:rPr>
          <w:rStyle w:val="CommentReference"/>
        </w:rPr>
        <w:annotationRef/>
      </w:r>
      <w:r>
        <w:t>Certo, mas não está clara a relação de Game Design com o seu jogo. Deixe claro isso, no texto.</w:t>
      </w:r>
    </w:p>
    <w:p w14:paraId="58409E2B" w14:textId="07125D37" w:rsidR="00742232" w:rsidRDefault="00742232">
      <w:pPr>
        <w:pStyle w:val="CommentText"/>
      </w:pPr>
    </w:p>
    <w:p w14:paraId="3D20B60D" w14:textId="2F1D4BEE" w:rsidR="00742232" w:rsidRDefault="00742232">
      <w:pPr>
        <w:pStyle w:val="CommentText"/>
      </w:pPr>
      <w:r>
        <w:t>Deixe claro que o leitor verá isso adiante. As próximas seções poderiam ser subseções desta 5.8.</w:t>
      </w:r>
    </w:p>
  </w:comment>
  <w:comment w:id="1958" w:author="A" w:date="2016-05-05T14:42:00Z" w:initials="A">
    <w:p w14:paraId="4D08EE48" w14:textId="26992641" w:rsidR="00742232" w:rsidRDefault="00742232">
      <w:pPr>
        <w:pStyle w:val="CommentText"/>
      </w:pPr>
      <w:r>
        <w:rPr>
          <w:rStyle w:val="CommentReference"/>
        </w:rPr>
        <w:annotationRef/>
      </w:r>
      <w:r>
        <w:t>Nao acha q uma figura ajuda a entender o controle?</w:t>
      </w:r>
    </w:p>
  </w:comment>
  <w:comment w:id="2030" w:author="Convidado" w:date="2016-11-01T14:15:00Z" w:initials="Co">
    <w:p w14:paraId="3C32735D" w14:textId="04385462" w:rsidR="00742232" w:rsidRDefault="00742232">
      <w:pPr>
        <w:pStyle w:val="CommentText"/>
      </w:pPr>
      <w:r>
        <w:rPr>
          <w:rStyle w:val="CommentReference"/>
        </w:rPr>
        <w:annotationRef/>
      </w:r>
      <w:r>
        <w:t>Verifique se está saindo no formato certo. Aqui no meu navegador, está desformatada essa parte.</w:t>
      </w:r>
    </w:p>
  </w:comment>
  <w:comment w:id="2031" w:author="Elias De Moraes Fernandes" w:date="2016-11-01T21:53:00Z" w:initials="EMF">
    <w:p w14:paraId="7E13C649" w14:textId="52E8788B" w:rsidR="00742232" w:rsidRDefault="00742232">
      <w:pPr>
        <w:pStyle w:val="CommentText"/>
      </w:pPr>
      <w:r>
        <w:rPr>
          <w:rStyle w:val="CommentReference"/>
        </w:rPr>
        <w:annotationRef/>
      </w:r>
      <w:r>
        <w:t xml:space="preserve">Está ok, </w:t>
      </w:r>
      <w:proofErr w:type="gramStart"/>
      <w:r>
        <w:t>Creio</w:t>
      </w:r>
      <w:proofErr w:type="gramEnd"/>
      <w:r>
        <w:t xml:space="preserve"> que seja o navegador mesmo.</w:t>
      </w:r>
    </w:p>
  </w:comment>
  <w:comment w:id="2587" w:author="Convidado" w:date="2016-10-25T15:09:00Z" w:initials="Co">
    <w:p w14:paraId="130069DC" w14:textId="37F4515D" w:rsidR="00742232" w:rsidRDefault="00742232">
      <w:pPr>
        <w:pStyle w:val="CommentText"/>
      </w:pPr>
      <w:r>
        <w:rPr>
          <w:rStyle w:val="CommentReference"/>
        </w:rPr>
        <w:annotationRef/>
      </w:r>
      <w:proofErr w:type="gramStart"/>
      <w:r>
        <w:t>contribua</w:t>
      </w:r>
      <w:proofErr w:type="gramEnd"/>
    </w:p>
  </w:comment>
  <w:comment w:id="2588" w:author="Convidado" w:date="2016-10-25T15:12:00Z" w:initials="Co">
    <w:p w14:paraId="0C52FB92" w14:textId="5F3D96AE" w:rsidR="00742232" w:rsidRDefault="00742232">
      <w:pPr>
        <w:pStyle w:val="CommentText"/>
      </w:pPr>
      <w:r>
        <w:rPr>
          <w:rStyle w:val="CommentReference"/>
        </w:rPr>
        <w:annotationRef/>
      </w:r>
      <w:r>
        <w:t>Será feita essa validação em algum trabalho futuro? Se houver continuidade, seria legal dizer isso.</w:t>
      </w:r>
    </w:p>
  </w:comment>
  <w:comment w:id="2590" w:author="Convidado" w:date="2016-10-25T15:09:00Z" w:initials="Co">
    <w:p w14:paraId="333055AC" w14:textId="6B6E1D8D" w:rsidR="00742232" w:rsidRDefault="00742232">
      <w:pPr>
        <w:pStyle w:val="CommentText"/>
      </w:pPr>
      <w:r>
        <w:rPr>
          <w:rStyle w:val="CommentReference"/>
        </w:rPr>
        <w:annotationRef/>
      </w:r>
      <w:proofErr w:type="gramStart"/>
      <w:r>
        <w:t>cuidado</w:t>
      </w:r>
      <w:proofErr w:type="gramEnd"/>
      <w:r>
        <w:t xml:space="preserve"> com o uso de diferentes fontes (Times e Arial) no texto.</w:t>
      </w:r>
    </w:p>
  </w:comment>
  <w:comment w:id="2591" w:author="Convidado" w:date="2016-10-25T15:11:00Z" w:initials="Co">
    <w:p w14:paraId="5547EAEF" w14:textId="43426428" w:rsidR="00742232" w:rsidRDefault="00742232">
      <w:pPr>
        <w:pStyle w:val="CommentText"/>
      </w:pPr>
      <w:r>
        <w:rPr>
          <w:rStyle w:val="CommentReference"/>
        </w:rPr>
        <w:annotationRef/>
      </w:r>
      <w:proofErr w:type="gramStart"/>
      <w:r>
        <w:t>demonstração</w:t>
      </w:r>
      <w:proofErr w:type="gramEnd"/>
      <w:r>
        <w:t xml:space="preserve"> é uma palavra que a gente usa errado (confunde-se demonstrar com mostrar). Demonstrar indica prova. Não é o caso. </w:t>
      </w:r>
    </w:p>
  </w:comment>
</w:comments>
</file>

<file path=word/commentsExtended.xml><?xml version="1.0" encoding="utf-8"?>
<w15:commentsEx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09F7C1BC" w15:done="0"/>
  <w15:commentEx w15:paraId="7FCCD858" w15:done="0"/>
  <w15:commentEx w15:paraId="230DE10B" w15:done="0"/>
  <w15:commentEx w15:paraId="4E9CBCC3" w15:done="0"/>
  <w15:commentEx w15:paraId="464FECE1" w15:paraIdParent="4E9CBCC3" w15:done="0"/>
  <w15:commentEx w15:paraId="4D835004" w15:done="0"/>
  <w15:commentEx w15:paraId="52C59949" w15:paraIdParent="4D835004" w15:done="0"/>
  <w15:commentEx w15:paraId="1E799A3A" w15:done="0"/>
  <w15:commentEx w15:paraId="1F36275C" w15:paraIdParent="1E799A3A" w15:done="0"/>
  <w15:commentEx w15:paraId="258037A7" w15:done="0"/>
  <w15:commentEx w15:paraId="78824847" w15:paraIdParent="258037A7" w15:done="0"/>
  <w15:commentEx w15:paraId="28A47101" w15:done="0"/>
  <w15:commentEx w15:paraId="5D64372E" w15:paraIdParent="28A47101" w15:done="0"/>
  <w15:commentEx w15:paraId="0E1B65BC" w15:done="0"/>
  <w15:commentEx w15:paraId="413344C7" w15:paraIdParent="0E1B65BC" w15:done="0"/>
  <w15:commentEx w15:paraId="333363D2" w15:paraIdParent="0E1B65BC" w15:done="0"/>
  <w15:commentEx w15:paraId="288BE2C4" w15:done="0"/>
  <w15:commentEx w15:paraId="1FD5CB46" w15:done="0"/>
  <w15:commentEx w15:paraId="62A85B1A" w15:done="0"/>
  <w15:commentEx w15:paraId="6B1DDAFC" w15:paraIdParent="62A85B1A" w15:done="0"/>
  <w15:commentEx w15:paraId="6E0D36AE" w15:done="0"/>
  <w15:commentEx w15:paraId="72E9657B" w15:done="0"/>
  <w15:commentEx w15:paraId="3B71EE31" w15:paraIdParent="72E9657B" w15:done="0"/>
  <w15:commentEx w15:paraId="70767943" w15:done="0"/>
  <w15:commentEx w15:paraId="100BB2F7" w15:paraIdParent="70767943" w15:done="0"/>
  <w15:commentEx w15:paraId="7B2783BD" w15:done="0"/>
  <w15:commentEx w15:paraId="1BBEE769" w15:paraIdParent="7B2783BD" w15:done="0"/>
  <w15:commentEx w15:paraId="7CC34791" w15:done="0"/>
  <w15:commentEx w15:paraId="2421F22B" w15:paraIdParent="7CC34791" w15:done="0"/>
  <w15:commentEx w15:paraId="787CF482" w15:done="0"/>
  <w15:commentEx w15:paraId="799B4E78" w15:paraIdParent="787CF482" w15:done="0"/>
  <w15:commentEx w15:paraId="14050671" w15:done="0"/>
  <w15:commentEx w15:paraId="2BFF1C3D" w15:paraIdParent="14050671" w15:done="0"/>
  <w15:commentEx w15:paraId="790F3613" w15:done="0"/>
  <w15:commentEx w15:paraId="5D547C70" w15:done="0"/>
  <w15:commentEx w15:paraId="7CF37C05" w15:paraIdParent="5D547C70" w15:done="0"/>
  <w15:commentEx w15:paraId="0DBAF6AB" w15:done="0"/>
  <w15:commentEx w15:paraId="574369BA" w15:done="0"/>
  <w15:commentEx w15:paraId="7980BFAC" w15:done="0"/>
  <w15:commentEx w15:paraId="793CB321" w15:done="0"/>
  <w15:commentEx w15:paraId="2083E867" w15:paraIdParent="793CB321" w15:done="0"/>
  <w15:commentEx w15:paraId="63350F06" w15:done="0"/>
  <w15:commentEx w15:paraId="23283F58" w15:paraIdParent="63350F06" w15:done="0"/>
  <w15:commentEx w15:paraId="4F000D6D" w15:done="0"/>
  <w15:commentEx w15:paraId="663C0B56" w15:paraIdParent="4F000D6D" w15:done="0"/>
  <w15:commentEx w15:paraId="491E2ED8" w15:done="0"/>
  <w15:commentEx w15:paraId="0CC885FA" w15:paraIdParent="491E2ED8" w15:done="0"/>
  <w15:commentEx w15:paraId="19F511BB" w15:done="0"/>
  <w15:commentEx w15:paraId="18B2B816" w15:done="0"/>
  <w15:commentEx w15:paraId="1E37367B" w15:paraIdParent="18B2B816" w15:done="0"/>
  <w15:commentEx w15:paraId="59EEBA6D" w15:done="0"/>
  <w15:commentEx w15:paraId="667532E6" w15:done="0"/>
  <w15:commentEx w15:paraId="100C6E81" w15:done="0"/>
  <w15:commentEx w15:paraId="56819543" w15:paraIdParent="100C6E81" w15:done="0"/>
  <w15:commentEx w15:paraId="3D20B60D" w15:done="0"/>
  <w15:commentEx w15:paraId="4D08EE48" w15:done="0"/>
  <w15:commentEx w15:paraId="3C32735D" w15:done="0"/>
  <w15:commentEx w15:paraId="7E13C649" w15:paraIdParent="3C32735D" w15:done="0"/>
  <w15:commentEx w15:paraId="130069DC" w15:done="0"/>
  <w15:commentEx w15:paraId="0C52FB92" w15:done="0"/>
  <w15:commentEx w15:paraId="333055AC" w15:done="0"/>
  <w15:commentEx w15:paraId="5547EAEF" w15:done="0"/>
</w15:commentsEx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5E1CA89" w14:textId="77777777" w:rsidR="00742232" w:rsidRDefault="00742232" w:rsidP="006A27E6">
      <w:r>
        <w:separator/>
      </w:r>
    </w:p>
    <w:p w14:paraId="422394A1" w14:textId="77777777" w:rsidR="00742232" w:rsidRDefault="00742232"/>
    <w:p w14:paraId="1BF04399" w14:textId="77777777" w:rsidR="00742232" w:rsidRDefault="00742232"/>
    <w:p w14:paraId="22D684B4" w14:textId="77777777" w:rsidR="00742232" w:rsidRDefault="00742232" w:rsidP="00642686"/>
  </w:endnote>
  <w:endnote w:type="continuationSeparator" w:id="0">
    <w:p w14:paraId="1241F4EA" w14:textId="77777777" w:rsidR="00742232" w:rsidRDefault="00742232" w:rsidP="006A27E6">
      <w:r>
        <w:continuationSeparator/>
      </w:r>
    </w:p>
    <w:p w14:paraId="075D7E84" w14:textId="77777777" w:rsidR="00742232" w:rsidRDefault="00742232"/>
    <w:p w14:paraId="19CBDB02" w14:textId="77777777" w:rsidR="00742232" w:rsidRDefault="00742232"/>
    <w:p w14:paraId="5ED9F55B" w14:textId="77777777" w:rsidR="00742232" w:rsidRDefault="00742232" w:rsidP="00642686"/>
  </w:endnote>
  <w:endnote w:type="continuationNotice" w:id="1">
    <w:p w14:paraId="68EE896D" w14:textId="77777777" w:rsidR="00742232" w:rsidRDefault="00742232"/>
    <w:p w14:paraId="098E013B" w14:textId="77777777" w:rsidR="00742232" w:rsidRDefault="00742232"/>
    <w:p w14:paraId="64BE1EE1" w14:textId="77777777" w:rsidR="00742232" w:rsidRDefault="00742232" w:rsidP="0064268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ＭＳ Ｐゴシック">
    <w:charset w:val="80"/>
    <w:family w:val="auto"/>
    <w:pitch w:val="variable"/>
    <w:sig w:usb0="E00002FF" w:usb1="6AC7FDFB" w:usb2="08000012" w:usb3="00000000" w:csb0="0002009F" w:csb1="00000000"/>
  </w:font>
  <w:font w:name="Arial,Times New Roman">
    <w:altName w:val="Times New Roman"/>
    <w:panose1 w:val="00000000000000000000"/>
    <w:charset w:val="00"/>
    <w:family w:val="roman"/>
    <w:notTrueType/>
    <w:pitch w:val="default"/>
  </w:font>
  <w:font w:name="Roboto">
    <w:panose1 w:val="00000000000000000000"/>
    <w:charset w:val="00"/>
    <w:family w:val="auto"/>
    <w:pitch w:val="variable"/>
    <w:sig w:usb0="E00002FF" w:usb1="5000205B" w:usb2="00000020" w:usb3="00000000" w:csb0="0000019F" w:csb1="00000000"/>
  </w:font>
  <w:font w:name="MinionW08-Regular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B9D2039" w14:textId="77777777" w:rsidR="00742232" w:rsidRDefault="00742232" w:rsidP="006A27E6">
      <w:r>
        <w:separator/>
      </w:r>
    </w:p>
    <w:p w14:paraId="75E9EB5E" w14:textId="77777777" w:rsidR="00742232" w:rsidRDefault="00742232"/>
    <w:p w14:paraId="7958077C" w14:textId="77777777" w:rsidR="00742232" w:rsidRDefault="00742232"/>
    <w:p w14:paraId="3B2CADBB" w14:textId="77777777" w:rsidR="00742232" w:rsidRDefault="00742232" w:rsidP="00642686"/>
  </w:footnote>
  <w:footnote w:type="continuationSeparator" w:id="0">
    <w:p w14:paraId="13F67FB0" w14:textId="77777777" w:rsidR="00742232" w:rsidRDefault="00742232" w:rsidP="006A27E6">
      <w:r>
        <w:continuationSeparator/>
      </w:r>
    </w:p>
    <w:p w14:paraId="728D2DF2" w14:textId="77777777" w:rsidR="00742232" w:rsidRDefault="00742232"/>
    <w:p w14:paraId="42A00CFD" w14:textId="77777777" w:rsidR="00742232" w:rsidRDefault="00742232"/>
    <w:p w14:paraId="0A26A3D8" w14:textId="77777777" w:rsidR="00742232" w:rsidRDefault="00742232" w:rsidP="00642686"/>
  </w:footnote>
  <w:footnote w:type="continuationNotice" w:id="1">
    <w:p w14:paraId="72DC6124" w14:textId="77777777" w:rsidR="00742232" w:rsidRDefault="00742232"/>
    <w:p w14:paraId="1BB2B511" w14:textId="77777777" w:rsidR="00742232" w:rsidRDefault="00742232"/>
    <w:p w14:paraId="1DC56D52" w14:textId="77777777" w:rsidR="00742232" w:rsidRDefault="00742232" w:rsidP="00642686"/>
  </w:footnote>
  <w:footnote w:id="2">
    <w:p w14:paraId="23242000" w14:textId="2BB9E1D2" w:rsidR="00742232" w:rsidRPr="00675589" w:rsidRDefault="00742232" w:rsidP="00A72F79">
      <w:pPr>
        <w:pStyle w:val="FootnoteText"/>
      </w:pPr>
      <w:r>
        <w:rPr>
          <w:rStyle w:val="FootnoteReference"/>
        </w:rPr>
        <w:footnoteRef/>
      </w:r>
      <w:r w:rsidRPr="38229447">
        <w:t xml:space="preserve"> </w:t>
      </w:r>
      <w:r>
        <w:t>Mecânica de jogo são I</w:t>
      </w:r>
      <w:r w:rsidRPr="005152E0">
        <w:t xml:space="preserve">tens que beneficiam ou adicionam habilidades extras </w:t>
      </w:r>
      <w:r>
        <w:t>instantânea</w:t>
      </w:r>
      <w:r w:rsidRPr="005152E0">
        <w:t xml:space="preserve"> </w:t>
      </w:r>
      <w:r>
        <w:t>a</w:t>
      </w:r>
      <w:r w:rsidRPr="005152E0">
        <w:t>o jogado</w:t>
      </w:r>
      <w:r>
        <w:t>r</w:t>
      </w:r>
    </w:p>
  </w:footnote>
  <w:footnote w:id="3">
    <w:p w14:paraId="61FCAF6C" w14:textId="446AAF59" w:rsidR="00742232" w:rsidRDefault="00742232" w:rsidP="00506403">
      <w:pPr>
        <w:pStyle w:val="FootnoteText"/>
      </w:pPr>
      <w:r>
        <w:rPr>
          <w:rStyle w:val="FootnoteReference"/>
        </w:rPr>
        <w:footnoteRef/>
      </w:r>
      <w:r w:rsidRPr="5816E76D">
        <w:t xml:space="preserve"> </w:t>
      </w:r>
      <w:r w:rsidRPr="5816E76D">
        <w:rPr>
          <w:i/>
          <w:iCs/>
        </w:rPr>
        <w:t>Spawn</w:t>
      </w:r>
      <w:r w:rsidRPr="5816E76D">
        <w:t xml:space="preserve"> – </w:t>
      </w:r>
      <w:r>
        <w:t xml:space="preserve">Termo que descreve o nascimento de um jogador, inimigo item, etc. Respawn é o termo usado </w:t>
      </w:r>
      <w:proofErr w:type="gramStart"/>
      <w:r>
        <w:t>para  um</w:t>
      </w:r>
      <w:proofErr w:type="gramEnd"/>
      <w:r>
        <w:t xml:space="preserve"> jogador voltar à vida dentro do jogo. </w:t>
      </w:r>
    </w:p>
  </w:footnote>
  <w:footnote w:id="4">
    <w:p w14:paraId="59EFADB0" w14:textId="4F0B6054" w:rsidR="00742232" w:rsidRDefault="00742232" w:rsidP="009E05F1">
      <w:r>
        <w:rPr>
          <w:rStyle w:val="FootnoteReference"/>
        </w:rPr>
        <w:footnoteRef/>
      </w:r>
      <w:r w:rsidRPr="5816E76D">
        <w:t xml:space="preserve"> </w:t>
      </w:r>
      <w:r w:rsidRPr="5816E76D">
        <w:rPr>
          <w:rStyle w:val="FootnoteTextChar"/>
          <w:i/>
          <w:iCs/>
        </w:rPr>
        <w:t>Frame</w:t>
      </w:r>
      <w:r w:rsidRPr="009E05F1">
        <w:rPr>
          <w:rStyle w:val="FootnoteTextChar"/>
        </w:rPr>
        <w:t xml:space="preserve">: É a capacidade máxima que o processador consegue reproduzir imagens dentro de 1 segundo. A essa denominação, chama se </w:t>
      </w:r>
      <w:r w:rsidRPr="00091EBB">
        <w:rPr>
          <w:rStyle w:val="FootnoteTextChar"/>
          <w:i/>
          <w:rPrChange w:id="2226" w:author="Elias De Moraes Fernandes" w:date="2016-11-01T23:09:00Z">
            <w:rPr>
              <w:rStyle w:val="FootnoteTextChar"/>
            </w:rPr>
          </w:rPrChange>
        </w:rPr>
        <w:t>frames per second</w:t>
      </w:r>
      <w:ins w:id="2227" w:author="Elias De Moraes Fernandes" w:date="2016-11-01T23:09:00Z">
        <w:r>
          <w:rPr>
            <w:rStyle w:val="FootnoteTextChar"/>
            <w:i/>
          </w:rPr>
          <w:t xml:space="preserve"> (fps)</w:t>
        </w:r>
      </w:ins>
      <w:r w:rsidRPr="009E05F1">
        <w:rPr>
          <w:rStyle w:val="FootnoteTextChar"/>
        </w:rPr>
        <w:t xml:space="preserve"> ou em português frames por segundo.</w:t>
      </w:r>
    </w:p>
  </w:footnote>
  <w:footnote w:id="5">
    <w:p w14:paraId="6BE0FFBB" w14:textId="7AA0C35C" w:rsidR="00742232" w:rsidRPr="00040FB9" w:rsidRDefault="00742232" w:rsidP="00B45259">
      <w:pPr>
        <w:widowControl w:val="0"/>
        <w:autoSpaceDE w:val="0"/>
        <w:autoSpaceDN w:val="0"/>
        <w:adjustRightInd w:val="0"/>
        <w:spacing w:after="240" w:line="340" w:lineRule="atLeast"/>
        <w:rPr>
          <w:rStyle w:val="FootnoteTextChar"/>
        </w:rPr>
      </w:pPr>
      <w:r>
        <w:rPr>
          <w:rStyle w:val="FootnoteReference"/>
        </w:rPr>
        <w:footnoteRef/>
      </w:r>
      <w:r w:rsidRPr="5816E76D">
        <w:t xml:space="preserve"> </w:t>
      </w:r>
      <w:r w:rsidRPr="006B1855">
        <w:rPr>
          <w:rStyle w:val="FootnoteTextChar"/>
        </w:rPr>
        <w:t xml:space="preserve">Waves </w:t>
      </w:r>
      <w:r w:rsidRPr="007273BC">
        <w:rPr>
          <w:rStyle w:val="FootnoteTextChar"/>
        </w:rPr>
        <w:t>-  Termo usado para caracterizar um grupo de inimigos, itens, power-ups que vem em um certo tempo em uma quantidade pré-determinada durante o gameplay de um jogo.</w:t>
      </w:r>
    </w:p>
    <w:p w14:paraId="5CEDC6B8" w14:textId="3C26F374" w:rsidR="00742232" w:rsidRDefault="00742232" w:rsidP="00662837">
      <w:pPr>
        <w:pStyle w:val="FootnoteText"/>
      </w:pP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D5C2279" w14:textId="77777777" w:rsidR="00E7038B" w:rsidRDefault="00E7038B" w:rsidP="008D1E5B">
    <w:pPr>
      <w:pStyle w:val="Head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50</w:t>
    </w:r>
    <w:r>
      <w:rPr>
        <w:rStyle w:val="PageNumber"/>
      </w:rPr>
      <w:fldChar w:fldCharType="end"/>
    </w:r>
  </w:p>
  <w:p w14:paraId="3C8EB471" w14:textId="77777777" w:rsidR="00E7038B" w:rsidRDefault="00E7038B" w:rsidP="00DF4852">
    <w:pPr>
      <w:pStyle w:val="Header"/>
      <w:ind w:right="36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62A79AC" w14:textId="25508682" w:rsidR="00E7038B" w:rsidRPr="00DF31C9" w:rsidRDefault="00E7038B" w:rsidP="00B6611D">
    <w:pPr>
      <w:pStyle w:val="Header"/>
      <w:ind w:right="360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538987" w14:textId="77777777" w:rsidR="00E7038B" w:rsidRPr="005534B8" w:rsidRDefault="00E7038B" w:rsidP="00627792">
    <w:pPr>
      <w:pStyle w:val="Header"/>
      <w:ind w:right="360" w:firstLine="360"/>
      <w:rPr>
        <w:rFonts w:ascii="Times New Roman" w:hAnsi="Times New Roman"/>
      </w:rPr>
    </w:pPr>
  </w:p>
</w:hdr>
</file>

<file path=word/header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F9F4B25" w14:textId="77777777" w:rsidR="00742232" w:rsidRPr="00274565" w:rsidRDefault="00742232">
    <w:pPr>
      <w:pStyle w:val="Header"/>
      <w:framePr w:wrap="none" w:vAnchor="text" w:hAnchor="margin" w:xAlign="right" w:y="1"/>
      <w:rPr>
        <w:ins w:id="2542" w:author="Elias De Moraes Fernandes" w:date="2016-10-30T02:14:00Z"/>
        <w:rStyle w:val="PageNumber"/>
        <w:rFonts w:ascii="Times New Roman" w:eastAsia="Times New Roman" w:hAnsi="Times New Roman"/>
        <w:rPrChange w:id="2543" w:author="Convidado" w:date="2016-11-01T09:08:00Z">
          <w:rPr>
            <w:ins w:id="2544" w:author="Elias De Moraes Fernandes" w:date="2016-10-30T02:14:00Z"/>
            <w:rStyle w:val="PageNumber"/>
            <w:rFonts w:ascii="Times New Roman" w:hAnsi="Times New Roman"/>
            <w:lang w:val="en-US"/>
          </w:rPr>
        </w:rPrChange>
      </w:rPr>
    </w:pPr>
    <w:ins w:id="2545" w:author="Elias De Moraes Fernandes" w:date="2016-10-30T02:14:00Z">
      <w:r w:rsidRPr="78EECD5C">
        <w:rPr>
          <w:rStyle w:val="PageNumber"/>
          <w:rFonts w:ascii="Times New Roman" w:eastAsia="Times New Roman" w:hAnsi="Times New Roman"/>
          <w:rPrChange w:id="2546" w:author="Convidado" w:date="2016-11-01T09:08:00Z">
            <w:rPr>
              <w:rStyle w:val="PageNumber"/>
            </w:rPr>
          </w:rPrChange>
        </w:rPr>
        <w:fldChar w:fldCharType="begin"/>
      </w:r>
      <w:r w:rsidRPr="00274565">
        <w:rPr>
          <w:rStyle w:val="PageNumber"/>
          <w:rFonts w:ascii="Times New Roman" w:hAnsi="Times New Roman"/>
          <w:rPrChange w:id="2547" w:author="Elias De Moraes Fernandes" w:date="2016-10-30T02:16:00Z">
            <w:rPr>
              <w:rStyle w:val="PageNumber"/>
            </w:rPr>
          </w:rPrChange>
        </w:rPr>
        <w:instrText xml:space="preserve">PAGE  </w:instrText>
      </w:r>
    </w:ins>
    <w:r w:rsidRPr="78EECD5C">
      <w:rPr>
        <w:rStyle w:val="PageNumber"/>
        <w:rFonts w:ascii="Times New Roman" w:hAnsi="Times New Roman"/>
        <w:rPrChange w:id="2548" w:author="Elias De Moraes Fernandes" w:date="2016-10-30T02:16:00Z">
          <w:rPr>
            <w:rStyle w:val="PageNumber"/>
          </w:rPr>
        </w:rPrChange>
      </w:rPr>
      <w:fldChar w:fldCharType="separate"/>
    </w:r>
    <w:r w:rsidR="009E14E6">
      <w:rPr>
        <w:rStyle w:val="PageNumber"/>
        <w:rFonts w:ascii="Times New Roman" w:hAnsi="Times New Roman"/>
        <w:noProof/>
      </w:rPr>
      <w:t>46</w:t>
    </w:r>
    <w:ins w:id="2549" w:author="Elias De Moraes Fernandes" w:date="2016-10-30T02:14:00Z">
      <w:r w:rsidRPr="78EECD5C">
        <w:rPr>
          <w:rStyle w:val="PageNumber"/>
          <w:rFonts w:ascii="Times New Roman" w:eastAsia="Times New Roman" w:hAnsi="Times New Roman"/>
          <w:rPrChange w:id="2550" w:author="Convidado" w:date="2016-11-01T09:08:00Z">
            <w:rPr>
              <w:rStyle w:val="PageNumber"/>
            </w:rPr>
          </w:rPrChange>
        </w:rPr>
        <w:fldChar w:fldCharType="end"/>
      </w:r>
    </w:ins>
  </w:p>
  <w:p w14:paraId="74311CE4" w14:textId="77777777" w:rsidR="00742232" w:rsidRPr="00DF31C9" w:rsidRDefault="00742232">
    <w:pPr>
      <w:pStyle w:val="Header"/>
      <w:ind w:right="360"/>
      <w:jc w:val="center"/>
      <w:pPrChange w:id="2551" w:author="Elias De Moraes Fernandes" w:date="2016-10-30T02:14:00Z">
        <w:pPr>
          <w:pStyle w:val="Header"/>
          <w:ind w:right="360"/>
        </w:pPr>
      </w:pPrChange>
    </w:pPr>
  </w:p>
</w:hdr>
</file>

<file path=word/header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A85E92E" w14:textId="77777777" w:rsidR="00742232" w:rsidRPr="00F728D5" w:rsidRDefault="00742232">
    <w:pPr>
      <w:pStyle w:val="Header"/>
      <w:framePr w:wrap="none" w:vAnchor="text" w:hAnchor="margin" w:xAlign="right" w:y="1"/>
      <w:rPr>
        <w:ins w:id="2552" w:author="Elias De Moraes Fernandes" w:date="2016-10-30T02:09:00Z"/>
        <w:rStyle w:val="PageNumber"/>
        <w:rFonts w:ascii="Times New Roman" w:eastAsia="Times New Roman" w:hAnsi="Times New Roman"/>
        <w:rPrChange w:id="2553" w:author="Convidado" w:date="2016-11-01T09:08:00Z">
          <w:rPr>
            <w:ins w:id="2554" w:author="Elias De Moraes Fernandes" w:date="2016-10-30T02:09:00Z"/>
            <w:rStyle w:val="PageNumber"/>
            <w:rFonts w:ascii="Times New Roman" w:hAnsi="Times New Roman"/>
            <w:lang w:val="en-US"/>
          </w:rPr>
        </w:rPrChange>
      </w:rPr>
    </w:pPr>
    <w:ins w:id="2555" w:author="Elias De Moraes Fernandes" w:date="2016-10-30T02:09:00Z">
      <w:r w:rsidRPr="78EECD5C">
        <w:rPr>
          <w:rStyle w:val="PageNumber"/>
          <w:rFonts w:ascii="Times New Roman" w:eastAsia="Times New Roman" w:hAnsi="Times New Roman"/>
          <w:rPrChange w:id="2556" w:author="Convidado" w:date="2016-11-01T09:08:00Z">
            <w:rPr>
              <w:rStyle w:val="PageNumber"/>
            </w:rPr>
          </w:rPrChange>
        </w:rPr>
        <w:fldChar w:fldCharType="begin"/>
      </w:r>
      <w:r w:rsidRPr="00F728D5">
        <w:rPr>
          <w:rStyle w:val="PageNumber"/>
          <w:rFonts w:ascii="Times New Roman" w:hAnsi="Times New Roman"/>
          <w:rPrChange w:id="2557" w:author="Elias De Moraes Fernandes" w:date="2016-10-30T02:15:00Z">
            <w:rPr>
              <w:rStyle w:val="PageNumber"/>
            </w:rPr>
          </w:rPrChange>
        </w:rPr>
        <w:instrText xml:space="preserve">PAGE  </w:instrText>
      </w:r>
    </w:ins>
    <w:r w:rsidRPr="78EECD5C">
      <w:rPr>
        <w:rStyle w:val="PageNumber"/>
        <w:rFonts w:ascii="Times New Roman" w:hAnsi="Times New Roman"/>
        <w:rPrChange w:id="2558" w:author="Elias De Moraes Fernandes" w:date="2016-10-30T02:15:00Z">
          <w:rPr>
            <w:rStyle w:val="PageNumber"/>
          </w:rPr>
        </w:rPrChange>
      </w:rPr>
      <w:fldChar w:fldCharType="separate"/>
    </w:r>
    <w:r w:rsidR="009E14E6">
      <w:rPr>
        <w:rStyle w:val="PageNumber"/>
        <w:rFonts w:ascii="Times New Roman" w:hAnsi="Times New Roman"/>
        <w:noProof/>
      </w:rPr>
      <w:t>48</w:t>
    </w:r>
    <w:ins w:id="2559" w:author="Elias De Moraes Fernandes" w:date="2016-10-30T02:09:00Z">
      <w:r w:rsidRPr="78EECD5C">
        <w:rPr>
          <w:rStyle w:val="PageNumber"/>
          <w:rFonts w:ascii="Times New Roman" w:eastAsia="Times New Roman" w:hAnsi="Times New Roman"/>
          <w:rPrChange w:id="2560" w:author="Convidado" w:date="2016-11-01T09:08:00Z">
            <w:rPr>
              <w:rStyle w:val="PageNumber"/>
            </w:rPr>
          </w:rPrChange>
        </w:rPr>
        <w:fldChar w:fldCharType="end"/>
      </w:r>
    </w:ins>
  </w:p>
  <w:p w14:paraId="62362969" w14:textId="77777777" w:rsidR="00742232" w:rsidRPr="00F728D5" w:rsidRDefault="00742232" w:rsidP="00627792">
    <w:pPr>
      <w:pStyle w:val="Header"/>
      <w:ind w:right="360" w:firstLine="360"/>
      <w:rPr>
        <w:rFonts w:ascii="Times New Roman" w:hAnsi="Times New Roman"/>
      </w:rPr>
    </w:pPr>
  </w:p>
</w:hdr>
</file>

<file path=word/header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0557C7C" w14:textId="77777777" w:rsidR="00742232" w:rsidRDefault="00742232" w:rsidP="00627792"/>
</w:hdr>
</file>

<file path=word/header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9CF4CDC" w14:textId="77777777" w:rsidR="00742232" w:rsidRPr="008D1E5B" w:rsidRDefault="00742232">
    <w:pPr>
      <w:pStyle w:val="Header"/>
      <w:framePr w:wrap="none" w:vAnchor="text" w:hAnchor="margin" w:xAlign="right" w:y="1"/>
      <w:rPr>
        <w:ins w:id="2655" w:author="Elias De Moraes Fernandes" w:date="2016-10-30T02:17:00Z"/>
        <w:rStyle w:val="PageNumber"/>
        <w:rFonts w:ascii="Times New Roman" w:eastAsia="Times New Roman" w:hAnsi="Times New Roman"/>
        <w:rPrChange w:id="2656" w:author="Convidado" w:date="2016-11-01T09:08:00Z">
          <w:rPr>
            <w:ins w:id="2657" w:author="Elias De Moraes Fernandes" w:date="2016-10-30T02:17:00Z"/>
            <w:rStyle w:val="PageNumber"/>
            <w:rFonts w:ascii="Times New Roman" w:hAnsi="Times New Roman"/>
            <w:lang w:val="en-US"/>
          </w:rPr>
        </w:rPrChange>
      </w:rPr>
    </w:pPr>
    <w:ins w:id="2658" w:author="Elias De Moraes Fernandes" w:date="2016-10-30T02:17:00Z">
      <w:r w:rsidRPr="78EECD5C">
        <w:rPr>
          <w:rStyle w:val="PageNumber"/>
          <w:rFonts w:ascii="Times New Roman" w:eastAsia="Times New Roman" w:hAnsi="Times New Roman"/>
          <w:rPrChange w:id="2659" w:author="Convidado" w:date="2016-11-01T09:08:00Z">
            <w:rPr>
              <w:rStyle w:val="PageNumber"/>
            </w:rPr>
          </w:rPrChange>
        </w:rPr>
        <w:fldChar w:fldCharType="begin"/>
      </w:r>
      <w:r w:rsidRPr="008D1E5B">
        <w:rPr>
          <w:rStyle w:val="PageNumber"/>
          <w:rFonts w:ascii="Times New Roman" w:hAnsi="Times New Roman"/>
          <w:rPrChange w:id="2660" w:author="Elias De Moraes Fernandes" w:date="2016-10-30T02:17:00Z">
            <w:rPr>
              <w:rStyle w:val="PageNumber"/>
            </w:rPr>
          </w:rPrChange>
        </w:rPr>
        <w:instrText xml:space="preserve">PAGE  </w:instrText>
      </w:r>
    </w:ins>
    <w:r w:rsidRPr="78EECD5C">
      <w:rPr>
        <w:rStyle w:val="PageNumber"/>
        <w:rFonts w:ascii="Times New Roman" w:hAnsi="Times New Roman"/>
        <w:rPrChange w:id="2661" w:author="Elias De Moraes Fernandes" w:date="2016-10-30T02:17:00Z">
          <w:rPr>
            <w:rStyle w:val="PageNumber"/>
          </w:rPr>
        </w:rPrChange>
      </w:rPr>
      <w:fldChar w:fldCharType="separate"/>
    </w:r>
    <w:r w:rsidR="009E14E6">
      <w:rPr>
        <w:rStyle w:val="PageNumber"/>
        <w:rFonts w:ascii="Times New Roman" w:hAnsi="Times New Roman"/>
        <w:noProof/>
      </w:rPr>
      <w:t>52</w:t>
    </w:r>
    <w:ins w:id="2662" w:author="Elias De Moraes Fernandes" w:date="2016-10-30T02:17:00Z">
      <w:r w:rsidRPr="78EECD5C">
        <w:rPr>
          <w:rStyle w:val="PageNumber"/>
          <w:rFonts w:ascii="Times New Roman" w:eastAsia="Times New Roman" w:hAnsi="Times New Roman"/>
          <w:rPrChange w:id="2663" w:author="Convidado" w:date="2016-11-01T09:08:00Z">
            <w:rPr>
              <w:rStyle w:val="PageNumber"/>
            </w:rPr>
          </w:rPrChange>
        </w:rPr>
        <w:fldChar w:fldCharType="end"/>
      </w:r>
    </w:ins>
  </w:p>
  <w:p w14:paraId="580A8369" w14:textId="77777777" w:rsidR="00742232" w:rsidRDefault="00742232" w:rsidP="001A4704">
    <w:pPr>
      <w:ind w:right="360"/>
    </w:pPr>
  </w:p>
  <w:p w14:paraId="6F284800" w14:textId="77777777" w:rsidR="00742232" w:rsidRDefault="00742232"/>
  <w:p w14:paraId="482DBDD7" w14:textId="77777777" w:rsidR="00742232" w:rsidRDefault="00742232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C5D4EB4C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pStyle w:val="NoteLevel9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FFFFFF7C"/>
    <w:multiLevelType w:val="singleLevel"/>
    <w:tmpl w:val="4D1CBA82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>
    <w:nsid w:val="FFFFFF7D"/>
    <w:multiLevelType w:val="singleLevel"/>
    <w:tmpl w:val="BA76F2CE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>
    <w:nsid w:val="FFFFFF7E"/>
    <w:multiLevelType w:val="singleLevel"/>
    <w:tmpl w:val="8526665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>
    <w:nsid w:val="FFFFFF7F"/>
    <w:multiLevelType w:val="singleLevel"/>
    <w:tmpl w:val="95009008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>
    <w:nsid w:val="FFFFFF80"/>
    <w:multiLevelType w:val="singleLevel"/>
    <w:tmpl w:val="5914DA8A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>
    <w:nsid w:val="FFFFFF81"/>
    <w:multiLevelType w:val="singleLevel"/>
    <w:tmpl w:val="78561A3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>
    <w:nsid w:val="FFFFFF82"/>
    <w:multiLevelType w:val="singleLevel"/>
    <w:tmpl w:val="1A50BB64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>
    <w:nsid w:val="FFFFFF83"/>
    <w:multiLevelType w:val="singleLevel"/>
    <w:tmpl w:val="62560F1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>
    <w:nsid w:val="FFFFFF88"/>
    <w:multiLevelType w:val="singleLevel"/>
    <w:tmpl w:val="F67C818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>
    <w:nsid w:val="FFFFFF89"/>
    <w:multiLevelType w:val="singleLevel"/>
    <w:tmpl w:val="9692D7A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>
    <w:nsid w:val="031A3A4D"/>
    <w:multiLevelType w:val="hybridMultilevel"/>
    <w:tmpl w:val="CCF44174"/>
    <w:lvl w:ilvl="0" w:tplc="0409000F">
      <w:start w:val="1"/>
      <w:numFmt w:val="decimal"/>
      <w:lvlText w:val="%1."/>
      <w:lvlJc w:val="left"/>
      <w:pPr>
        <w:ind w:left="1120" w:hanging="360"/>
      </w:pPr>
    </w:lvl>
    <w:lvl w:ilvl="1" w:tplc="04090019" w:tentative="1">
      <w:start w:val="1"/>
      <w:numFmt w:val="lowerLetter"/>
      <w:lvlText w:val="%2."/>
      <w:lvlJc w:val="left"/>
      <w:pPr>
        <w:ind w:left="1840" w:hanging="360"/>
      </w:pPr>
    </w:lvl>
    <w:lvl w:ilvl="2" w:tplc="0409001B" w:tentative="1">
      <w:start w:val="1"/>
      <w:numFmt w:val="lowerRoman"/>
      <w:lvlText w:val="%3."/>
      <w:lvlJc w:val="right"/>
      <w:pPr>
        <w:ind w:left="2560" w:hanging="180"/>
      </w:pPr>
    </w:lvl>
    <w:lvl w:ilvl="3" w:tplc="0409000F" w:tentative="1">
      <w:start w:val="1"/>
      <w:numFmt w:val="decimal"/>
      <w:lvlText w:val="%4."/>
      <w:lvlJc w:val="left"/>
      <w:pPr>
        <w:ind w:left="3280" w:hanging="360"/>
      </w:pPr>
    </w:lvl>
    <w:lvl w:ilvl="4" w:tplc="04090019" w:tentative="1">
      <w:start w:val="1"/>
      <w:numFmt w:val="lowerLetter"/>
      <w:lvlText w:val="%5."/>
      <w:lvlJc w:val="left"/>
      <w:pPr>
        <w:ind w:left="4000" w:hanging="360"/>
      </w:pPr>
    </w:lvl>
    <w:lvl w:ilvl="5" w:tplc="0409001B" w:tentative="1">
      <w:start w:val="1"/>
      <w:numFmt w:val="lowerRoman"/>
      <w:lvlText w:val="%6."/>
      <w:lvlJc w:val="right"/>
      <w:pPr>
        <w:ind w:left="4720" w:hanging="180"/>
      </w:pPr>
    </w:lvl>
    <w:lvl w:ilvl="6" w:tplc="0409000F" w:tentative="1">
      <w:start w:val="1"/>
      <w:numFmt w:val="decimal"/>
      <w:lvlText w:val="%7."/>
      <w:lvlJc w:val="left"/>
      <w:pPr>
        <w:ind w:left="5440" w:hanging="360"/>
      </w:pPr>
    </w:lvl>
    <w:lvl w:ilvl="7" w:tplc="04090019" w:tentative="1">
      <w:start w:val="1"/>
      <w:numFmt w:val="lowerLetter"/>
      <w:lvlText w:val="%8."/>
      <w:lvlJc w:val="left"/>
      <w:pPr>
        <w:ind w:left="6160" w:hanging="360"/>
      </w:pPr>
    </w:lvl>
    <w:lvl w:ilvl="8" w:tplc="0409001B" w:tentative="1">
      <w:start w:val="1"/>
      <w:numFmt w:val="lowerRoman"/>
      <w:lvlText w:val="%9."/>
      <w:lvlJc w:val="right"/>
      <w:pPr>
        <w:ind w:left="6880" w:hanging="180"/>
      </w:pPr>
    </w:lvl>
  </w:abstractNum>
  <w:abstractNum w:abstractNumId="12">
    <w:nsid w:val="090C301C"/>
    <w:multiLevelType w:val="hybridMultilevel"/>
    <w:tmpl w:val="A9D288BA"/>
    <w:lvl w:ilvl="0" w:tplc="5FEC37DA">
      <w:start w:val="1"/>
      <w:numFmt w:val="decimal"/>
      <w:lvlText w:val="[%1]"/>
      <w:lvlJc w:val="left"/>
      <w:pPr>
        <w:ind w:left="360" w:hanging="360"/>
      </w:pPr>
      <w:rPr>
        <w:rFonts w:ascii="Times New Roman" w:hAnsi="Times New Roman" w:hint="default"/>
        <w:b w:val="0"/>
        <w:i w:val="0"/>
        <w:color w:val="auto"/>
        <w:sz w:val="20"/>
      </w:r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>
    <w:nsid w:val="0D4709B3"/>
    <w:multiLevelType w:val="multilevel"/>
    <w:tmpl w:val="9D52C8AE"/>
    <w:lvl w:ilvl="0">
      <w:start w:val="1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0" w:hanging="4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00" w:hanging="40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4">
    <w:nsid w:val="10594DC1"/>
    <w:multiLevelType w:val="multilevel"/>
    <w:tmpl w:val="ABEE6830"/>
    <w:lvl w:ilvl="0">
      <w:start w:val="1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0" w:hanging="4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>
    <w:nsid w:val="262A4604"/>
    <w:multiLevelType w:val="hybridMultilevel"/>
    <w:tmpl w:val="8B40AD7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>
    <w:nsid w:val="3A8C5244"/>
    <w:multiLevelType w:val="hybridMultilevel"/>
    <w:tmpl w:val="8EB89B74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>
    <w:nsid w:val="40192EA5"/>
    <w:multiLevelType w:val="hybridMultilevel"/>
    <w:tmpl w:val="5880A2CC"/>
    <w:lvl w:ilvl="0" w:tplc="0416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8">
    <w:nsid w:val="40F96143"/>
    <w:multiLevelType w:val="hybridMultilevel"/>
    <w:tmpl w:val="08784366"/>
    <w:lvl w:ilvl="0" w:tplc="0409000F">
      <w:start w:val="1"/>
      <w:numFmt w:val="decimal"/>
      <w:lvlText w:val="%1."/>
      <w:lvlJc w:val="left"/>
      <w:pPr>
        <w:ind w:left="862" w:hanging="360"/>
      </w:pPr>
    </w:lvl>
    <w:lvl w:ilvl="1" w:tplc="04090019" w:tentative="1">
      <w:start w:val="1"/>
      <w:numFmt w:val="lowerLetter"/>
      <w:lvlText w:val="%2."/>
      <w:lvlJc w:val="left"/>
      <w:pPr>
        <w:ind w:left="1582" w:hanging="360"/>
      </w:pPr>
    </w:lvl>
    <w:lvl w:ilvl="2" w:tplc="0409001B" w:tentative="1">
      <w:start w:val="1"/>
      <w:numFmt w:val="lowerRoman"/>
      <w:lvlText w:val="%3."/>
      <w:lvlJc w:val="right"/>
      <w:pPr>
        <w:ind w:left="2302" w:hanging="180"/>
      </w:pPr>
    </w:lvl>
    <w:lvl w:ilvl="3" w:tplc="0409000F" w:tentative="1">
      <w:start w:val="1"/>
      <w:numFmt w:val="decimal"/>
      <w:lvlText w:val="%4."/>
      <w:lvlJc w:val="left"/>
      <w:pPr>
        <w:ind w:left="3022" w:hanging="360"/>
      </w:pPr>
    </w:lvl>
    <w:lvl w:ilvl="4" w:tplc="04090019" w:tentative="1">
      <w:start w:val="1"/>
      <w:numFmt w:val="lowerLetter"/>
      <w:lvlText w:val="%5."/>
      <w:lvlJc w:val="left"/>
      <w:pPr>
        <w:ind w:left="3742" w:hanging="360"/>
      </w:pPr>
    </w:lvl>
    <w:lvl w:ilvl="5" w:tplc="0409001B" w:tentative="1">
      <w:start w:val="1"/>
      <w:numFmt w:val="lowerRoman"/>
      <w:lvlText w:val="%6."/>
      <w:lvlJc w:val="right"/>
      <w:pPr>
        <w:ind w:left="4462" w:hanging="180"/>
      </w:pPr>
    </w:lvl>
    <w:lvl w:ilvl="6" w:tplc="0409000F" w:tentative="1">
      <w:start w:val="1"/>
      <w:numFmt w:val="decimal"/>
      <w:lvlText w:val="%7."/>
      <w:lvlJc w:val="left"/>
      <w:pPr>
        <w:ind w:left="5182" w:hanging="360"/>
      </w:pPr>
    </w:lvl>
    <w:lvl w:ilvl="7" w:tplc="04090019" w:tentative="1">
      <w:start w:val="1"/>
      <w:numFmt w:val="lowerLetter"/>
      <w:lvlText w:val="%8."/>
      <w:lvlJc w:val="left"/>
      <w:pPr>
        <w:ind w:left="5902" w:hanging="360"/>
      </w:pPr>
    </w:lvl>
    <w:lvl w:ilvl="8" w:tplc="04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9">
    <w:nsid w:val="420C14FC"/>
    <w:multiLevelType w:val="multilevel"/>
    <w:tmpl w:val="5F50DC78"/>
    <w:lvl w:ilvl="0">
      <w:start w:val="1"/>
      <w:numFmt w:val="decimal"/>
      <w:lvlText w:val="%1"/>
      <w:lvlJc w:val="left"/>
      <w:pPr>
        <w:ind w:left="400" w:hanging="40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400" w:hanging="40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400" w:hanging="40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0">
    <w:nsid w:val="44827B58"/>
    <w:multiLevelType w:val="multilevel"/>
    <w:tmpl w:val="38C064FA"/>
    <w:lvl w:ilvl="0">
      <w:start w:val="1"/>
      <w:numFmt w:val="decimal"/>
      <w:lvlText w:val="%1"/>
      <w:lvlJc w:val="left"/>
      <w:pPr>
        <w:ind w:left="400" w:hanging="40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400" w:hanging="40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400" w:hanging="40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1">
    <w:nsid w:val="45354B6A"/>
    <w:multiLevelType w:val="hybridMultilevel"/>
    <w:tmpl w:val="E8BE70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C3A0F37"/>
    <w:multiLevelType w:val="hybridMultilevel"/>
    <w:tmpl w:val="AECA05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D783379"/>
    <w:multiLevelType w:val="hybridMultilevel"/>
    <w:tmpl w:val="258015FC"/>
    <w:lvl w:ilvl="0" w:tplc="0409000F">
      <w:start w:val="1"/>
      <w:numFmt w:val="decimal"/>
      <w:lvlText w:val="%1."/>
      <w:lvlJc w:val="left"/>
      <w:pPr>
        <w:ind w:left="1120" w:hanging="360"/>
      </w:pPr>
    </w:lvl>
    <w:lvl w:ilvl="1" w:tplc="04090019" w:tentative="1">
      <w:start w:val="1"/>
      <w:numFmt w:val="lowerLetter"/>
      <w:lvlText w:val="%2."/>
      <w:lvlJc w:val="left"/>
      <w:pPr>
        <w:ind w:left="1840" w:hanging="360"/>
      </w:pPr>
    </w:lvl>
    <w:lvl w:ilvl="2" w:tplc="0409001B" w:tentative="1">
      <w:start w:val="1"/>
      <w:numFmt w:val="lowerRoman"/>
      <w:lvlText w:val="%3."/>
      <w:lvlJc w:val="right"/>
      <w:pPr>
        <w:ind w:left="2560" w:hanging="180"/>
      </w:pPr>
    </w:lvl>
    <w:lvl w:ilvl="3" w:tplc="0409000F" w:tentative="1">
      <w:start w:val="1"/>
      <w:numFmt w:val="decimal"/>
      <w:lvlText w:val="%4."/>
      <w:lvlJc w:val="left"/>
      <w:pPr>
        <w:ind w:left="3280" w:hanging="360"/>
      </w:pPr>
    </w:lvl>
    <w:lvl w:ilvl="4" w:tplc="04090019" w:tentative="1">
      <w:start w:val="1"/>
      <w:numFmt w:val="lowerLetter"/>
      <w:lvlText w:val="%5."/>
      <w:lvlJc w:val="left"/>
      <w:pPr>
        <w:ind w:left="4000" w:hanging="360"/>
      </w:pPr>
    </w:lvl>
    <w:lvl w:ilvl="5" w:tplc="0409001B" w:tentative="1">
      <w:start w:val="1"/>
      <w:numFmt w:val="lowerRoman"/>
      <w:lvlText w:val="%6."/>
      <w:lvlJc w:val="right"/>
      <w:pPr>
        <w:ind w:left="4720" w:hanging="180"/>
      </w:pPr>
    </w:lvl>
    <w:lvl w:ilvl="6" w:tplc="0409000F" w:tentative="1">
      <w:start w:val="1"/>
      <w:numFmt w:val="decimal"/>
      <w:lvlText w:val="%7."/>
      <w:lvlJc w:val="left"/>
      <w:pPr>
        <w:ind w:left="5440" w:hanging="360"/>
      </w:pPr>
    </w:lvl>
    <w:lvl w:ilvl="7" w:tplc="04090019" w:tentative="1">
      <w:start w:val="1"/>
      <w:numFmt w:val="lowerLetter"/>
      <w:lvlText w:val="%8."/>
      <w:lvlJc w:val="left"/>
      <w:pPr>
        <w:ind w:left="6160" w:hanging="360"/>
      </w:pPr>
    </w:lvl>
    <w:lvl w:ilvl="8" w:tplc="0409001B" w:tentative="1">
      <w:start w:val="1"/>
      <w:numFmt w:val="lowerRoman"/>
      <w:lvlText w:val="%9."/>
      <w:lvlJc w:val="right"/>
      <w:pPr>
        <w:ind w:left="6880" w:hanging="180"/>
      </w:pPr>
    </w:lvl>
  </w:abstractNum>
  <w:abstractNum w:abstractNumId="24">
    <w:nsid w:val="4FDE2C41"/>
    <w:multiLevelType w:val="hybridMultilevel"/>
    <w:tmpl w:val="DF8EEE82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5">
    <w:nsid w:val="5CA035FB"/>
    <w:multiLevelType w:val="hybridMultilevel"/>
    <w:tmpl w:val="50A09F5A"/>
    <w:lvl w:ilvl="0" w:tplc="0409000F">
      <w:start w:val="1"/>
      <w:numFmt w:val="decimal"/>
      <w:lvlText w:val="%1."/>
      <w:lvlJc w:val="left"/>
      <w:pPr>
        <w:ind w:left="1854" w:hanging="360"/>
      </w:p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6">
    <w:nsid w:val="604B77E5"/>
    <w:multiLevelType w:val="hybridMultilevel"/>
    <w:tmpl w:val="CAF6E9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1DA3C05"/>
    <w:multiLevelType w:val="multilevel"/>
    <w:tmpl w:val="344CC3BC"/>
    <w:lvl w:ilvl="0">
      <w:start w:val="1"/>
      <w:numFmt w:val="decimal"/>
      <w:pStyle w:val="SumarioLevel1"/>
      <w:lvlText w:val="%1"/>
      <w:lvlJc w:val="left"/>
      <w:pPr>
        <w:ind w:left="400" w:hanging="400"/>
      </w:pPr>
      <w:rPr>
        <w:rFonts w:hint="default"/>
        <w:b/>
      </w:rPr>
    </w:lvl>
    <w:lvl w:ilvl="1">
      <w:start w:val="1"/>
      <w:numFmt w:val="decimal"/>
      <w:pStyle w:val="SumarioLevel11"/>
      <w:lvlText w:val="%1.%2"/>
      <w:lvlJc w:val="left"/>
      <w:pPr>
        <w:ind w:left="400" w:hanging="400"/>
      </w:pPr>
      <w:rPr>
        <w:rFonts w:hint="default"/>
        <w:b/>
      </w:rPr>
    </w:lvl>
    <w:lvl w:ilvl="2">
      <w:start w:val="1"/>
      <w:numFmt w:val="decimal"/>
      <w:pStyle w:val="SumarioLevel111"/>
      <w:lvlText w:val="%1.%2.%3"/>
      <w:lvlJc w:val="left"/>
      <w:pPr>
        <w:ind w:left="542" w:hanging="400"/>
      </w:pPr>
      <w:rPr>
        <w:rFonts w:hint="default"/>
        <w:b/>
      </w:rPr>
    </w:lvl>
    <w:lvl w:ilvl="3">
      <w:start w:val="1"/>
      <w:numFmt w:val="decimal"/>
      <w:pStyle w:val="SumarioLevel1111"/>
      <w:lvlText w:val="%1.%2.%3.%4"/>
      <w:lvlJc w:val="left"/>
      <w:pPr>
        <w:ind w:left="2989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8">
    <w:nsid w:val="65AE7E5E"/>
    <w:multiLevelType w:val="multilevel"/>
    <w:tmpl w:val="9D52C8AE"/>
    <w:lvl w:ilvl="0">
      <w:start w:val="1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0" w:hanging="4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00" w:hanging="40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9">
    <w:nsid w:val="6AA4592A"/>
    <w:multiLevelType w:val="hybridMultilevel"/>
    <w:tmpl w:val="A6709E0A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0">
    <w:nsid w:val="6D7209A1"/>
    <w:multiLevelType w:val="hybridMultilevel"/>
    <w:tmpl w:val="26A636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E4A6CEB"/>
    <w:multiLevelType w:val="hybridMultilevel"/>
    <w:tmpl w:val="67DAB3BE"/>
    <w:lvl w:ilvl="0" w:tplc="033A229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769A8DE8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6E80AC94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429CCC0C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8228CE08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BEC6505A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F98AD906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C703AEA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9A7637C0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2">
    <w:nsid w:val="721A2041"/>
    <w:multiLevelType w:val="multilevel"/>
    <w:tmpl w:val="38C064FA"/>
    <w:lvl w:ilvl="0">
      <w:start w:val="1"/>
      <w:numFmt w:val="decimal"/>
      <w:lvlText w:val="%1"/>
      <w:lvlJc w:val="left"/>
      <w:pPr>
        <w:ind w:left="400" w:hanging="40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400" w:hanging="40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400" w:hanging="40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3">
    <w:nsid w:val="72667114"/>
    <w:multiLevelType w:val="hybridMultilevel"/>
    <w:tmpl w:val="C908C624"/>
    <w:lvl w:ilvl="0" w:tplc="04090001">
      <w:start w:val="1"/>
      <w:numFmt w:val="bullet"/>
      <w:lvlText w:val=""/>
      <w:lvlJc w:val="left"/>
      <w:pPr>
        <w:ind w:left="14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34">
    <w:nsid w:val="788C5512"/>
    <w:multiLevelType w:val="multilevel"/>
    <w:tmpl w:val="43FEBAEE"/>
    <w:lvl w:ilvl="0">
      <w:start w:val="1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0" w:hanging="40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17"/>
  </w:num>
  <w:num w:numId="2">
    <w:abstractNumId w:val="0"/>
  </w:num>
  <w:num w:numId="3">
    <w:abstractNumId w:val="33"/>
  </w:num>
  <w:num w:numId="4">
    <w:abstractNumId w:val="34"/>
  </w:num>
  <w:num w:numId="5">
    <w:abstractNumId w:val="14"/>
  </w:num>
  <w:num w:numId="6">
    <w:abstractNumId w:val="27"/>
  </w:num>
  <w:num w:numId="7">
    <w:abstractNumId w:val="21"/>
  </w:num>
  <w:num w:numId="8">
    <w:abstractNumId w:val="13"/>
  </w:num>
  <w:num w:numId="9">
    <w:abstractNumId w:val="28"/>
  </w:num>
  <w:num w:numId="10">
    <w:abstractNumId w:val="31"/>
  </w:num>
  <w:num w:numId="11">
    <w:abstractNumId w:val="30"/>
  </w:num>
  <w:num w:numId="12">
    <w:abstractNumId w:val="25"/>
  </w:num>
  <w:num w:numId="13">
    <w:abstractNumId w:val="22"/>
  </w:num>
  <w:num w:numId="14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"/>
  </w:num>
  <w:num w:numId="16">
    <w:abstractNumId w:val="2"/>
  </w:num>
  <w:num w:numId="17">
    <w:abstractNumId w:val="3"/>
  </w:num>
  <w:num w:numId="18">
    <w:abstractNumId w:val="4"/>
  </w:num>
  <w:num w:numId="19">
    <w:abstractNumId w:val="9"/>
  </w:num>
  <w:num w:numId="20">
    <w:abstractNumId w:val="5"/>
  </w:num>
  <w:num w:numId="21">
    <w:abstractNumId w:val="6"/>
  </w:num>
  <w:num w:numId="22">
    <w:abstractNumId w:val="7"/>
  </w:num>
  <w:num w:numId="23">
    <w:abstractNumId w:val="8"/>
  </w:num>
  <w:num w:numId="24">
    <w:abstractNumId w:val="10"/>
  </w:num>
  <w:num w:numId="25">
    <w:abstractNumId w:val="26"/>
  </w:num>
  <w:num w:numId="26">
    <w:abstractNumId w:val="15"/>
  </w:num>
  <w:num w:numId="27">
    <w:abstractNumId w:val="16"/>
  </w:num>
  <w:num w:numId="28">
    <w:abstractNumId w:val="12"/>
  </w:num>
  <w:num w:numId="29">
    <w:abstractNumId w:val="29"/>
  </w:num>
  <w:num w:numId="30">
    <w:abstractNumId w:val="18"/>
  </w:num>
  <w:num w:numId="31">
    <w:abstractNumId w:val="32"/>
  </w:num>
  <w:num w:numId="32">
    <w:abstractNumId w:val="20"/>
  </w:num>
  <w:num w:numId="33">
    <w:abstractNumId w:val="24"/>
  </w:num>
  <w:num w:numId="34">
    <w:abstractNumId w:val="11"/>
  </w:num>
  <w:num w:numId="35">
    <w:abstractNumId w:val="23"/>
  </w:num>
  <w:num w:numId="36">
    <w:abstractNumId w:val="19"/>
  </w:num>
  <w:num w:numId="37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people.xml><?xml version="1.0" encoding="utf-8"?>
<w15:people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Elias De Moraes Fernandes">
    <w15:presenceInfo w15:providerId="None" w15:userId="Elias De Moraes Fernandes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hideSpellingErrors/>
  <w:proofState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revisionView w:markup="0"/>
  <w:trackRevisions/>
  <w:defaultTabStop w:val="680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34896"/>
    <w:rsid w:val="000003BA"/>
    <w:rsid w:val="000003C1"/>
    <w:rsid w:val="00000C4B"/>
    <w:rsid w:val="00000D34"/>
    <w:rsid w:val="00001BA3"/>
    <w:rsid w:val="00002F31"/>
    <w:rsid w:val="0000340F"/>
    <w:rsid w:val="00003E2A"/>
    <w:rsid w:val="00003FBC"/>
    <w:rsid w:val="000050A3"/>
    <w:rsid w:val="000059C5"/>
    <w:rsid w:val="00006095"/>
    <w:rsid w:val="0000687B"/>
    <w:rsid w:val="00007A6F"/>
    <w:rsid w:val="000103A0"/>
    <w:rsid w:val="000107F3"/>
    <w:rsid w:val="0001096A"/>
    <w:rsid w:val="00010A52"/>
    <w:rsid w:val="00014558"/>
    <w:rsid w:val="00015164"/>
    <w:rsid w:val="00015874"/>
    <w:rsid w:val="00016953"/>
    <w:rsid w:val="00016B8B"/>
    <w:rsid w:val="00016C69"/>
    <w:rsid w:val="00017605"/>
    <w:rsid w:val="0002047A"/>
    <w:rsid w:val="00020672"/>
    <w:rsid w:val="00020828"/>
    <w:rsid w:val="0002122B"/>
    <w:rsid w:val="00021261"/>
    <w:rsid w:val="0002143E"/>
    <w:rsid w:val="00022A11"/>
    <w:rsid w:val="00023056"/>
    <w:rsid w:val="00026B7C"/>
    <w:rsid w:val="00027D63"/>
    <w:rsid w:val="00030990"/>
    <w:rsid w:val="00032A2B"/>
    <w:rsid w:val="00032A2E"/>
    <w:rsid w:val="00032F3A"/>
    <w:rsid w:val="000331D5"/>
    <w:rsid w:val="00033572"/>
    <w:rsid w:val="00033CE0"/>
    <w:rsid w:val="00033FAB"/>
    <w:rsid w:val="0003469D"/>
    <w:rsid w:val="00034C38"/>
    <w:rsid w:val="00034E7B"/>
    <w:rsid w:val="000350CB"/>
    <w:rsid w:val="00035AA0"/>
    <w:rsid w:val="00036D91"/>
    <w:rsid w:val="000379C6"/>
    <w:rsid w:val="00040FB8"/>
    <w:rsid w:val="00040FB9"/>
    <w:rsid w:val="00041C65"/>
    <w:rsid w:val="000423FC"/>
    <w:rsid w:val="00042CB6"/>
    <w:rsid w:val="00042D5C"/>
    <w:rsid w:val="00043E04"/>
    <w:rsid w:val="000442CB"/>
    <w:rsid w:val="00045817"/>
    <w:rsid w:val="00045E0F"/>
    <w:rsid w:val="00046281"/>
    <w:rsid w:val="00046918"/>
    <w:rsid w:val="00046BFC"/>
    <w:rsid w:val="00047819"/>
    <w:rsid w:val="000501E8"/>
    <w:rsid w:val="000522B3"/>
    <w:rsid w:val="00052377"/>
    <w:rsid w:val="00052C09"/>
    <w:rsid w:val="00052C18"/>
    <w:rsid w:val="00053193"/>
    <w:rsid w:val="0005322E"/>
    <w:rsid w:val="00054EB9"/>
    <w:rsid w:val="00054EE9"/>
    <w:rsid w:val="0005565C"/>
    <w:rsid w:val="00055D0A"/>
    <w:rsid w:val="00056E72"/>
    <w:rsid w:val="00056F12"/>
    <w:rsid w:val="000573F7"/>
    <w:rsid w:val="00057EBC"/>
    <w:rsid w:val="000613A0"/>
    <w:rsid w:val="00061BCE"/>
    <w:rsid w:val="00062620"/>
    <w:rsid w:val="000626F7"/>
    <w:rsid w:val="00062B95"/>
    <w:rsid w:val="00062FA2"/>
    <w:rsid w:val="0006465B"/>
    <w:rsid w:val="0006570A"/>
    <w:rsid w:val="00066642"/>
    <w:rsid w:val="00066AE5"/>
    <w:rsid w:val="000702D6"/>
    <w:rsid w:val="00070438"/>
    <w:rsid w:val="000707A5"/>
    <w:rsid w:val="0007107E"/>
    <w:rsid w:val="0007168E"/>
    <w:rsid w:val="00071911"/>
    <w:rsid w:val="00072A38"/>
    <w:rsid w:val="000741EE"/>
    <w:rsid w:val="00075716"/>
    <w:rsid w:val="00076879"/>
    <w:rsid w:val="000769C8"/>
    <w:rsid w:val="00077754"/>
    <w:rsid w:val="00080386"/>
    <w:rsid w:val="00080B58"/>
    <w:rsid w:val="00081A71"/>
    <w:rsid w:val="00082D0E"/>
    <w:rsid w:val="0008409B"/>
    <w:rsid w:val="000865FF"/>
    <w:rsid w:val="000878CA"/>
    <w:rsid w:val="000919B9"/>
    <w:rsid w:val="00091EBB"/>
    <w:rsid w:val="000932DD"/>
    <w:rsid w:val="00093C07"/>
    <w:rsid w:val="00096340"/>
    <w:rsid w:val="00096B15"/>
    <w:rsid w:val="00096C29"/>
    <w:rsid w:val="00097D24"/>
    <w:rsid w:val="000A0A51"/>
    <w:rsid w:val="000A128D"/>
    <w:rsid w:val="000A1AA8"/>
    <w:rsid w:val="000A2128"/>
    <w:rsid w:val="000A2C5D"/>
    <w:rsid w:val="000A2E3C"/>
    <w:rsid w:val="000A39BC"/>
    <w:rsid w:val="000A5FDD"/>
    <w:rsid w:val="000A60B1"/>
    <w:rsid w:val="000A6117"/>
    <w:rsid w:val="000A70EF"/>
    <w:rsid w:val="000A79B4"/>
    <w:rsid w:val="000B02AD"/>
    <w:rsid w:val="000B03FA"/>
    <w:rsid w:val="000B127A"/>
    <w:rsid w:val="000B2284"/>
    <w:rsid w:val="000B2E57"/>
    <w:rsid w:val="000B344A"/>
    <w:rsid w:val="000B39E9"/>
    <w:rsid w:val="000B3F3F"/>
    <w:rsid w:val="000B4445"/>
    <w:rsid w:val="000B493D"/>
    <w:rsid w:val="000B4B67"/>
    <w:rsid w:val="000B4DE9"/>
    <w:rsid w:val="000B5737"/>
    <w:rsid w:val="000B6275"/>
    <w:rsid w:val="000B78B1"/>
    <w:rsid w:val="000C0236"/>
    <w:rsid w:val="000C02D4"/>
    <w:rsid w:val="000C03A4"/>
    <w:rsid w:val="000C20E2"/>
    <w:rsid w:val="000C23C3"/>
    <w:rsid w:val="000C23F1"/>
    <w:rsid w:val="000C3558"/>
    <w:rsid w:val="000C3563"/>
    <w:rsid w:val="000C4819"/>
    <w:rsid w:val="000C5235"/>
    <w:rsid w:val="000C58FA"/>
    <w:rsid w:val="000C691D"/>
    <w:rsid w:val="000C7D21"/>
    <w:rsid w:val="000D0140"/>
    <w:rsid w:val="000D15AF"/>
    <w:rsid w:val="000D181A"/>
    <w:rsid w:val="000D2503"/>
    <w:rsid w:val="000D3398"/>
    <w:rsid w:val="000D3A15"/>
    <w:rsid w:val="000D3D3A"/>
    <w:rsid w:val="000D4276"/>
    <w:rsid w:val="000D521B"/>
    <w:rsid w:val="000D5593"/>
    <w:rsid w:val="000D58E0"/>
    <w:rsid w:val="000D5F22"/>
    <w:rsid w:val="000D69D1"/>
    <w:rsid w:val="000D76F8"/>
    <w:rsid w:val="000E0466"/>
    <w:rsid w:val="000E075F"/>
    <w:rsid w:val="000E09A2"/>
    <w:rsid w:val="000E1751"/>
    <w:rsid w:val="000E20D5"/>
    <w:rsid w:val="000E3DCF"/>
    <w:rsid w:val="000E4734"/>
    <w:rsid w:val="000E5204"/>
    <w:rsid w:val="000E5C43"/>
    <w:rsid w:val="000E61A9"/>
    <w:rsid w:val="000E6B4C"/>
    <w:rsid w:val="000E782A"/>
    <w:rsid w:val="000F0292"/>
    <w:rsid w:val="000F0692"/>
    <w:rsid w:val="000F0AD2"/>
    <w:rsid w:val="000F0DFF"/>
    <w:rsid w:val="000F1238"/>
    <w:rsid w:val="000F2A83"/>
    <w:rsid w:val="000F3E34"/>
    <w:rsid w:val="000F5A6A"/>
    <w:rsid w:val="000F6759"/>
    <w:rsid w:val="000F6C35"/>
    <w:rsid w:val="000F7833"/>
    <w:rsid w:val="00100CBC"/>
    <w:rsid w:val="00100F6D"/>
    <w:rsid w:val="00103359"/>
    <w:rsid w:val="001045D1"/>
    <w:rsid w:val="001052D9"/>
    <w:rsid w:val="0010593C"/>
    <w:rsid w:val="00106488"/>
    <w:rsid w:val="001073C3"/>
    <w:rsid w:val="00110181"/>
    <w:rsid w:val="001102EB"/>
    <w:rsid w:val="0011041B"/>
    <w:rsid w:val="001107E0"/>
    <w:rsid w:val="00110B57"/>
    <w:rsid w:val="001110E4"/>
    <w:rsid w:val="00111AD4"/>
    <w:rsid w:val="001134B0"/>
    <w:rsid w:val="00113AD5"/>
    <w:rsid w:val="00113C5D"/>
    <w:rsid w:val="0011436A"/>
    <w:rsid w:val="001152C5"/>
    <w:rsid w:val="0011562B"/>
    <w:rsid w:val="001156EF"/>
    <w:rsid w:val="0011577E"/>
    <w:rsid w:val="00115823"/>
    <w:rsid w:val="00115EE5"/>
    <w:rsid w:val="00116200"/>
    <w:rsid w:val="00116A14"/>
    <w:rsid w:val="00116B09"/>
    <w:rsid w:val="00116E5A"/>
    <w:rsid w:val="001172B0"/>
    <w:rsid w:val="00117BCF"/>
    <w:rsid w:val="00117BEB"/>
    <w:rsid w:val="001201E8"/>
    <w:rsid w:val="0012075A"/>
    <w:rsid w:val="00120E5B"/>
    <w:rsid w:val="00122342"/>
    <w:rsid w:val="00123301"/>
    <w:rsid w:val="0012422A"/>
    <w:rsid w:val="001257ED"/>
    <w:rsid w:val="001258E8"/>
    <w:rsid w:val="00126157"/>
    <w:rsid w:val="00126ED8"/>
    <w:rsid w:val="00127117"/>
    <w:rsid w:val="00127741"/>
    <w:rsid w:val="00130D87"/>
    <w:rsid w:val="00130E42"/>
    <w:rsid w:val="00131DA1"/>
    <w:rsid w:val="00132093"/>
    <w:rsid w:val="001321EE"/>
    <w:rsid w:val="001322F7"/>
    <w:rsid w:val="00133BB2"/>
    <w:rsid w:val="001347E8"/>
    <w:rsid w:val="00134F33"/>
    <w:rsid w:val="001357CE"/>
    <w:rsid w:val="001363C5"/>
    <w:rsid w:val="001407F8"/>
    <w:rsid w:val="00140B88"/>
    <w:rsid w:val="00140C15"/>
    <w:rsid w:val="00141640"/>
    <w:rsid w:val="00141690"/>
    <w:rsid w:val="001416E0"/>
    <w:rsid w:val="0014172F"/>
    <w:rsid w:val="001419DD"/>
    <w:rsid w:val="00142456"/>
    <w:rsid w:val="00142457"/>
    <w:rsid w:val="00143111"/>
    <w:rsid w:val="0014336F"/>
    <w:rsid w:val="00143420"/>
    <w:rsid w:val="00143F87"/>
    <w:rsid w:val="00144D3B"/>
    <w:rsid w:val="00144FE3"/>
    <w:rsid w:val="001450AC"/>
    <w:rsid w:val="001454A7"/>
    <w:rsid w:val="00145CF6"/>
    <w:rsid w:val="001461C0"/>
    <w:rsid w:val="0014649D"/>
    <w:rsid w:val="001470A3"/>
    <w:rsid w:val="001471F7"/>
    <w:rsid w:val="00147ED0"/>
    <w:rsid w:val="00150C08"/>
    <w:rsid w:val="00152113"/>
    <w:rsid w:val="00152382"/>
    <w:rsid w:val="00152E30"/>
    <w:rsid w:val="00153715"/>
    <w:rsid w:val="001544A0"/>
    <w:rsid w:val="00155384"/>
    <w:rsid w:val="00155F09"/>
    <w:rsid w:val="00155FBC"/>
    <w:rsid w:val="00156481"/>
    <w:rsid w:val="00160126"/>
    <w:rsid w:val="001608AC"/>
    <w:rsid w:val="001611FC"/>
    <w:rsid w:val="0016122A"/>
    <w:rsid w:val="001618D8"/>
    <w:rsid w:val="00161AE1"/>
    <w:rsid w:val="00162A09"/>
    <w:rsid w:val="00164174"/>
    <w:rsid w:val="001667A9"/>
    <w:rsid w:val="00167628"/>
    <w:rsid w:val="00167BAD"/>
    <w:rsid w:val="00170A25"/>
    <w:rsid w:val="001710C3"/>
    <w:rsid w:val="00171272"/>
    <w:rsid w:val="00171812"/>
    <w:rsid w:val="00171F7F"/>
    <w:rsid w:val="00172857"/>
    <w:rsid w:val="001729B2"/>
    <w:rsid w:val="00173CE2"/>
    <w:rsid w:val="001741C5"/>
    <w:rsid w:val="00174200"/>
    <w:rsid w:val="00174242"/>
    <w:rsid w:val="0017564C"/>
    <w:rsid w:val="00175BD6"/>
    <w:rsid w:val="001779AD"/>
    <w:rsid w:val="00180807"/>
    <w:rsid w:val="00180F51"/>
    <w:rsid w:val="00180FC9"/>
    <w:rsid w:val="001825C0"/>
    <w:rsid w:val="00182A64"/>
    <w:rsid w:val="0018368A"/>
    <w:rsid w:val="00183BB3"/>
    <w:rsid w:val="00186E41"/>
    <w:rsid w:val="00187079"/>
    <w:rsid w:val="00191531"/>
    <w:rsid w:val="001931F0"/>
    <w:rsid w:val="001935AE"/>
    <w:rsid w:val="001939B0"/>
    <w:rsid w:val="00194034"/>
    <w:rsid w:val="00194CEB"/>
    <w:rsid w:val="00196015"/>
    <w:rsid w:val="001A001C"/>
    <w:rsid w:val="001A094A"/>
    <w:rsid w:val="001A1303"/>
    <w:rsid w:val="001A2929"/>
    <w:rsid w:val="001A3227"/>
    <w:rsid w:val="001A3782"/>
    <w:rsid w:val="001A3BD2"/>
    <w:rsid w:val="001A4704"/>
    <w:rsid w:val="001A4740"/>
    <w:rsid w:val="001A4E02"/>
    <w:rsid w:val="001A5008"/>
    <w:rsid w:val="001A51FB"/>
    <w:rsid w:val="001A593A"/>
    <w:rsid w:val="001A5D82"/>
    <w:rsid w:val="001A6604"/>
    <w:rsid w:val="001A7569"/>
    <w:rsid w:val="001A7BDC"/>
    <w:rsid w:val="001A7E38"/>
    <w:rsid w:val="001A7EA7"/>
    <w:rsid w:val="001B07D5"/>
    <w:rsid w:val="001B0DAC"/>
    <w:rsid w:val="001B1DBD"/>
    <w:rsid w:val="001B2646"/>
    <w:rsid w:val="001B30A1"/>
    <w:rsid w:val="001B352D"/>
    <w:rsid w:val="001B3EB1"/>
    <w:rsid w:val="001B46E6"/>
    <w:rsid w:val="001B6186"/>
    <w:rsid w:val="001B7499"/>
    <w:rsid w:val="001B7B21"/>
    <w:rsid w:val="001B7C41"/>
    <w:rsid w:val="001C049E"/>
    <w:rsid w:val="001C0602"/>
    <w:rsid w:val="001C0E8F"/>
    <w:rsid w:val="001C1464"/>
    <w:rsid w:val="001C20F4"/>
    <w:rsid w:val="001C25AF"/>
    <w:rsid w:val="001C2673"/>
    <w:rsid w:val="001C2719"/>
    <w:rsid w:val="001C280D"/>
    <w:rsid w:val="001C3DB2"/>
    <w:rsid w:val="001C3E85"/>
    <w:rsid w:val="001C3E88"/>
    <w:rsid w:val="001C4F5C"/>
    <w:rsid w:val="001C5FB2"/>
    <w:rsid w:val="001D0B31"/>
    <w:rsid w:val="001D0B92"/>
    <w:rsid w:val="001D16B4"/>
    <w:rsid w:val="001D1D2B"/>
    <w:rsid w:val="001D2090"/>
    <w:rsid w:val="001D261C"/>
    <w:rsid w:val="001D2821"/>
    <w:rsid w:val="001D2BB9"/>
    <w:rsid w:val="001D2E54"/>
    <w:rsid w:val="001D3349"/>
    <w:rsid w:val="001D4067"/>
    <w:rsid w:val="001D4467"/>
    <w:rsid w:val="001D45B3"/>
    <w:rsid w:val="001D506B"/>
    <w:rsid w:val="001D50DF"/>
    <w:rsid w:val="001D590A"/>
    <w:rsid w:val="001D5D01"/>
    <w:rsid w:val="001D5F52"/>
    <w:rsid w:val="001D6254"/>
    <w:rsid w:val="001E053C"/>
    <w:rsid w:val="001E05A3"/>
    <w:rsid w:val="001E166A"/>
    <w:rsid w:val="001E169D"/>
    <w:rsid w:val="001E1967"/>
    <w:rsid w:val="001E2EA0"/>
    <w:rsid w:val="001E358E"/>
    <w:rsid w:val="001E3712"/>
    <w:rsid w:val="001E3B5C"/>
    <w:rsid w:val="001E61FF"/>
    <w:rsid w:val="001E682B"/>
    <w:rsid w:val="001E6E7A"/>
    <w:rsid w:val="001E6EC5"/>
    <w:rsid w:val="001E7654"/>
    <w:rsid w:val="001E78E3"/>
    <w:rsid w:val="001F0390"/>
    <w:rsid w:val="001F0B8D"/>
    <w:rsid w:val="001F15A4"/>
    <w:rsid w:val="001F273B"/>
    <w:rsid w:val="001F27E8"/>
    <w:rsid w:val="001F2BAA"/>
    <w:rsid w:val="001F3145"/>
    <w:rsid w:val="001F3201"/>
    <w:rsid w:val="001F330A"/>
    <w:rsid w:val="001F3AA9"/>
    <w:rsid w:val="001F404B"/>
    <w:rsid w:val="001F4994"/>
    <w:rsid w:val="001F523E"/>
    <w:rsid w:val="001F5524"/>
    <w:rsid w:val="001F5CEE"/>
    <w:rsid w:val="001F5D0A"/>
    <w:rsid w:val="001F67B7"/>
    <w:rsid w:val="001F720C"/>
    <w:rsid w:val="001F75E7"/>
    <w:rsid w:val="002005D0"/>
    <w:rsid w:val="00200F79"/>
    <w:rsid w:val="00202378"/>
    <w:rsid w:val="00203305"/>
    <w:rsid w:val="002034C9"/>
    <w:rsid w:val="002044E0"/>
    <w:rsid w:val="00204B21"/>
    <w:rsid w:val="002057AB"/>
    <w:rsid w:val="00206AAC"/>
    <w:rsid w:val="00206AE7"/>
    <w:rsid w:val="00207B4F"/>
    <w:rsid w:val="00210257"/>
    <w:rsid w:val="002110AE"/>
    <w:rsid w:val="00211D8A"/>
    <w:rsid w:val="00211E68"/>
    <w:rsid w:val="00211F44"/>
    <w:rsid w:val="00212F95"/>
    <w:rsid w:val="002131C4"/>
    <w:rsid w:val="00213CB9"/>
    <w:rsid w:val="00213E02"/>
    <w:rsid w:val="00214CC1"/>
    <w:rsid w:val="00214FC8"/>
    <w:rsid w:val="002150CD"/>
    <w:rsid w:val="002164FA"/>
    <w:rsid w:val="00217BFD"/>
    <w:rsid w:val="00220150"/>
    <w:rsid w:val="002206D3"/>
    <w:rsid w:val="0022078C"/>
    <w:rsid w:val="002214B5"/>
    <w:rsid w:val="002215B9"/>
    <w:rsid w:val="00221B7C"/>
    <w:rsid w:val="00224A9F"/>
    <w:rsid w:val="00224F91"/>
    <w:rsid w:val="002250DD"/>
    <w:rsid w:val="00227822"/>
    <w:rsid w:val="002278E0"/>
    <w:rsid w:val="00227D5F"/>
    <w:rsid w:val="00227EC3"/>
    <w:rsid w:val="002302CF"/>
    <w:rsid w:val="00230930"/>
    <w:rsid w:val="00230D2E"/>
    <w:rsid w:val="00230E47"/>
    <w:rsid w:val="00231416"/>
    <w:rsid w:val="00231BFC"/>
    <w:rsid w:val="00231E81"/>
    <w:rsid w:val="00232A8D"/>
    <w:rsid w:val="002335BA"/>
    <w:rsid w:val="00233618"/>
    <w:rsid w:val="002337E6"/>
    <w:rsid w:val="00233A2E"/>
    <w:rsid w:val="00236C5C"/>
    <w:rsid w:val="0024006B"/>
    <w:rsid w:val="00240AC4"/>
    <w:rsid w:val="00240F74"/>
    <w:rsid w:val="0024113E"/>
    <w:rsid w:val="0024196A"/>
    <w:rsid w:val="00241DDC"/>
    <w:rsid w:val="002422EC"/>
    <w:rsid w:val="00242E9B"/>
    <w:rsid w:val="00243078"/>
    <w:rsid w:val="00243272"/>
    <w:rsid w:val="002437BD"/>
    <w:rsid w:val="00243A19"/>
    <w:rsid w:val="00243A80"/>
    <w:rsid w:val="0024408F"/>
    <w:rsid w:val="00244742"/>
    <w:rsid w:val="00245224"/>
    <w:rsid w:val="00247022"/>
    <w:rsid w:val="002476F4"/>
    <w:rsid w:val="002510E0"/>
    <w:rsid w:val="00251234"/>
    <w:rsid w:val="0025151C"/>
    <w:rsid w:val="00251A4C"/>
    <w:rsid w:val="00251B74"/>
    <w:rsid w:val="00252FDB"/>
    <w:rsid w:val="00253C5B"/>
    <w:rsid w:val="00253DAF"/>
    <w:rsid w:val="0025434A"/>
    <w:rsid w:val="0025474D"/>
    <w:rsid w:val="00255A11"/>
    <w:rsid w:val="00256B43"/>
    <w:rsid w:val="0025715F"/>
    <w:rsid w:val="00257650"/>
    <w:rsid w:val="00257932"/>
    <w:rsid w:val="00260ADD"/>
    <w:rsid w:val="002616FC"/>
    <w:rsid w:val="00261C58"/>
    <w:rsid w:val="00262525"/>
    <w:rsid w:val="002625B7"/>
    <w:rsid w:val="00262F35"/>
    <w:rsid w:val="00264B8F"/>
    <w:rsid w:val="00266641"/>
    <w:rsid w:val="0026684E"/>
    <w:rsid w:val="00266C83"/>
    <w:rsid w:val="00266EFE"/>
    <w:rsid w:val="00267CF7"/>
    <w:rsid w:val="00270E9D"/>
    <w:rsid w:val="00271D9A"/>
    <w:rsid w:val="002724C1"/>
    <w:rsid w:val="00272E9F"/>
    <w:rsid w:val="00273BEF"/>
    <w:rsid w:val="00273D2D"/>
    <w:rsid w:val="00274565"/>
    <w:rsid w:val="00274D5D"/>
    <w:rsid w:val="00275228"/>
    <w:rsid w:val="0027544C"/>
    <w:rsid w:val="00276743"/>
    <w:rsid w:val="00276C90"/>
    <w:rsid w:val="00277182"/>
    <w:rsid w:val="00280742"/>
    <w:rsid w:val="00280AFD"/>
    <w:rsid w:val="0028221C"/>
    <w:rsid w:val="002822F8"/>
    <w:rsid w:val="00282376"/>
    <w:rsid w:val="00282CEE"/>
    <w:rsid w:val="00284366"/>
    <w:rsid w:val="002850E8"/>
    <w:rsid w:val="00285E93"/>
    <w:rsid w:val="00286263"/>
    <w:rsid w:val="0029071C"/>
    <w:rsid w:val="0029074B"/>
    <w:rsid w:val="00290F2E"/>
    <w:rsid w:val="002914CC"/>
    <w:rsid w:val="0029155F"/>
    <w:rsid w:val="00291E6D"/>
    <w:rsid w:val="00291FB7"/>
    <w:rsid w:val="002921DD"/>
    <w:rsid w:val="0029247D"/>
    <w:rsid w:val="00292A41"/>
    <w:rsid w:val="00292C13"/>
    <w:rsid w:val="00292D9A"/>
    <w:rsid w:val="00293A03"/>
    <w:rsid w:val="0029436B"/>
    <w:rsid w:val="0029456F"/>
    <w:rsid w:val="00295885"/>
    <w:rsid w:val="00295E61"/>
    <w:rsid w:val="002965ED"/>
    <w:rsid w:val="002966DF"/>
    <w:rsid w:val="002968C9"/>
    <w:rsid w:val="002977E5"/>
    <w:rsid w:val="00297A6A"/>
    <w:rsid w:val="00297C12"/>
    <w:rsid w:val="00297DD2"/>
    <w:rsid w:val="002A00FD"/>
    <w:rsid w:val="002A062E"/>
    <w:rsid w:val="002A0790"/>
    <w:rsid w:val="002A249B"/>
    <w:rsid w:val="002A254B"/>
    <w:rsid w:val="002A268E"/>
    <w:rsid w:val="002A2B03"/>
    <w:rsid w:val="002A3217"/>
    <w:rsid w:val="002A3650"/>
    <w:rsid w:val="002A38E8"/>
    <w:rsid w:val="002A3BC1"/>
    <w:rsid w:val="002A3C68"/>
    <w:rsid w:val="002A6A59"/>
    <w:rsid w:val="002A7746"/>
    <w:rsid w:val="002A7A5D"/>
    <w:rsid w:val="002A7A93"/>
    <w:rsid w:val="002A7DD5"/>
    <w:rsid w:val="002A7E7A"/>
    <w:rsid w:val="002B00AC"/>
    <w:rsid w:val="002B046A"/>
    <w:rsid w:val="002B1B68"/>
    <w:rsid w:val="002B1E2B"/>
    <w:rsid w:val="002B2059"/>
    <w:rsid w:val="002B2679"/>
    <w:rsid w:val="002B30B1"/>
    <w:rsid w:val="002B33BD"/>
    <w:rsid w:val="002B5683"/>
    <w:rsid w:val="002B6BA4"/>
    <w:rsid w:val="002B6D39"/>
    <w:rsid w:val="002B735A"/>
    <w:rsid w:val="002B7CD8"/>
    <w:rsid w:val="002C0D93"/>
    <w:rsid w:val="002C107F"/>
    <w:rsid w:val="002C1B62"/>
    <w:rsid w:val="002C1FF2"/>
    <w:rsid w:val="002C22C5"/>
    <w:rsid w:val="002C2D1C"/>
    <w:rsid w:val="002C2F72"/>
    <w:rsid w:val="002C39E6"/>
    <w:rsid w:val="002C5149"/>
    <w:rsid w:val="002C5163"/>
    <w:rsid w:val="002C5C1E"/>
    <w:rsid w:val="002C67E4"/>
    <w:rsid w:val="002C681E"/>
    <w:rsid w:val="002C6C3E"/>
    <w:rsid w:val="002C6F6C"/>
    <w:rsid w:val="002C710B"/>
    <w:rsid w:val="002C727E"/>
    <w:rsid w:val="002C7DF1"/>
    <w:rsid w:val="002D0996"/>
    <w:rsid w:val="002D1A8B"/>
    <w:rsid w:val="002D2BCE"/>
    <w:rsid w:val="002D3466"/>
    <w:rsid w:val="002D3751"/>
    <w:rsid w:val="002D3C4C"/>
    <w:rsid w:val="002D3EB6"/>
    <w:rsid w:val="002D4AD4"/>
    <w:rsid w:val="002D4AFB"/>
    <w:rsid w:val="002D5121"/>
    <w:rsid w:val="002D5BC2"/>
    <w:rsid w:val="002D61A0"/>
    <w:rsid w:val="002D667D"/>
    <w:rsid w:val="002D6713"/>
    <w:rsid w:val="002D68FC"/>
    <w:rsid w:val="002D6A2F"/>
    <w:rsid w:val="002D6F92"/>
    <w:rsid w:val="002D7148"/>
    <w:rsid w:val="002D7A7F"/>
    <w:rsid w:val="002E00B0"/>
    <w:rsid w:val="002E01A6"/>
    <w:rsid w:val="002E07E4"/>
    <w:rsid w:val="002E09B1"/>
    <w:rsid w:val="002E0DBE"/>
    <w:rsid w:val="002E16B8"/>
    <w:rsid w:val="002E1958"/>
    <w:rsid w:val="002E1963"/>
    <w:rsid w:val="002E1E59"/>
    <w:rsid w:val="002E240F"/>
    <w:rsid w:val="002E2FAD"/>
    <w:rsid w:val="002E3E4D"/>
    <w:rsid w:val="002E4917"/>
    <w:rsid w:val="002E5290"/>
    <w:rsid w:val="002E54C7"/>
    <w:rsid w:val="002E6250"/>
    <w:rsid w:val="002E67A4"/>
    <w:rsid w:val="002E722A"/>
    <w:rsid w:val="002E7261"/>
    <w:rsid w:val="002E7589"/>
    <w:rsid w:val="002E7E2D"/>
    <w:rsid w:val="002F00A7"/>
    <w:rsid w:val="002F09DF"/>
    <w:rsid w:val="002F1C58"/>
    <w:rsid w:val="002F2EB8"/>
    <w:rsid w:val="002F3F92"/>
    <w:rsid w:val="002F4499"/>
    <w:rsid w:val="002F5241"/>
    <w:rsid w:val="002F5797"/>
    <w:rsid w:val="002F6C06"/>
    <w:rsid w:val="002F71BF"/>
    <w:rsid w:val="00304C30"/>
    <w:rsid w:val="00304C90"/>
    <w:rsid w:val="003051DA"/>
    <w:rsid w:val="003054FC"/>
    <w:rsid w:val="00307123"/>
    <w:rsid w:val="0030745D"/>
    <w:rsid w:val="00310239"/>
    <w:rsid w:val="00310C78"/>
    <w:rsid w:val="0031106A"/>
    <w:rsid w:val="00311222"/>
    <w:rsid w:val="003115BD"/>
    <w:rsid w:val="003120A3"/>
    <w:rsid w:val="00314E6B"/>
    <w:rsid w:val="00315321"/>
    <w:rsid w:val="003159B4"/>
    <w:rsid w:val="00315DE8"/>
    <w:rsid w:val="00317643"/>
    <w:rsid w:val="003201C2"/>
    <w:rsid w:val="00320AE0"/>
    <w:rsid w:val="00320E77"/>
    <w:rsid w:val="00322A77"/>
    <w:rsid w:val="003232DB"/>
    <w:rsid w:val="00323B68"/>
    <w:rsid w:val="00323F5C"/>
    <w:rsid w:val="0032461B"/>
    <w:rsid w:val="00324D56"/>
    <w:rsid w:val="00324F71"/>
    <w:rsid w:val="0032504C"/>
    <w:rsid w:val="00325AFB"/>
    <w:rsid w:val="00325B3D"/>
    <w:rsid w:val="003264B8"/>
    <w:rsid w:val="0032684C"/>
    <w:rsid w:val="003276F2"/>
    <w:rsid w:val="00327943"/>
    <w:rsid w:val="00327B2A"/>
    <w:rsid w:val="00331B8A"/>
    <w:rsid w:val="0033231E"/>
    <w:rsid w:val="00332558"/>
    <w:rsid w:val="003325A6"/>
    <w:rsid w:val="0033354E"/>
    <w:rsid w:val="00334896"/>
    <w:rsid w:val="003349A9"/>
    <w:rsid w:val="003357FA"/>
    <w:rsid w:val="00335EDF"/>
    <w:rsid w:val="00336028"/>
    <w:rsid w:val="00336EF5"/>
    <w:rsid w:val="003377B2"/>
    <w:rsid w:val="00340D37"/>
    <w:rsid w:val="003416B9"/>
    <w:rsid w:val="00341BB4"/>
    <w:rsid w:val="00342580"/>
    <w:rsid w:val="003426FA"/>
    <w:rsid w:val="00342D31"/>
    <w:rsid w:val="003436B0"/>
    <w:rsid w:val="00343C19"/>
    <w:rsid w:val="00343CF1"/>
    <w:rsid w:val="003446AD"/>
    <w:rsid w:val="0034491C"/>
    <w:rsid w:val="0034520E"/>
    <w:rsid w:val="0034542D"/>
    <w:rsid w:val="00345478"/>
    <w:rsid w:val="00346020"/>
    <w:rsid w:val="00346184"/>
    <w:rsid w:val="00346B0D"/>
    <w:rsid w:val="00347A6F"/>
    <w:rsid w:val="00347C8F"/>
    <w:rsid w:val="00351C9A"/>
    <w:rsid w:val="00351D14"/>
    <w:rsid w:val="00352E9E"/>
    <w:rsid w:val="00352FDE"/>
    <w:rsid w:val="003533E6"/>
    <w:rsid w:val="0035355D"/>
    <w:rsid w:val="00353C0F"/>
    <w:rsid w:val="00356C22"/>
    <w:rsid w:val="00356C9F"/>
    <w:rsid w:val="00356D51"/>
    <w:rsid w:val="00357327"/>
    <w:rsid w:val="00357476"/>
    <w:rsid w:val="003610EE"/>
    <w:rsid w:val="00361A59"/>
    <w:rsid w:val="00361D33"/>
    <w:rsid w:val="00363AEC"/>
    <w:rsid w:val="003643BE"/>
    <w:rsid w:val="003645BA"/>
    <w:rsid w:val="00364B32"/>
    <w:rsid w:val="00364D49"/>
    <w:rsid w:val="0036533A"/>
    <w:rsid w:val="0036641A"/>
    <w:rsid w:val="00366CDF"/>
    <w:rsid w:val="00370E18"/>
    <w:rsid w:val="00371F4F"/>
    <w:rsid w:val="003721F7"/>
    <w:rsid w:val="0037288E"/>
    <w:rsid w:val="00372B0E"/>
    <w:rsid w:val="0037393F"/>
    <w:rsid w:val="00373C21"/>
    <w:rsid w:val="00373EFE"/>
    <w:rsid w:val="00374061"/>
    <w:rsid w:val="003740B8"/>
    <w:rsid w:val="00374D00"/>
    <w:rsid w:val="0037571A"/>
    <w:rsid w:val="00375C82"/>
    <w:rsid w:val="00376B0B"/>
    <w:rsid w:val="00377D75"/>
    <w:rsid w:val="0038073F"/>
    <w:rsid w:val="00382069"/>
    <w:rsid w:val="003820C0"/>
    <w:rsid w:val="00382913"/>
    <w:rsid w:val="00382E93"/>
    <w:rsid w:val="003830DF"/>
    <w:rsid w:val="00384B2D"/>
    <w:rsid w:val="00384C40"/>
    <w:rsid w:val="00385277"/>
    <w:rsid w:val="00385FBC"/>
    <w:rsid w:val="00386481"/>
    <w:rsid w:val="00386F00"/>
    <w:rsid w:val="003875C5"/>
    <w:rsid w:val="003903A4"/>
    <w:rsid w:val="00391F75"/>
    <w:rsid w:val="00392114"/>
    <w:rsid w:val="003925E9"/>
    <w:rsid w:val="00392AF0"/>
    <w:rsid w:val="00392C96"/>
    <w:rsid w:val="003931A1"/>
    <w:rsid w:val="003933DC"/>
    <w:rsid w:val="00394CCB"/>
    <w:rsid w:val="003954DD"/>
    <w:rsid w:val="00395788"/>
    <w:rsid w:val="00396021"/>
    <w:rsid w:val="00396B8C"/>
    <w:rsid w:val="00397027"/>
    <w:rsid w:val="0039762E"/>
    <w:rsid w:val="00397A48"/>
    <w:rsid w:val="00397D03"/>
    <w:rsid w:val="003A1675"/>
    <w:rsid w:val="003A1C94"/>
    <w:rsid w:val="003A1CF9"/>
    <w:rsid w:val="003A3404"/>
    <w:rsid w:val="003A389B"/>
    <w:rsid w:val="003A3D16"/>
    <w:rsid w:val="003A4512"/>
    <w:rsid w:val="003A673C"/>
    <w:rsid w:val="003A6A9F"/>
    <w:rsid w:val="003A6B20"/>
    <w:rsid w:val="003A6DC4"/>
    <w:rsid w:val="003B0AD1"/>
    <w:rsid w:val="003B1C13"/>
    <w:rsid w:val="003B1EC0"/>
    <w:rsid w:val="003B2172"/>
    <w:rsid w:val="003B2317"/>
    <w:rsid w:val="003B24B5"/>
    <w:rsid w:val="003B43BF"/>
    <w:rsid w:val="003B45B4"/>
    <w:rsid w:val="003B5767"/>
    <w:rsid w:val="003B607D"/>
    <w:rsid w:val="003B63F7"/>
    <w:rsid w:val="003B6691"/>
    <w:rsid w:val="003B7123"/>
    <w:rsid w:val="003B75D8"/>
    <w:rsid w:val="003B75DD"/>
    <w:rsid w:val="003B7DC4"/>
    <w:rsid w:val="003B7ED4"/>
    <w:rsid w:val="003C0751"/>
    <w:rsid w:val="003C08F7"/>
    <w:rsid w:val="003C0982"/>
    <w:rsid w:val="003C1597"/>
    <w:rsid w:val="003C181B"/>
    <w:rsid w:val="003C3C15"/>
    <w:rsid w:val="003C40B0"/>
    <w:rsid w:val="003C62F2"/>
    <w:rsid w:val="003C78DA"/>
    <w:rsid w:val="003D017E"/>
    <w:rsid w:val="003D1645"/>
    <w:rsid w:val="003D1D08"/>
    <w:rsid w:val="003D2244"/>
    <w:rsid w:val="003D2A3E"/>
    <w:rsid w:val="003D2CBC"/>
    <w:rsid w:val="003D3576"/>
    <w:rsid w:val="003D3C46"/>
    <w:rsid w:val="003D3C85"/>
    <w:rsid w:val="003D3D38"/>
    <w:rsid w:val="003D44AD"/>
    <w:rsid w:val="003D51C1"/>
    <w:rsid w:val="003D5ADE"/>
    <w:rsid w:val="003D5AE7"/>
    <w:rsid w:val="003D5BAC"/>
    <w:rsid w:val="003D6610"/>
    <w:rsid w:val="003D7705"/>
    <w:rsid w:val="003D7A6B"/>
    <w:rsid w:val="003D7EBB"/>
    <w:rsid w:val="003E0D86"/>
    <w:rsid w:val="003E230E"/>
    <w:rsid w:val="003E390F"/>
    <w:rsid w:val="003E3A5E"/>
    <w:rsid w:val="003E768B"/>
    <w:rsid w:val="003F0117"/>
    <w:rsid w:val="003F0D46"/>
    <w:rsid w:val="003F0E71"/>
    <w:rsid w:val="003F10C0"/>
    <w:rsid w:val="003F1155"/>
    <w:rsid w:val="003F2AE4"/>
    <w:rsid w:val="003F2FF8"/>
    <w:rsid w:val="003F37BC"/>
    <w:rsid w:val="003F3C5F"/>
    <w:rsid w:val="003F4C07"/>
    <w:rsid w:val="003F523A"/>
    <w:rsid w:val="003F570E"/>
    <w:rsid w:val="003F5E06"/>
    <w:rsid w:val="003F641B"/>
    <w:rsid w:val="003F65A0"/>
    <w:rsid w:val="003F6B17"/>
    <w:rsid w:val="003F6C43"/>
    <w:rsid w:val="003F6FE7"/>
    <w:rsid w:val="003F7E48"/>
    <w:rsid w:val="004002C5"/>
    <w:rsid w:val="00400631"/>
    <w:rsid w:val="00400F86"/>
    <w:rsid w:val="0040115C"/>
    <w:rsid w:val="0040210C"/>
    <w:rsid w:val="0040213C"/>
    <w:rsid w:val="00403961"/>
    <w:rsid w:val="00403C73"/>
    <w:rsid w:val="00403E51"/>
    <w:rsid w:val="00404238"/>
    <w:rsid w:val="00404D10"/>
    <w:rsid w:val="00404D58"/>
    <w:rsid w:val="0040511D"/>
    <w:rsid w:val="00405814"/>
    <w:rsid w:val="0040582C"/>
    <w:rsid w:val="0040632D"/>
    <w:rsid w:val="00407301"/>
    <w:rsid w:val="004119B8"/>
    <w:rsid w:val="00411BBA"/>
    <w:rsid w:val="00412725"/>
    <w:rsid w:val="00412DB5"/>
    <w:rsid w:val="004131B7"/>
    <w:rsid w:val="00413A6D"/>
    <w:rsid w:val="00414703"/>
    <w:rsid w:val="00414BB7"/>
    <w:rsid w:val="00414D2B"/>
    <w:rsid w:val="00415F96"/>
    <w:rsid w:val="00416214"/>
    <w:rsid w:val="004163C9"/>
    <w:rsid w:val="00416AA8"/>
    <w:rsid w:val="004173D4"/>
    <w:rsid w:val="004202D5"/>
    <w:rsid w:val="00420464"/>
    <w:rsid w:val="00420DE8"/>
    <w:rsid w:val="004214F4"/>
    <w:rsid w:val="004220AD"/>
    <w:rsid w:val="00424BE8"/>
    <w:rsid w:val="004252D2"/>
    <w:rsid w:val="004256F7"/>
    <w:rsid w:val="00425A87"/>
    <w:rsid w:val="004261C1"/>
    <w:rsid w:val="00426398"/>
    <w:rsid w:val="00426D98"/>
    <w:rsid w:val="004308F6"/>
    <w:rsid w:val="004317D1"/>
    <w:rsid w:val="00432381"/>
    <w:rsid w:val="00432F5A"/>
    <w:rsid w:val="00434277"/>
    <w:rsid w:val="00434F30"/>
    <w:rsid w:val="004354BC"/>
    <w:rsid w:val="00436F38"/>
    <w:rsid w:val="00437C12"/>
    <w:rsid w:val="004402EE"/>
    <w:rsid w:val="00440D85"/>
    <w:rsid w:val="00440F6E"/>
    <w:rsid w:val="00440FF8"/>
    <w:rsid w:val="00441626"/>
    <w:rsid w:val="004425E1"/>
    <w:rsid w:val="00442772"/>
    <w:rsid w:val="00442A7A"/>
    <w:rsid w:val="004443B9"/>
    <w:rsid w:val="0044443D"/>
    <w:rsid w:val="00444EB9"/>
    <w:rsid w:val="0044533A"/>
    <w:rsid w:val="00445762"/>
    <w:rsid w:val="0044701D"/>
    <w:rsid w:val="00447207"/>
    <w:rsid w:val="00450142"/>
    <w:rsid w:val="0045102D"/>
    <w:rsid w:val="00451107"/>
    <w:rsid w:val="004552A4"/>
    <w:rsid w:val="0045548F"/>
    <w:rsid w:val="00460641"/>
    <w:rsid w:val="00461020"/>
    <w:rsid w:val="00461A5A"/>
    <w:rsid w:val="0046206D"/>
    <w:rsid w:val="004624F9"/>
    <w:rsid w:val="00463591"/>
    <w:rsid w:val="00464AE8"/>
    <w:rsid w:val="004655BE"/>
    <w:rsid w:val="00465DE7"/>
    <w:rsid w:val="00465FC7"/>
    <w:rsid w:val="00466EE7"/>
    <w:rsid w:val="00467421"/>
    <w:rsid w:val="004675A2"/>
    <w:rsid w:val="004702E9"/>
    <w:rsid w:val="0047047E"/>
    <w:rsid w:val="004713DD"/>
    <w:rsid w:val="00472864"/>
    <w:rsid w:val="00472D11"/>
    <w:rsid w:val="00473356"/>
    <w:rsid w:val="00473C8F"/>
    <w:rsid w:val="00474030"/>
    <w:rsid w:val="00475166"/>
    <w:rsid w:val="004761BE"/>
    <w:rsid w:val="004766C4"/>
    <w:rsid w:val="00476B0F"/>
    <w:rsid w:val="004774D0"/>
    <w:rsid w:val="004778C1"/>
    <w:rsid w:val="00480819"/>
    <w:rsid w:val="00480BEE"/>
    <w:rsid w:val="004826C3"/>
    <w:rsid w:val="0048311E"/>
    <w:rsid w:val="0048332A"/>
    <w:rsid w:val="00484211"/>
    <w:rsid w:val="00484212"/>
    <w:rsid w:val="00485DCE"/>
    <w:rsid w:val="00486152"/>
    <w:rsid w:val="0048654D"/>
    <w:rsid w:val="00486D6D"/>
    <w:rsid w:val="004870BA"/>
    <w:rsid w:val="004873E2"/>
    <w:rsid w:val="00487727"/>
    <w:rsid w:val="00487749"/>
    <w:rsid w:val="00487ED6"/>
    <w:rsid w:val="00487FA4"/>
    <w:rsid w:val="00491A32"/>
    <w:rsid w:val="004923E0"/>
    <w:rsid w:val="0049265C"/>
    <w:rsid w:val="00492A64"/>
    <w:rsid w:val="004930AB"/>
    <w:rsid w:val="004935DE"/>
    <w:rsid w:val="00493D2F"/>
    <w:rsid w:val="0049447C"/>
    <w:rsid w:val="004944CB"/>
    <w:rsid w:val="0049475B"/>
    <w:rsid w:val="004949B2"/>
    <w:rsid w:val="00495A81"/>
    <w:rsid w:val="00496BB6"/>
    <w:rsid w:val="004976F7"/>
    <w:rsid w:val="00497FC5"/>
    <w:rsid w:val="004A02D7"/>
    <w:rsid w:val="004A0539"/>
    <w:rsid w:val="004A0AC7"/>
    <w:rsid w:val="004A0BEA"/>
    <w:rsid w:val="004A25F5"/>
    <w:rsid w:val="004A2C32"/>
    <w:rsid w:val="004A3290"/>
    <w:rsid w:val="004A4BE3"/>
    <w:rsid w:val="004A648C"/>
    <w:rsid w:val="004A7236"/>
    <w:rsid w:val="004B114B"/>
    <w:rsid w:val="004B1BE6"/>
    <w:rsid w:val="004B23D4"/>
    <w:rsid w:val="004B3059"/>
    <w:rsid w:val="004B3AE8"/>
    <w:rsid w:val="004B3C37"/>
    <w:rsid w:val="004B3E5D"/>
    <w:rsid w:val="004B4A92"/>
    <w:rsid w:val="004B5B74"/>
    <w:rsid w:val="004B785A"/>
    <w:rsid w:val="004C1C18"/>
    <w:rsid w:val="004C1E6B"/>
    <w:rsid w:val="004C2A1E"/>
    <w:rsid w:val="004C3D0F"/>
    <w:rsid w:val="004C411E"/>
    <w:rsid w:val="004C4311"/>
    <w:rsid w:val="004C49B1"/>
    <w:rsid w:val="004C50E8"/>
    <w:rsid w:val="004C54B5"/>
    <w:rsid w:val="004C579A"/>
    <w:rsid w:val="004C5969"/>
    <w:rsid w:val="004C6208"/>
    <w:rsid w:val="004C65A5"/>
    <w:rsid w:val="004C6697"/>
    <w:rsid w:val="004D2360"/>
    <w:rsid w:val="004D2510"/>
    <w:rsid w:val="004D3017"/>
    <w:rsid w:val="004D3722"/>
    <w:rsid w:val="004D3B72"/>
    <w:rsid w:val="004D6164"/>
    <w:rsid w:val="004D6580"/>
    <w:rsid w:val="004D794B"/>
    <w:rsid w:val="004D7AF4"/>
    <w:rsid w:val="004D7E56"/>
    <w:rsid w:val="004E0BD8"/>
    <w:rsid w:val="004E1402"/>
    <w:rsid w:val="004E17CF"/>
    <w:rsid w:val="004E29C7"/>
    <w:rsid w:val="004E436F"/>
    <w:rsid w:val="004E4C22"/>
    <w:rsid w:val="004E4D1D"/>
    <w:rsid w:val="004E4FF9"/>
    <w:rsid w:val="004E532D"/>
    <w:rsid w:val="004E6F1F"/>
    <w:rsid w:val="004E7966"/>
    <w:rsid w:val="004E7D21"/>
    <w:rsid w:val="004E7D9C"/>
    <w:rsid w:val="004F025C"/>
    <w:rsid w:val="004F0FBF"/>
    <w:rsid w:val="004F19E7"/>
    <w:rsid w:val="004F1D35"/>
    <w:rsid w:val="004F216D"/>
    <w:rsid w:val="004F238E"/>
    <w:rsid w:val="004F39B9"/>
    <w:rsid w:val="004F42B9"/>
    <w:rsid w:val="004F4499"/>
    <w:rsid w:val="004F492D"/>
    <w:rsid w:val="004F4C14"/>
    <w:rsid w:val="004F513F"/>
    <w:rsid w:val="004F5765"/>
    <w:rsid w:val="004F6FBC"/>
    <w:rsid w:val="005011AD"/>
    <w:rsid w:val="00501359"/>
    <w:rsid w:val="00502776"/>
    <w:rsid w:val="00503277"/>
    <w:rsid w:val="005036E5"/>
    <w:rsid w:val="005039C8"/>
    <w:rsid w:val="00503BC2"/>
    <w:rsid w:val="00503C56"/>
    <w:rsid w:val="00503D98"/>
    <w:rsid w:val="0050533A"/>
    <w:rsid w:val="00506403"/>
    <w:rsid w:val="0050762D"/>
    <w:rsid w:val="0050780A"/>
    <w:rsid w:val="00507DF9"/>
    <w:rsid w:val="0051187B"/>
    <w:rsid w:val="00512041"/>
    <w:rsid w:val="00512160"/>
    <w:rsid w:val="00512647"/>
    <w:rsid w:val="00513AAE"/>
    <w:rsid w:val="00513E39"/>
    <w:rsid w:val="00515245"/>
    <w:rsid w:val="005152E0"/>
    <w:rsid w:val="00515DE8"/>
    <w:rsid w:val="00516AED"/>
    <w:rsid w:val="005170F3"/>
    <w:rsid w:val="00517B7B"/>
    <w:rsid w:val="00521D07"/>
    <w:rsid w:val="005239BB"/>
    <w:rsid w:val="00523ABF"/>
    <w:rsid w:val="00525B1C"/>
    <w:rsid w:val="00530147"/>
    <w:rsid w:val="00530E93"/>
    <w:rsid w:val="00531BA1"/>
    <w:rsid w:val="00532043"/>
    <w:rsid w:val="005328B0"/>
    <w:rsid w:val="00534724"/>
    <w:rsid w:val="005348DE"/>
    <w:rsid w:val="00534E9B"/>
    <w:rsid w:val="005354AC"/>
    <w:rsid w:val="005355B8"/>
    <w:rsid w:val="00537105"/>
    <w:rsid w:val="005374C0"/>
    <w:rsid w:val="00537765"/>
    <w:rsid w:val="00537E87"/>
    <w:rsid w:val="00540A29"/>
    <w:rsid w:val="00541830"/>
    <w:rsid w:val="00541D71"/>
    <w:rsid w:val="005443F7"/>
    <w:rsid w:val="00544455"/>
    <w:rsid w:val="0054464C"/>
    <w:rsid w:val="00545016"/>
    <w:rsid w:val="00545217"/>
    <w:rsid w:val="00545667"/>
    <w:rsid w:val="005471B9"/>
    <w:rsid w:val="00550555"/>
    <w:rsid w:val="005510F5"/>
    <w:rsid w:val="00551762"/>
    <w:rsid w:val="00551ECC"/>
    <w:rsid w:val="0055249C"/>
    <w:rsid w:val="005534B8"/>
    <w:rsid w:val="00554A22"/>
    <w:rsid w:val="0055586C"/>
    <w:rsid w:val="00556197"/>
    <w:rsid w:val="00556416"/>
    <w:rsid w:val="00557DC1"/>
    <w:rsid w:val="00557F77"/>
    <w:rsid w:val="0056000E"/>
    <w:rsid w:val="005605A4"/>
    <w:rsid w:val="00560F3A"/>
    <w:rsid w:val="0056173A"/>
    <w:rsid w:val="005624D1"/>
    <w:rsid w:val="00562891"/>
    <w:rsid w:val="00562DB1"/>
    <w:rsid w:val="005631FB"/>
    <w:rsid w:val="005635CF"/>
    <w:rsid w:val="005639C0"/>
    <w:rsid w:val="00563EE0"/>
    <w:rsid w:val="00564A18"/>
    <w:rsid w:val="00565138"/>
    <w:rsid w:val="0056530B"/>
    <w:rsid w:val="005655E6"/>
    <w:rsid w:val="00565F06"/>
    <w:rsid w:val="00567271"/>
    <w:rsid w:val="005674E7"/>
    <w:rsid w:val="005677B9"/>
    <w:rsid w:val="00567929"/>
    <w:rsid w:val="00567CEF"/>
    <w:rsid w:val="00567ED1"/>
    <w:rsid w:val="00570024"/>
    <w:rsid w:val="00570D0B"/>
    <w:rsid w:val="00571E41"/>
    <w:rsid w:val="00572C39"/>
    <w:rsid w:val="00572CC7"/>
    <w:rsid w:val="00575493"/>
    <w:rsid w:val="0057566A"/>
    <w:rsid w:val="00575868"/>
    <w:rsid w:val="00575DFC"/>
    <w:rsid w:val="0057617D"/>
    <w:rsid w:val="005762BE"/>
    <w:rsid w:val="005768C9"/>
    <w:rsid w:val="00576F45"/>
    <w:rsid w:val="005803BC"/>
    <w:rsid w:val="005808D1"/>
    <w:rsid w:val="00581E64"/>
    <w:rsid w:val="00582115"/>
    <w:rsid w:val="0058388B"/>
    <w:rsid w:val="005841AC"/>
    <w:rsid w:val="005842BF"/>
    <w:rsid w:val="00584339"/>
    <w:rsid w:val="00584869"/>
    <w:rsid w:val="0058688C"/>
    <w:rsid w:val="005872AB"/>
    <w:rsid w:val="0059091E"/>
    <w:rsid w:val="00590FED"/>
    <w:rsid w:val="005917B0"/>
    <w:rsid w:val="005919E1"/>
    <w:rsid w:val="00591EBC"/>
    <w:rsid w:val="005921A6"/>
    <w:rsid w:val="00594F4F"/>
    <w:rsid w:val="00595AE5"/>
    <w:rsid w:val="00595F68"/>
    <w:rsid w:val="00596B8F"/>
    <w:rsid w:val="005972F5"/>
    <w:rsid w:val="00597741"/>
    <w:rsid w:val="005A07FA"/>
    <w:rsid w:val="005A0889"/>
    <w:rsid w:val="005A1444"/>
    <w:rsid w:val="005A19B7"/>
    <w:rsid w:val="005A19ED"/>
    <w:rsid w:val="005A2667"/>
    <w:rsid w:val="005A3E1D"/>
    <w:rsid w:val="005A42B1"/>
    <w:rsid w:val="005A4797"/>
    <w:rsid w:val="005A4BDD"/>
    <w:rsid w:val="005A5C63"/>
    <w:rsid w:val="005A7195"/>
    <w:rsid w:val="005A7849"/>
    <w:rsid w:val="005A7A5C"/>
    <w:rsid w:val="005B0D9F"/>
    <w:rsid w:val="005B12A1"/>
    <w:rsid w:val="005B1A58"/>
    <w:rsid w:val="005B1D97"/>
    <w:rsid w:val="005B24CE"/>
    <w:rsid w:val="005B2A6A"/>
    <w:rsid w:val="005B30C7"/>
    <w:rsid w:val="005B4768"/>
    <w:rsid w:val="005B5168"/>
    <w:rsid w:val="005B530B"/>
    <w:rsid w:val="005B54A5"/>
    <w:rsid w:val="005B600F"/>
    <w:rsid w:val="005B7A78"/>
    <w:rsid w:val="005B7C53"/>
    <w:rsid w:val="005C0451"/>
    <w:rsid w:val="005C099B"/>
    <w:rsid w:val="005C1E94"/>
    <w:rsid w:val="005C1FAE"/>
    <w:rsid w:val="005C3C56"/>
    <w:rsid w:val="005C3D62"/>
    <w:rsid w:val="005C4B65"/>
    <w:rsid w:val="005C53A0"/>
    <w:rsid w:val="005C5928"/>
    <w:rsid w:val="005C5F12"/>
    <w:rsid w:val="005C6146"/>
    <w:rsid w:val="005C6ECD"/>
    <w:rsid w:val="005C7D04"/>
    <w:rsid w:val="005D0873"/>
    <w:rsid w:val="005D09A6"/>
    <w:rsid w:val="005D09DA"/>
    <w:rsid w:val="005D0FB8"/>
    <w:rsid w:val="005D10A3"/>
    <w:rsid w:val="005D1358"/>
    <w:rsid w:val="005D1802"/>
    <w:rsid w:val="005D2177"/>
    <w:rsid w:val="005D2823"/>
    <w:rsid w:val="005D4AE4"/>
    <w:rsid w:val="005D4BC9"/>
    <w:rsid w:val="005D4E79"/>
    <w:rsid w:val="005D4F43"/>
    <w:rsid w:val="005D5501"/>
    <w:rsid w:val="005D603B"/>
    <w:rsid w:val="005E0A0C"/>
    <w:rsid w:val="005E120F"/>
    <w:rsid w:val="005E1396"/>
    <w:rsid w:val="005E15E5"/>
    <w:rsid w:val="005E17E6"/>
    <w:rsid w:val="005E1B6D"/>
    <w:rsid w:val="005E224C"/>
    <w:rsid w:val="005E2409"/>
    <w:rsid w:val="005E4BA9"/>
    <w:rsid w:val="005E5318"/>
    <w:rsid w:val="005E5C5A"/>
    <w:rsid w:val="005E7D0F"/>
    <w:rsid w:val="005E7F8F"/>
    <w:rsid w:val="005F014B"/>
    <w:rsid w:val="005F0D8B"/>
    <w:rsid w:val="005F2C7C"/>
    <w:rsid w:val="005F2F0D"/>
    <w:rsid w:val="005F313D"/>
    <w:rsid w:val="005F3672"/>
    <w:rsid w:val="005F3B67"/>
    <w:rsid w:val="005F3D56"/>
    <w:rsid w:val="005F3F13"/>
    <w:rsid w:val="005F4A79"/>
    <w:rsid w:val="005F4BB9"/>
    <w:rsid w:val="005F64A4"/>
    <w:rsid w:val="005F72DB"/>
    <w:rsid w:val="005F75AD"/>
    <w:rsid w:val="005F78B1"/>
    <w:rsid w:val="00600A85"/>
    <w:rsid w:val="00601EB1"/>
    <w:rsid w:val="00602FE8"/>
    <w:rsid w:val="00603A7D"/>
    <w:rsid w:val="0060456B"/>
    <w:rsid w:val="00605178"/>
    <w:rsid w:val="006056D1"/>
    <w:rsid w:val="0060571E"/>
    <w:rsid w:val="00605D3E"/>
    <w:rsid w:val="00605DA7"/>
    <w:rsid w:val="00605E47"/>
    <w:rsid w:val="00605E9D"/>
    <w:rsid w:val="0060645B"/>
    <w:rsid w:val="006075C8"/>
    <w:rsid w:val="00607F9F"/>
    <w:rsid w:val="00610051"/>
    <w:rsid w:val="006105DF"/>
    <w:rsid w:val="00610F5D"/>
    <w:rsid w:val="00611F29"/>
    <w:rsid w:val="00612D99"/>
    <w:rsid w:val="006134A9"/>
    <w:rsid w:val="00614385"/>
    <w:rsid w:val="00614C10"/>
    <w:rsid w:val="00615921"/>
    <w:rsid w:val="0061750B"/>
    <w:rsid w:val="00617BDB"/>
    <w:rsid w:val="006202E9"/>
    <w:rsid w:val="00621AC3"/>
    <w:rsid w:val="0062236D"/>
    <w:rsid w:val="006225C0"/>
    <w:rsid w:val="006232A7"/>
    <w:rsid w:val="00624EED"/>
    <w:rsid w:val="00625421"/>
    <w:rsid w:val="00625848"/>
    <w:rsid w:val="0062594A"/>
    <w:rsid w:val="00627166"/>
    <w:rsid w:val="00627792"/>
    <w:rsid w:val="00627ECF"/>
    <w:rsid w:val="0063004A"/>
    <w:rsid w:val="006303F9"/>
    <w:rsid w:val="00631DFA"/>
    <w:rsid w:val="006325C5"/>
    <w:rsid w:val="00632D64"/>
    <w:rsid w:val="00634A30"/>
    <w:rsid w:val="00634A79"/>
    <w:rsid w:val="00635337"/>
    <w:rsid w:val="00635C83"/>
    <w:rsid w:val="00636043"/>
    <w:rsid w:val="0063718C"/>
    <w:rsid w:val="00637FF2"/>
    <w:rsid w:val="00640375"/>
    <w:rsid w:val="0064103E"/>
    <w:rsid w:val="00642686"/>
    <w:rsid w:val="006426DE"/>
    <w:rsid w:val="00642CAB"/>
    <w:rsid w:val="00643997"/>
    <w:rsid w:val="006440DA"/>
    <w:rsid w:val="006451EE"/>
    <w:rsid w:val="0064568F"/>
    <w:rsid w:val="00646C59"/>
    <w:rsid w:val="00646C6D"/>
    <w:rsid w:val="00646F6F"/>
    <w:rsid w:val="00650207"/>
    <w:rsid w:val="00650773"/>
    <w:rsid w:val="006507ED"/>
    <w:rsid w:val="0065099A"/>
    <w:rsid w:val="00651210"/>
    <w:rsid w:val="006515F7"/>
    <w:rsid w:val="0065197F"/>
    <w:rsid w:val="00651C77"/>
    <w:rsid w:val="00652255"/>
    <w:rsid w:val="00652C61"/>
    <w:rsid w:val="00652E85"/>
    <w:rsid w:val="0065333A"/>
    <w:rsid w:val="00653878"/>
    <w:rsid w:val="00653B1D"/>
    <w:rsid w:val="006550D6"/>
    <w:rsid w:val="00655398"/>
    <w:rsid w:val="00655DC1"/>
    <w:rsid w:val="00656280"/>
    <w:rsid w:val="006576A3"/>
    <w:rsid w:val="00660049"/>
    <w:rsid w:val="00660087"/>
    <w:rsid w:val="006605FF"/>
    <w:rsid w:val="006608E0"/>
    <w:rsid w:val="00660A27"/>
    <w:rsid w:val="00660AFF"/>
    <w:rsid w:val="006612BA"/>
    <w:rsid w:val="006613FF"/>
    <w:rsid w:val="00661489"/>
    <w:rsid w:val="00661B50"/>
    <w:rsid w:val="00661E65"/>
    <w:rsid w:val="00662837"/>
    <w:rsid w:val="00663068"/>
    <w:rsid w:val="00663429"/>
    <w:rsid w:val="00663DAF"/>
    <w:rsid w:val="00664226"/>
    <w:rsid w:val="00664BFA"/>
    <w:rsid w:val="00664DAC"/>
    <w:rsid w:val="0066571D"/>
    <w:rsid w:val="00665A96"/>
    <w:rsid w:val="0066635D"/>
    <w:rsid w:val="006665EA"/>
    <w:rsid w:val="00671030"/>
    <w:rsid w:val="00671143"/>
    <w:rsid w:val="00672642"/>
    <w:rsid w:val="00673017"/>
    <w:rsid w:val="006732E2"/>
    <w:rsid w:val="0067383A"/>
    <w:rsid w:val="00673C87"/>
    <w:rsid w:val="00673D87"/>
    <w:rsid w:val="00673F3C"/>
    <w:rsid w:val="0067503D"/>
    <w:rsid w:val="00675072"/>
    <w:rsid w:val="00675589"/>
    <w:rsid w:val="00677340"/>
    <w:rsid w:val="00681122"/>
    <w:rsid w:val="00681F79"/>
    <w:rsid w:val="0068283F"/>
    <w:rsid w:val="00683320"/>
    <w:rsid w:val="00683562"/>
    <w:rsid w:val="00683B5A"/>
    <w:rsid w:val="0068427C"/>
    <w:rsid w:val="00684708"/>
    <w:rsid w:val="00685934"/>
    <w:rsid w:val="00685BE6"/>
    <w:rsid w:val="00686083"/>
    <w:rsid w:val="00686774"/>
    <w:rsid w:val="00686ABD"/>
    <w:rsid w:val="0068727F"/>
    <w:rsid w:val="00687535"/>
    <w:rsid w:val="00690351"/>
    <w:rsid w:val="00690C32"/>
    <w:rsid w:val="006910B3"/>
    <w:rsid w:val="00691DAB"/>
    <w:rsid w:val="00691E7E"/>
    <w:rsid w:val="0069245A"/>
    <w:rsid w:val="00692ACC"/>
    <w:rsid w:val="0069373E"/>
    <w:rsid w:val="0069412B"/>
    <w:rsid w:val="00694A4D"/>
    <w:rsid w:val="00694E9E"/>
    <w:rsid w:val="0069517E"/>
    <w:rsid w:val="00695393"/>
    <w:rsid w:val="00695CB0"/>
    <w:rsid w:val="00696B9A"/>
    <w:rsid w:val="006A0AEE"/>
    <w:rsid w:val="006A21AE"/>
    <w:rsid w:val="006A27E6"/>
    <w:rsid w:val="006A48A6"/>
    <w:rsid w:val="006A5428"/>
    <w:rsid w:val="006A58BA"/>
    <w:rsid w:val="006A667F"/>
    <w:rsid w:val="006A7489"/>
    <w:rsid w:val="006A7859"/>
    <w:rsid w:val="006B0250"/>
    <w:rsid w:val="006B1855"/>
    <w:rsid w:val="006B225A"/>
    <w:rsid w:val="006B2E61"/>
    <w:rsid w:val="006B3097"/>
    <w:rsid w:val="006B365C"/>
    <w:rsid w:val="006B36BE"/>
    <w:rsid w:val="006B3725"/>
    <w:rsid w:val="006B4119"/>
    <w:rsid w:val="006B4757"/>
    <w:rsid w:val="006B6749"/>
    <w:rsid w:val="006B7E2B"/>
    <w:rsid w:val="006C0406"/>
    <w:rsid w:val="006C1416"/>
    <w:rsid w:val="006C18A7"/>
    <w:rsid w:val="006C3766"/>
    <w:rsid w:val="006C446B"/>
    <w:rsid w:val="006C464B"/>
    <w:rsid w:val="006C5521"/>
    <w:rsid w:val="006C5A33"/>
    <w:rsid w:val="006C5F81"/>
    <w:rsid w:val="006C69E0"/>
    <w:rsid w:val="006C6C4B"/>
    <w:rsid w:val="006C708D"/>
    <w:rsid w:val="006C757C"/>
    <w:rsid w:val="006C7BC6"/>
    <w:rsid w:val="006D055F"/>
    <w:rsid w:val="006D0759"/>
    <w:rsid w:val="006D1A90"/>
    <w:rsid w:val="006D22A6"/>
    <w:rsid w:val="006D2340"/>
    <w:rsid w:val="006D242F"/>
    <w:rsid w:val="006D29E8"/>
    <w:rsid w:val="006D2A26"/>
    <w:rsid w:val="006D333F"/>
    <w:rsid w:val="006D4303"/>
    <w:rsid w:val="006D4CE1"/>
    <w:rsid w:val="006D5271"/>
    <w:rsid w:val="006D54EA"/>
    <w:rsid w:val="006D6130"/>
    <w:rsid w:val="006D620A"/>
    <w:rsid w:val="006E0897"/>
    <w:rsid w:val="006E1067"/>
    <w:rsid w:val="006E19A3"/>
    <w:rsid w:val="006E2115"/>
    <w:rsid w:val="006E243B"/>
    <w:rsid w:val="006E2DD5"/>
    <w:rsid w:val="006E4AEC"/>
    <w:rsid w:val="006E4F6A"/>
    <w:rsid w:val="006E5050"/>
    <w:rsid w:val="006E5257"/>
    <w:rsid w:val="006E5332"/>
    <w:rsid w:val="006E5726"/>
    <w:rsid w:val="006E6938"/>
    <w:rsid w:val="006E732C"/>
    <w:rsid w:val="006F07A3"/>
    <w:rsid w:val="006F0D06"/>
    <w:rsid w:val="006F1249"/>
    <w:rsid w:val="006F1EC6"/>
    <w:rsid w:val="006F230B"/>
    <w:rsid w:val="006F321D"/>
    <w:rsid w:val="006F3EEC"/>
    <w:rsid w:val="006F41A1"/>
    <w:rsid w:val="006F6536"/>
    <w:rsid w:val="006F6D25"/>
    <w:rsid w:val="006F6F63"/>
    <w:rsid w:val="007000F3"/>
    <w:rsid w:val="0070045A"/>
    <w:rsid w:val="00700855"/>
    <w:rsid w:val="007012E2"/>
    <w:rsid w:val="00701488"/>
    <w:rsid w:val="00702D1B"/>
    <w:rsid w:val="00702DAE"/>
    <w:rsid w:val="00703423"/>
    <w:rsid w:val="00703EA3"/>
    <w:rsid w:val="00704382"/>
    <w:rsid w:val="00704734"/>
    <w:rsid w:val="007048CC"/>
    <w:rsid w:val="00704EE1"/>
    <w:rsid w:val="00706442"/>
    <w:rsid w:val="00706698"/>
    <w:rsid w:val="00706BBC"/>
    <w:rsid w:val="0071023F"/>
    <w:rsid w:val="00710336"/>
    <w:rsid w:val="007113DE"/>
    <w:rsid w:val="007126AC"/>
    <w:rsid w:val="0071298B"/>
    <w:rsid w:val="00712BD0"/>
    <w:rsid w:val="00712DE5"/>
    <w:rsid w:val="007138BD"/>
    <w:rsid w:val="00713E5B"/>
    <w:rsid w:val="007145D6"/>
    <w:rsid w:val="00714ED9"/>
    <w:rsid w:val="007157B3"/>
    <w:rsid w:val="007162DB"/>
    <w:rsid w:val="0071737D"/>
    <w:rsid w:val="00717705"/>
    <w:rsid w:val="00721088"/>
    <w:rsid w:val="007212F7"/>
    <w:rsid w:val="0072237A"/>
    <w:rsid w:val="00724E52"/>
    <w:rsid w:val="00725C7B"/>
    <w:rsid w:val="00725F15"/>
    <w:rsid w:val="00726657"/>
    <w:rsid w:val="00726A0D"/>
    <w:rsid w:val="00726BBD"/>
    <w:rsid w:val="007273BC"/>
    <w:rsid w:val="007274C4"/>
    <w:rsid w:val="007279C7"/>
    <w:rsid w:val="0073131B"/>
    <w:rsid w:val="00732007"/>
    <w:rsid w:val="0073283B"/>
    <w:rsid w:val="00733F5A"/>
    <w:rsid w:val="00734185"/>
    <w:rsid w:val="007347E6"/>
    <w:rsid w:val="00734EB6"/>
    <w:rsid w:val="007354A9"/>
    <w:rsid w:val="0073584F"/>
    <w:rsid w:val="0073592E"/>
    <w:rsid w:val="0073598C"/>
    <w:rsid w:val="00736C58"/>
    <w:rsid w:val="00736DB3"/>
    <w:rsid w:val="007406DE"/>
    <w:rsid w:val="00740DCA"/>
    <w:rsid w:val="00741303"/>
    <w:rsid w:val="00742232"/>
    <w:rsid w:val="007425C1"/>
    <w:rsid w:val="007436AF"/>
    <w:rsid w:val="00743935"/>
    <w:rsid w:val="007448F4"/>
    <w:rsid w:val="007462F8"/>
    <w:rsid w:val="00746660"/>
    <w:rsid w:val="00746A5B"/>
    <w:rsid w:val="00747D55"/>
    <w:rsid w:val="00750358"/>
    <w:rsid w:val="007509DD"/>
    <w:rsid w:val="00751B4C"/>
    <w:rsid w:val="00752811"/>
    <w:rsid w:val="0075339E"/>
    <w:rsid w:val="007542D1"/>
    <w:rsid w:val="0075483D"/>
    <w:rsid w:val="00754DFF"/>
    <w:rsid w:val="00755885"/>
    <w:rsid w:val="00755B36"/>
    <w:rsid w:val="00756DC5"/>
    <w:rsid w:val="00757E1F"/>
    <w:rsid w:val="00760003"/>
    <w:rsid w:val="00760578"/>
    <w:rsid w:val="007610AA"/>
    <w:rsid w:val="00761C85"/>
    <w:rsid w:val="007620EB"/>
    <w:rsid w:val="007621AF"/>
    <w:rsid w:val="00762264"/>
    <w:rsid w:val="00762C2D"/>
    <w:rsid w:val="00763DC7"/>
    <w:rsid w:val="007647A7"/>
    <w:rsid w:val="00764B06"/>
    <w:rsid w:val="007650B0"/>
    <w:rsid w:val="00765B83"/>
    <w:rsid w:val="00766F12"/>
    <w:rsid w:val="00767CAB"/>
    <w:rsid w:val="0077058D"/>
    <w:rsid w:val="0077134E"/>
    <w:rsid w:val="007714B5"/>
    <w:rsid w:val="00771647"/>
    <w:rsid w:val="00771D23"/>
    <w:rsid w:val="007723FE"/>
    <w:rsid w:val="00772612"/>
    <w:rsid w:val="00773510"/>
    <w:rsid w:val="007737C9"/>
    <w:rsid w:val="00773E39"/>
    <w:rsid w:val="007740D2"/>
    <w:rsid w:val="00774F54"/>
    <w:rsid w:val="00775911"/>
    <w:rsid w:val="00775B22"/>
    <w:rsid w:val="0077691A"/>
    <w:rsid w:val="00777747"/>
    <w:rsid w:val="0078149D"/>
    <w:rsid w:val="007817AD"/>
    <w:rsid w:val="0078196B"/>
    <w:rsid w:val="00781FF1"/>
    <w:rsid w:val="00783701"/>
    <w:rsid w:val="00784559"/>
    <w:rsid w:val="00784AF4"/>
    <w:rsid w:val="00786452"/>
    <w:rsid w:val="00786BA3"/>
    <w:rsid w:val="00787AE0"/>
    <w:rsid w:val="00787E43"/>
    <w:rsid w:val="00791122"/>
    <w:rsid w:val="0079176A"/>
    <w:rsid w:val="007925D6"/>
    <w:rsid w:val="00794355"/>
    <w:rsid w:val="0079477C"/>
    <w:rsid w:val="00795D3E"/>
    <w:rsid w:val="007A092B"/>
    <w:rsid w:val="007A1819"/>
    <w:rsid w:val="007A36C3"/>
    <w:rsid w:val="007A4294"/>
    <w:rsid w:val="007A46B6"/>
    <w:rsid w:val="007A4D14"/>
    <w:rsid w:val="007A584D"/>
    <w:rsid w:val="007A5DEE"/>
    <w:rsid w:val="007A69DA"/>
    <w:rsid w:val="007A6B7A"/>
    <w:rsid w:val="007A7261"/>
    <w:rsid w:val="007A7EBA"/>
    <w:rsid w:val="007B0650"/>
    <w:rsid w:val="007B0961"/>
    <w:rsid w:val="007B340D"/>
    <w:rsid w:val="007B3BEB"/>
    <w:rsid w:val="007B49E0"/>
    <w:rsid w:val="007B4BF4"/>
    <w:rsid w:val="007B5147"/>
    <w:rsid w:val="007B53D4"/>
    <w:rsid w:val="007B5855"/>
    <w:rsid w:val="007B60EE"/>
    <w:rsid w:val="007B65B4"/>
    <w:rsid w:val="007B709B"/>
    <w:rsid w:val="007B7565"/>
    <w:rsid w:val="007B7A44"/>
    <w:rsid w:val="007C13E5"/>
    <w:rsid w:val="007C32FB"/>
    <w:rsid w:val="007C339F"/>
    <w:rsid w:val="007C4242"/>
    <w:rsid w:val="007C44BE"/>
    <w:rsid w:val="007C5AD9"/>
    <w:rsid w:val="007C6289"/>
    <w:rsid w:val="007C64FF"/>
    <w:rsid w:val="007C725B"/>
    <w:rsid w:val="007D0776"/>
    <w:rsid w:val="007D0AE7"/>
    <w:rsid w:val="007D0D45"/>
    <w:rsid w:val="007D161D"/>
    <w:rsid w:val="007D1A63"/>
    <w:rsid w:val="007D1C9D"/>
    <w:rsid w:val="007D2765"/>
    <w:rsid w:val="007D40F3"/>
    <w:rsid w:val="007D4302"/>
    <w:rsid w:val="007D4CBE"/>
    <w:rsid w:val="007D5490"/>
    <w:rsid w:val="007D5780"/>
    <w:rsid w:val="007D5EFF"/>
    <w:rsid w:val="007D6483"/>
    <w:rsid w:val="007D6D30"/>
    <w:rsid w:val="007D6F69"/>
    <w:rsid w:val="007E0C96"/>
    <w:rsid w:val="007E0FFC"/>
    <w:rsid w:val="007E11BD"/>
    <w:rsid w:val="007E1477"/>
    <w:rsid w:val="007E1668"/>
    <w:rsid w:val="007E288C"/>
    <w:rsid w:val="007E29FE"/>
    <w:rsid w:val="007E5901"/>
    <w:rsid w:val="007E597A"/>
    <w:rsid w:val="007E66A5"/>
    <w:rsid w:val="007E782F"/>
    <w:rsid w:val="007F2DEB"/>
    <w:rsid w:val="007F402F"/>
    <w:rsid w:val="007F4BAB"/>
    <w:rsid w:val="007F56CA"/>
    <w:rsid w:val="007F6652"/>
    <w:rsid w:val="007F69BD"/>
    <w:rsid w:val="007F7E08"/>
    <w:rsid w:val="008001BC"/>
    <w:rsid w:val="00800A00"/>
    <w:rsid w:val="00800EF9"/>
    <w:rsid w:val="0080202F"/>
    <w:rsid w:val="00802728"/>
    <w:rsid w:val="00802A7B"/>
    <w:rsid w:val="008034F9"/>
    <w:rsid w:val="0080370B"/>
    <w:rsid w:val="00804488"/>
    <w:rsid w:val="008060A0"/>
    <w:rsid w:val="00806997"/>
    <w:rsid w:val="00807991"/>
    <w:rsid w:val="00807A08"/>
    <w:rsid w:val="0081037E"/>
    <w:rsid w:val="008105D9"/>
    <w:rsid w:val="00810B24"/>
    <w:rsid w:val="00810E06"/>
    <w:rsid w:val="0081283A"/>
    <w:rsid w:val="00812BEC"/>
    <w:rsid w:val="00813CF5"/>
    <w:rsid w:val="00814BCE"/>
    <w:rsid w:val="00816A35"/>
    <w:rsid w:val="00816B45"/>
    <w:rsid w:val="008172D2"/>
    <w:rsid w:val="008176EA"/>
    <w:rsid w:val="00817E86"/>
    <w:rsid w:val="00820B39"/>
    <w:rsid w:val="00820BBF"/>
    <w:rsid w:val="00823FD6"/>
    <w:rsid w:val="00823FF9"/>
    <w:rsid w:val="00824057"/>
    <w:rsid w:val="00824518"/>
    <w:rsid w:val="008259DF"/>
    <w:rsid w:val="008273D0"/>
    <w:rsid w:val="00827A34"/>
    <w:rsid w:val="00827CE0"/>
    <w:rsid w:val="00827FE2"/>
    <w:rsid w:val="008309A4"/>
    <w:rsid w:val="0083223A"/>
    <w:rsid w:val="00832303"/>
    <w:rsid w:val="00832A6A"/>
    <w:rsid w:val="00832B07"/>
    <w:rsid w:val="00832E8C"/>
    <w:rsid w:val="00833A99"/>
    <w:rsid w:val="00834428"/>
    <w:rsid w:val="00835681"/>
    <w:rsid w:val="00835695"/>
    <w:rsid w:val="00835E43"/>
    <w:rsid w:val="008401C8"/>
    <w:rsid w:val="00840F3C"/>
    <w:rsid w:val="00841D16"/>
    <w:rsid w:val="00842140"/>
    <w:rsid w:val="008435C7"/>
    <w:rsid w:val="008436A5"/>
    <w:rsid w:val="00843BA8"/>
    <w:rsid w:val="0084648D"/>
    <w:rsid w:val="00847040"/>
    <w:rsid w:val="00847A71"/>
    <w:rsid w:val="00847D50"/>
    <w:rsid w:val="00851840"/>
    <w:rsid w:val="00852125"/>
    <w:rsid w:val="00852B19"/>
    <w:rsid w:val="00852BB5"/>
    <w:rsid w:val="00852D4A"/>
    <w:rsid w:val="008540A9"/>
    <w:rsid w:val="00854EA5"/>
    <w:rsid w:val="0085729D"/>
    <w:rsid w:val="00857BE6"/>
    <w:rsid w:val="0086047F"/>
    <w:rsid w:val="00862225"/>
    <w:rsid w:val="008625EB"/>
    <w:rsid w:val="008629D4"/>
    <w:rsid w:val="00862ADD"/>
    <w:rsid w:val="008634D9"/>
    <w:rsid w:val="0086386D"/>
    <w:rsid w:val="00863F4A"/>
    <w:rsid w:val="0086420A"/>
    <w:rsid w:val="00864DF1"/>
    <w:rsid w:val="00865644"/>
    <w:rsid w:val="00865D5D"/>
    <w:rsid w:val="008669D3"/>
    <w:rsid w:val="008676ED"/>
    <w:rsid w:val="00867A1B"/>
    <w:rsid w:val="00870233"/>
    <w:rsid w:val="00871113"/>
    <w:rsid w:val="0087241F"/>
    <w:rsid w:val="008725D3"/>
    <w:rsid w:val="00873BAE"/>
    <w:rsid w:val="00874399"/>
    <w:rsid w:val="00874711"/>
    <w:rsid w:val="008749F0"/>
    <w:rsid w:val="00874DB0"/>
    <w:rsid w:val="00876175"/>
    <w:rsid w:val="008766BA"/>
    <w:rsid w:val="00877189"/>
    <w:rsid w:val="00883141"/>
    <w:rsid w:val="00883C32"/>
    <w:rsid w:val="00884C1C"/>
    <w:rsid w:val="00885030"/>
    <w:rsid w:val="00885B62"/>
    <w:rsid w:val="00885EAE"/>
    <w:rsid w:val="0088746E"/>
    <w:rsid w:val="00887B71"/>
    <w:rsid w:val="008910A4"/>
    <w:rsid w:val="00891CA1"/>
    <w:rsid w:val="00891CBC"/>
    <w:rsid w:val="00892019"/>
    <w:rsid w:val="00892C7E"/>
    <w:rsid w:val="00892DEA"/>
    <w:rsid w:val="00893994"/>
    <w:rsid w:val="008946AA"/>
    <w:rsid w:val="00895087"/>
    <w:rsid w:val="00896549"/>
    <w:rsid w:val="008A0995"/>
    <w:rsid w:val="008A0A2A"/>
    <w:rsid w:val="008A1A69"/>
    <w:rsid w:val="008A204B"/>
    <w:rsid w:val="008A2A80"/>
    <w:rsid w:val="008A2C94"/>
    <w:rsid w:val="008A4078"/>
    <w:rsid w:val="008A493B"/>
    <w:rsid w:val="008A4E52"/>
    <w:rsid w:val="008A514F"/>
    <w:rsid w:val="008A58DC"/>
    <w:rsid w:val="008A7AF6"/>
    <w:rsid w:val="008B0379"/>
    <w:rsid w:val="008B1387"/>
    <w:rsid w:val="008B1584"/>
    <w:rsid w:val="008B2B2E"/>
    <w:rsid w:val="008B2B9B"/>
    <w:rsid w:val="008B3A08"/>
    <w:rsid w:val="008B435E"/>
    <w:rsid w:val="008B6E45"/>
    <w:rsid w:val="008C0369"/>
    <w:rsid w:val="008C07E4"/>
    <w:rsid w:val="008C1A3A"/>
    <w:rsid w:val="008C1D9A"/>
    <w:rsid w:val="008C237F"/>
    <w:rsid w:val="008C2DC0"/>
    <w:rsid w:val="008C3C01"/>
    <w:rsid w:val="008C4F63"/>
    <w:rsid w:val="008C601E"/>
    <w:rsid w:val="008C64CC"/>
    <w:rsid w:val="008C66CA"/>
    <w:rsid w:val="008C6A73"/>
    <w:rsid w:val="008C7C21"/>
    <w:rsid w:val="008D0288"/>
    <w:rsid w:val="008D0648"/>
    <w:rsid w:val="008D09AA"/>
    <w:rsid w:val="008D159E"/>
    <w:rsid w:val="008D1E5B"/>
    <w:rsid w:val="008D2264"/>
    <w:rsid w:val="008D23F1"/>
    <w:rsid w:val="008D28A8"/>
    <w:rsid w:val="008D332D"/>
    <w:rsid w:val="008D3CD2"/>
    <w:rsid w:val="008D4F39"/>
    <w:rsid w:val="008D5AB2"/>
    <w:rsid w:val="008D5CD8"/>
    <w:rsid w:val="008D61DF"/>
    <w:rsid w:val="008D6409"/>
    <w:rsid w:val="008D6450"/>
    <w:rsid w:val="008D6523"/>
    <w:rsid w:val="008D6CC9"/>
    <w:rsid w:val="008D6D9C"/>
    <w:rsid w:val="008E0605"/>
    <w:rsid w:val="008E227C"/>
    <w:rsid w:val="008E2AE4"/>
    <w:rsid w:val="008E2C83"/>
    <w:rsid w:val="008E324D"/>
    <w:rsid w:val="008E40B1"/>
    <w:rsid w:val="008E4239"/>
    <w:rsid w:val="008E4566"/>
    <w:rsid w:val="008E5194"/>
    <w:rsid w:val="008E54E7"/>
    <w:rsid w:val="008E5760"/>
    <w:rsid w:val="008E705B"/>
    <w:rsid w:val="008E7CE9"/>
    <w:rsid w:val="008F0A37"/>
    <w:rsid w:val="008F2D50"/>
    <w:rsid w:val="008F3416"/>
    <w:rsid w:val="008F3497"/>
    <w:rsid w:val="008F34ED"/>
    <w:rsid w:val="008F47F1"/>
    <w:rsid w:val="008F4D72"/>
    <w:rsid w:val="008F5216"/>
    <w:rsid w:val="008F54B5"/>
    <w:rsid w:val="008F55B6"/>
    <w:rsid w:val="008F566B"/>
    <w:rsid w:val="008F69D4"/>
    <w:rsid w:val="008F6D9A"/>
    <w:rsid w:val="008F726C"/>
    <w:rsid w:val="008F76ED"/>
    <w:rsid w:val="008F7E90"/>
    <w:rsid w:val="00900BA9"/>
    <w:rsid w:val="009013F2"/>
    <w:rsid w:val="009018F1"/>
    <w:rsid w:val="00902863"/>
    <w:rsid w:val="00902944"/>
    <w:rsid w:val="00902C07"/>
    <w:rsid w:val="009040FF"/>
    <w:rsid w:val="009047C1"/>
    <w:rsid w:val="00906621"/>
    <w:rsid w:val="009067A4"/>
    <w:rsid w:val="009067D8"/>
    <w:rsid w:val="00906C68"/>
    <w:rsid w:val="00906FF5"/>
    <w:rsid w:val="009070D3"/>
    <w:rsid w:val="00907109"/>
    <w:rsid w:val="00907BB7"/>
    <w:rsid w:val="00910A20"/>
    <w:rsid w:val="00910F62"/>
    <w:rsid w:val="0091155E"/>
    <w:rsid w:val="009118FB"/>
    <w:rsid w:val="009123A5"/>
    <w:rsid w:val="00913C95"/>
    <w:rsid w:val="00913F3D"/>
    <w:rsid w:val="00914F5F"/>
    <w:rsid w:val="0091552C"/>
    <w:rsid w:val="00915711"/>
    <w:rsid w:val="00916559"/>
    <w:rsid w:val="009166F9"/>
    <w:rsid w:val="00916EBA"/>
    <w:rsid w:val="00916FC7"/>
    <w:rsid w:val="0091782B"/>
    <w:rsid w:val="00917FB7"/>
    <w:rsid w:val="009200A9"/>
    <w:rsid w:val="0092024B"/>
    <w:rsid w:val="00920BE9"/>
    <w:rsid w:val="00921285"/>
    <w:rsid w:val="00922757"/>
    <w:rsid w:val="00922913"/>
    <w:rsid w:val="00924176"/>
    <w:rsid w:val="00924D8B"/>
    <w:rsid w:val="009254F7"/>
    <w:rsid w:val="00925E41"/>
    <w:rsid w:val="00925E7D"/>
    <w:rsid w:val="00927F00"/>
    <w:rsid w:val="009304A7"/>
    <w:rsid w:val="00930E0A"/>
    <w:rsid w:val="00931214"/>
    <w:rsid w:val="009326EE"/>
    <w:rsid w:val="0093370A"/>
    <w:rsid w:val="00933A0B"/>
    <w:rsid w:val="0093493A"/>
    <w:rsid w:val="00934CA1"/>
    <w:rsid w:val="009365B0"/>
    <w:rsid w:val="00936BFC"/>
    <w:rsid w:val="00937537"/>
    <w:rsid w:val="009378BA"/>
    <w:rsid w:val="00937C20"/>
    <w:rsid w:val="00940154"/>
    <w:rsid w:val="00940789"/>
    <w:rsid w:val="00940C0D"/>
    <w:rsid w:val="009410AD"/>
    <w:rsid w:val="00941807"/>
    <w:rsid w:val="00943BF2"/>
    <w:rsid w:val="00944627"/>
    <w:rsid w:val="009447C8"/>
    <w:rsid w:val="00944B7C"/>
    <w:rsid w:val="00944B9B"/>
    <w:rsid w:val="00945015"/>
    <w:rsid w:val="00945E91"/>
    <w:rsid w:val="00947A80"/>
    <w:rsid w:val="00947B67"/>
    <w:rsid w:val="0095086C"/>
    <w:rsid w:val="00950D26"/>
    <w:rsid w:val="0095164B"/>
    <w:rsid w:val="00951818"/>
    <w:rsid w:val="0095195C"/>
    <w:rsid w:val="0095197E"/>
    <w:rsid w:val="00951E0A"/>
    <w:rsid w:val="00952A00"/>
    <w:rsid w:val="00952A13"/>
    <w:rsid w:val="0095309F"/>
    <w:rsid w:val="009536E8"/>
    <w:rsid w:val="0095385C"/>
    <w:rsid w:val="00953AA3"/>
    <w:rsid w:val="00953F3D"/>
    <w:rsid w:val="00953FE9"/>
    <w:rsid w:val="00954AE0"/>
    <w:rsid w:val="00954B7C"/>
    <w:rsid w:val="00954DC6"/>
    <w:rsid w:val="00955AF1"/>
    <w:rsid w:val="00955CDC"/>
    <w:rsid w:val="0095755F"/>
    <w:rsid w:val="009577D1"/>
    <w:rsid w:val="00957B4F"/>
    <w:rsid w:val="00960007"/>
    <w:rsid w:val="009607CE"/>
    <w:rsid w:val="00961A1C"/>
    <w:rsid w:val="009624AF"/>
    <w:rsid w:val="00963A66"/>
    <w:rsid w:val="009640F0"/>
    <w:rsid w:val="0096500B"/>
    <w:rsid w:val="009651D1"/>
    <w:rsid w:val="009658D2"/>
    <w:rsid w:val="00965AD2"/>
    <w:rsid w:val="009663CE"/>
    <w:rsid w:val="009665F7"/>
    <w:rsid w:val="00967BDE"/>
    <w:rsid w:val="00970C3C"/>
    <w:rsid w:val="009715CB"/>
    <w:rsid w:val="009717F3"/>
    <w:rsid w:val="0097256C"/>
    <w:rsid w:val="00972B96"/>
    <w:rsid w:val="00973682"/>
    <w:rsid w:val="0097474C"/>
    <w:rsid w:val="00974AE7"/>
    <w:rsid w:val="009752B1"/>
    <w:rsid w:val="00976493"/>
    <w:rsid w:val="0097654A"/>
    <w:rsid w:val="009768C7"/>
    <w:rsid w:val="00976B62"/>
    <w:rsid w:val="00976D82"/>
    <w:rsid w:val="009807B0"/>
    <w:rsid w:val="009813E3"/>
    <w:rsid w:val="00981442"/>
    <w:rsid w:val="00981447"/>
    <w:rsid w:val="00981532"/>
    <w:rsid w:val="00981C5A"/>
    <w:rsid w:val="009823B2"/>
    <w:rsid w:val="00983458"/>
    <w:rsid w:val="00983927"/>
    <w:rsid w:val="00984DF6"/>
    <w:rsid w:val="00985E15"/>
    <w:rsid w:val="009874EB"/>
    <w:rsid w:val="009879CB"/>
    <w:rsid w:val="009904EF"/>
    <w:rsid w:val="0099071C"/>
    <w:rsid w:val="00990A0B"/>
    <w:rsid w:val="00991A68"/>
    <w:rsid w:val="00991B38"/>
    <w:rsid w:val="009928CC"/>
    <w:rsid w:val="00992CFC"/>
    <w:rsid w:val="009935DF"/>
    <w:rsid w:val="00993EFD"/>
    <w:rsid w:val="00994539"/>
    <w:rsid w:val="00995F1E"/>
    <w:rsid w:val="0099610A"/>
    <w:rsid w:val="00996723"/>
    <w:rsid w:val="009967B8"/>
    <w:rsid w:val="009A068B"/>
    <w:rsid w:val="009A08F8"/>
    <w:rsid w:val="009A1AF5"/>
    <w:rsid w:val="009A2BB1"/>
    <w:rsid w:val="009A3639"/>
    <w:rsid w:val="009A3FCD"/>
    <w:rsid w:val="009A5626"/>
    <w:rsid w:val="009A5815"/>
    <w:rsid w:val="009A5956"/>
    <w:rsid w:val="009A66D9"/>
    <w:rsid w:val="009A6C86"/>
    <w:rsid w:val="009A7D6D"/>
    <w:rsid w:val="009B1D0C"/>
    <w:rsid w:val="009B226B"/>
    <w:rsid w:val="009B2887"/>
    <w:rsid w:val="009B3EFD"/>
    <w:rsid w:val="009B45EE"/>
    <w:rsid w:val="009B4ACE"/>
    <w:rsid w:val="009B4AF7"/>
    <w:rsid w:val="009B6A8A"/>
    <w:rsid w:val="009B6FAB"/>
    <w:rsid w:val="009B72C5"/>
    <w:rsid w:val="009B7F95"/>
    <w:rsid w:val="009C0A5F"/>
    <w:rsid w:val="009C1825"/>
    <w:rsid w:val="009C1B51"/>
    <w:rsid w:val="009C1D31"/>
    <w:rsid w:val="009C206E"/>
    <w:rsid w:val="009C25A8"/>
    <w:rsid w:val="009C2927"/>
    <w:rsid w:val="009C39A3"/>
    <w:rsid w:val="009C400B"/>
    <w:rsid w:val="009C45AB"/>
    <w:rsid w:val="009C4E0E"/>
    <w:rsid w:val="009C4F70"/>
    <w:rsid w:val="009C5164"/>
    <w:rsid w:val="009C5CD9"/>
    <w:rsid w:val="009C6102"/>
    <w:rsid w:val="009C7542"/>
    <w:rsid w:val="009D01B3"/>
    <w:rsid w:val="009D0407"/>
    <w:rsid w:val="009D0408"/>
    <w:rsid w:val="009D053D"/>
    <w:rsid w:val="009D0672"/>
    <w:rsid w:val="009D12F7"/>
    <w:rsid w:val="009D207B"/>
    <w:rsid w:val="009D3DDF"/>
    <w:rsid w:val="009D3E02"/>
    <w:rsid w:val="009D4099"/>
    <w:rsid w:val="009D5880"/>
    <w:rsid w:val="009D643F"/>
    <w:rsid w:val="009D698E"/>
    <w:rsid w:val="009D7A00"/>
    <w:rsid w:val="009E058F"/>
    <w:rsid w:val="009E05F1"/>
    <w:rsid w:val="009E11C6"/>
    <w:rsid w:val="009E14E6"/>
    <w:rsid w:val="009E2947"/>
    <w:rsid w:val="009E3135"/>
    <w:rsid w:val="009E3165"/>
    <w:rsid w:val="009E3297"/>
    <w:rsid w:val="009E3930"/>
    <w:rsid w:val="009E3F2A"/>
    <w:rsid w:val="009E438E"/>
    <w:rsid w:val="009E48B6"/>
    <w:rsid w:val="009E4E6B"/>
    <w:rsid w:val="009E4F70"/>
    <w:rsid w:val="009E50CF"/>
    <w:rsid w:val="009E6294"/>
    <w:rsid w:val="009E6407"/>
    <w:rsid w:val="009E69D4"/>
    <w:rsid w:val="009E7BB7"/>
    <w:rsid w:val="009E7EDB"/>
    <w:rsid w:val="009E7F40"/>
    <w:rsid w:val="009F01AA"/>
    <w:rsid w:val="009F088C"/>
    <w:rsid w:val="009F0B23"/>
    <w:rsid w:val="009F12BA"/>
    <w:rsid w:val="009F15B9"/>
    <w:rsid w:val="009F15D0"/>
    <w:rsid w:val="009F16C9"/>
    <w:rsid w:val="009F1D2B"/>
    <w:rsid w:val="009F44F9"/>
    <w:rsid w:val="009F59B2"/>
    <w:rsid w:val="009F65DC"/>
    <w:rsid w:val="009F6F07"/>
    <w:rsid w:val="009F7433"/>
    <w:rsid w:val="00A0163C"/>
    <w:rsid w:val="00A02800"/>
    <w:rsid w:val="00A03758"/>
    <w:rsid w:val="00A04C6C"/>
    <w:rsid w:val="00A04CF9"/>
    <w:rsid w:val="00A052AD"/>
    <w:rsid w:val="00A05399"/>
    <w:rsid w:val="00A0544D"/>
    <w:rsid w:val="00A05E60"/>
    <w:rsid w:val="00A060B8"/>
    <w:rsid w:val="00A06315"/>
    <w:rsid w:val="00A06A3A"/>
    <w:rsid w:val="00A0744D"/>
    <w:rsid w:val="00A104E2"/>
    <w:rsid w:val="00A1076B"/>
    <w:rsid w:val="00A1100C"/>
    <w:rsid w:val="00A120C8"/>
    <w:rsid w:val="00A142AA"/>
    <w:rsid w:val="00A145E6"/>
    <w:rsid w:val="00A1483C"/>
    <w:rsid w:val="00A14B78"/>
    <w:rsid w:val="00A15E8A"/>
    <w:rsid w:val="00A16219"/>
    <w:rsid w:val="00A17095"/>
    <w:rsid w:val="00A17355"/>
    <w:rsid w:val="00A1765A"/>
    <w:rsid w:val="00A1766C"/>
    <w:rsid w:val="00A179B8"/>
    <w:rsid w:val="00A205CA"/>
    <w:rsid w:val="00A205FE"/>
    <w:rsid w:val="00A20623"/>
    <w:rsid w:val="00A2112A"/>
    <w:rsid w:val="00A23B76"/>
    <w:rsid w:val="00A23CA1"/>
    <w:rsid w:val="00A23EAC"/>
    <w:rsid w:val="00A2434A"/>
    <w:rsid w:val="00A248F3"/>
    <w:rsid w:val="00A24A66"/>
    <w:rsid w:val="00A24BCA"/>
    <w:rsid w:val="00A24E4B"/>
    <w:rsid w:val="00A26640"/>
    <w:rsid w:val="00A26AE7"/>
    <w:rsid w:val="00A27E32"/>
    <w:rsid w:val="00A302CF"/>
    <w:rsid w:val="00A306E3"/>
    <w:rsid w:val="00A31179"/>
    <w:rsid w:val="00A32054"/>
    <w:rsid w:val="00A32625"/>
    <w:rsid w:val="00A330E7"/>
    <w:rsid w:val="00A33281"/>
    <w:rsid w:val="00A33C57"/>
    <w:rsid w:val="00A344AE"/>
    <w:rsid w:val="00A34E8C"/>
    <w:rsid w:val="00A3584C"/>
    <w:rsid w:val="00A40642"/>
    <w:rsid w:val="00A40F74"/>
    <w:rsid w:val="00A418E8"/>
    <w:rsid w:val="00A41B64"/>
    <w:rsid w:val="00A42930"/>
    <w:rsid w:val="00A434EE"/>
    <w:rsid w:val="00A43739"/>
    <w:rsid w:val="00A44230"/>
    <w:rsid w:val="00A455AE"/>
    <w:rsid w:val="00A463B9"/>
    <w:rsid w:val="00A475AB"/>
    <w:rsid w:val="00A50093"/>
    <w:rsid w:val="00A506D5"/>
    <w:rsid w:val="00A516C6"/>
    <w:rsid w:val="00A51B3A"/>
    <w:rsid w:val="00A51F16"/>
    <w:rsid w:val="00A538C9"/>
    <w:rsid w:val="00A539E5"/>
    <w:rsid w:val="00A53BD3"/>
    <w:rsid w:val="00A5448E"/>
    <w:rsid w:val="00A5567C"/>
    <w:rsid w:val="00A55CEA"/>
    <w:rsid w:val="00A56989"/>
    <w:rsid w:val="00A57241"/>
    <w:rsid w:val="00A579A7"/>
    <w:rsid w:val="00A607A3"/>
    <w:rsid w:val="00A60A1A"/>
    <w:rsid w:val="00A60AE0"/>
    <w:rsid w:val="00A61BCA"/>
    <w:rsid w:val="00A634DD"/>
    <w:rsid w:val="00A6492F"/>
    <w:rsid w:val="00A65199"/>
    <w:rsid w:val="00A65680"/>
    <w:rsid w:val="00A65F7C"/>
    <w:rsid w:val="00A6748C"/>
    <w:rsid w:val="00A67648"/>
    <w:rsid w:val="00A703A8"/>
    <w:rsid w:val="00A70BC4"/>
    <w:rsid w:val="00A70C38"/>
    <w:rsid w:val="00A71724"/>
    <w:rsid w:val="00A724C7"/>
    <w:rsid w:val="00A72CEB"/>
    <w:rsid w:val="00A72F79"/>
    <w:rsid w:val="00A731C1"/>
    <w:rsid w:val="00A737F1"/>
    <w:rsid w:val="00A743EC"/>
    <w:rsid w:val="00A74E2E"/>
    <w:rsid w:val="00A74FED"/>
    <w:rsid w:val="00A77795"/>
    <w:rsid w:val="00A8044F"/>
    <w:rsid w:val="00A80613"/>
    <w:rsid w:val="00A8088F"/>
    <w:rsid w:val="00A80CC4"/>
    <w:rsid w:val="00A81567"/>
    <w:rsid w:val="00A81F04"/>
    <w:rsid w:val="00A830B8"/>
    <w:rsid w:val="00A834BF"/>
    <w:rsid w:val="00A84E8D"/>
    <w:rsid w:val="00A84EBF"/>
    <w:rsid w:val="00A84F6E"/>
    <w:rsid w:val="00A85B81"/>
    <w:rsid w:val="00A8723B"/>
    <w:rsid w:val="00A87CEE"/>
    <w:rsid w:val="00A87DF6"/>
    <w:rsid w:val="00A90616"/>
    <w:rsid w:val="00A92B56"/>
    <w:rsid w:val="00A92BB9"/>
    <w:rsid w:val="00A93242"/>
    <w:rsid w:val="00A9350B"/>
    <w:rsid w:val="00A954E6"/>
    <w:rsid w:val="00A955A3"/>
    <w:rsid w:val="00A95882"/>
    <w:rsid w:val="00A96927"/>
    <w:rsid w:val="00A96F8B"/>
    <w:rsid w:val="00A977A2"/>
    <w:rsid w:val="00A97AB7"/>
    <w:rsid w:val="00AA04EA"/>
    <w:rsid w:val="00AA0F08"/>
    <w:rsid w:val="00AA1C3B"/>
    <w:rsid w:val="00AA261A"/>
    <w:rsid w:val="00AA441D"/>
    <w:rsid w:val="00AA4BFF"/>
    <w:rsid w:val="00AA4F90"/>
    <w:rsid w:val="00AA5F5F"/>
    <w:rsid w:val="00AA62A7"/>
    <w:rsid w:val="00AA6833"/>
    <w:rsid w:val="00AA690C"/>
    <w:rsid w:val="00AA6A42"/>
    <w:rsid w:val="00AA7E55"/>
    <w:rsid w:val="00AB0A1B"/>
    <w:rsid w:val="00AB0FAC"/>
    <w:rsid w:val="00AB1CEB"/>
    <w:rsid w:val="00AB2C18"/>
    <w:rsid w:val="00AB2DBA"/>
    <w:rsid w:val="00AB308D"/>
    <w:rsid w:val="00AB38A9"/>
    <w:rsid w:val="00AB38C3"/>
    <w:rsid w:val="00AB5288"/>
    <w:rsid w:val="00AB7FDB"/>
    <w:rsid w:val="00AC0442"/>
    <w:rsid w:val="00AC15CE"/>
    <w:rsid w:val="00AC23A1"/>
    <w:rsid w:val="00AC3138"/>
    <w:rsid w:val="00AC3A3F"/>
    <w:rsid w:val="00AC45C9"/>
    <w:rsid w:val="00AC4776"/>
    <w:rsid w:val="00AC4906"/>
    <w:rsid w:val="00AC4FB1"/>
    <w:rsid w:val="00AC5407"/>
    <w:rsid w:val="00AC5448"/>
    <w:rsid w:val="00AC57E1"/>
    <w:rsid w:val="00AC5B2D"/>
    <w:rsid w:val="00AC7601"/>
    <w:rsid w:val="00AC7B5E"/>
    <w:rsid w:val="00AD0A1F"/>
    <w:rsid w:val="00AD1486"/>
    <w:rsid w:val="00AD1CE3"/>
    <w:rsid w:val="00AD241F"/>
    <w:rsid w:val="00AD3302"/>
    <w:rsid w:val="00AD3A80"/>
    <w:rsid w:val="00AD3ABA"/>
    <w:rsid w:val="00AD43E5"/>
    <w:rsid w:val="00AD48B4"/>
    <w:rsid w:val="00AD507F"/>
    <w:rsid w:val="00AD5515"/>
    <w:rsid w:val="00AD7BD1"/>
    <w:rsid w:val="00AE01E2"/>
    <w:rsid w:val="00AE093F"/>
    <w:rsid w:val="00AE0AC4"/>
    <w:rsid w:val="00AE2BE6"/>
    <w:rsid w:val="00AE31F1"/>
    <w:rsid w:val="00AE33FF"/>
    <w:rsid w:val="00AE34E9"/>
    <w:rsid w:val="00AE45F8"/>
    <w:rsid w:val="00AE4754"/>
    <w:rsid w:val="00AE4AB7"/>
    <w:rsid w:val="00AE50BB"/>
    <w:rsid w:val="00AE734E"/>
    <w:rsid w:val="00AE7CDF"/>
    <w:rsid w:val="00AF01AD"/>
    <w:rsid w:val="00AF0429"/>
    <w:rsid w:val="00AF0653"/>
    <w:rsid w:val="00AF1985"/>
    <w:rsid w:val="00AF205B"/>
    <w:rsid w:val="00AF47FF"/>
    <w:rsid w:val="00AF4C88"/>
    <w:rsid w:val="00AF4E2C"/>
    <w:rsid w:val="00AF4F3C"/>
    <w:rsid w:val="00AF50B3"/>
    <w:rsid w:val="00AF5D3C"/>
    <w:rsid w:val="00AF743D"/>
    <w:rsid w:val="00AF7639"/>
    <w:rsid w:val="00B007D9"/>
    <w:rsid w:val="00B0240B"/>
    <w:rsid w:val="00B029D9"/>
    <w:rsid w:val="00B0356D"/>
    <w:rsid w:val="00B039E3"/>
    <w:rsid w:val="00B03AC5"/>
    <w:rsid w:val="00B044BA"/>
    <w:rsid w:val="00B04B62"/>
    <w:rsid w:val="00B05359"/>
    <w:rsid w:val="00B06C81"/>
    <w:rsid w:val="00B06CFC"/>
    <w:rsid w:val="00B07220"/>
    <w:rsid w:val="00B077E0"/>
    <w:rsid w:val="00B10BFC"/>
    <w:rsid w:val="00B111F2"/>
    <w:rsid w:val="00B121B7"/>
    <w:rsid w:val="00B13941"/>
    <w:rsid w:val="00B14584"/>
    <w:rsid w:val="00B14C62"/>
    <w:rsid w:val="00B150F2"/>
    <w:rsid w:val="00B15D59"/>
    <w:rsid w:val="00B15DF8"/>
    <w:rsid w:val="00B16B37"/>
    <w:rsid w:val="00B16D38"/>
    <w:rsid w:val="00B20C3A"/>
    <w:rsid w:val="00B21129"/>
    <w:rsid w:val="00B214C3"/>
    <w:rsid w:val="00B21ABB"/>
    <w:rsid w:val="00B22B5C"/>
    <w:rsid w:val="00B24163"/>
    <w:rsid w:val="00B24DDA"/>
    <w:rsid w:val="00B252D9"/>
    <w:rsid w:val="00B25A7B"/>
    <w:rsid w:val="00B25B22"/>
    <w:rsid w:val="00B25C35"/>
    <w:rsid w:val="00B263EB"/>
    <w:rsid w:val="00B27DDF"/>
    <w:rsid w:val="00B3009B"/>
    <w:rsid w:val="00B309C5"/>
    <w:rsid w:val="00B3108C"/>
    <w:rsid w:val="00B318C3"/>
    <w:rsid w:val="00B319FC"/>
    <w:rsid w:val="00B31E2E"/>
    <w:rsid w:val="00B32009"/>
    <w:rsid w:val="00B32AA2"/>
    <w:rsid w:val="00B3468E"/>
    <w:rsid w:val="00B34B3A"/>
    <w:rsid w:val="00B36D5F"/>
    <w:rsid w:val="00B36F97"/>
    <w:rsid w:val="00B4057A"/>
    <w:rsid w:val="00B409AD"/>
    <w:rsid w:val="00B41802"/>
    <w:rsid w:val="00B41B59"/>
    <w:rsid w:val="00B42484"/>
    <w:rsid w:val="00B433A8"/>
    <w:rsid w:val="00B45259"/>
    <w:rsid w:val="00B45F1D"/>
    <w:rsid w:val="00B4661E"/>
    <w:rsid w:val="00B4665D"/>
    <w:rsid w:val="00B46CF5"/>
    <w:rsid w:val="00B4781D"/>
    <w:rsid w:val="00B50766"/>
    <w:rsid w:val="00B518A4"/>
    <w:rsid w:val="00B53173"/>
    <w:rsid w:val="00B565AE"/>
    <w:rsid w:val="00B568C5"/>
    <w:rsid w:val="00B5742F"/>
    <w:rsid w:val="00B5745D"/>
    <w:rsid w:val="00B575F1"/>
    <w:rsid w:val="00B579A5"/>
    <w:rsid w:val="00B6088E"/>
    <w:rsid w:val="00B608C0"/>
    <w:rsid w:val="00B61689"/>
    <w:rsid w:val="00B61CB9"/>
    <w:rsid w:val="00B61EE9"/>
    <w:rsid w:val="00B6233F"/>
    <w:rsid w:val="00B62968"/>
    <w:rsid w:val="00B62A6F"/>
    <w:rsid w:val="00B636F5"/>
    <w:rsid w:val="00B64A89"/>
    <w:rsid w:val="00B651D7"/>
    <w:rsid w:val="00B65835"/>
    <w:rsid w:val="00B659F0"/>
    <w:rsid w:val="00B6611D"/>
    <w:rsid w:val="00B66524"/>
    <w:rsid w:val="00B6659E"/>
    <w:rsid w:val="00B667D8"/>
    <w:rsid w:val="00B66974"/>
    <w:rsid w:val="00B66ED9"/>
    <w:rsid w:val="00B67647"/>
    <w:rsid w:val="00B70B01"/>
    <w:rsid w:val="00B70B37"/>
    <w:rsid w:val="00B710FB"/>
    <w:rsid w:val="00B71A88"/>
    <w:rsid w:val="00B71F5E"/>
    <w:rsid w:val="00B722B8"/>
    <w:rsid w:val="00B73B19"/>
    <w:rsid w:val="00B75A14"/>
    <w:rsid w:val="00B75BE6"/>
    <w:rsid w:val="00B75CB0"/>
    <w:rsid w:val="00B77106"/>
    <w:rsid w:val="00B776A2"/>
    <w:rsid w:val="00B779C0"/>
    <w:rsid w:val="00B77F99"/>
    <w:rsid w:val="00B8174E"/>
    <w:rsid w:val="00B81860"/>
    <w:rsid w:val="00B8187C"/>
    <w:rsid w:val="00B8207A"/>
    <w:rsid w:val="00B8210D"/>
    <w:rsid w:val="00B831AE"/>
    <w:rsid w:val="00B83C70"/>
    <w:rsid w:val="00B84003"/>
    <w:rsid w:val="00B842C8"/>
    <w:rsid w:val="00B858F4"/>
    <w:rsid w:val="00B85D00"/>
    <w:rsid w:val="00B85E59"/>
    <w:rsid w:val="00B86192"/>
    <w:rsid w:val="00B861FD"/>
    <w:rsid w:val="00B86542"/>
    <w:rsid w:val="00B87E4B"/>
    <w:rsid w:val="00B900E5"/>
    <w:rsid w:val="00B9021A"/>
    <w:rsid w:val="00B90351"/>
    <w:rsid w:val="00B904EE"/>
    <w:rsid w:val="00B9092E"/>
    <w:rsid w:val="00B910C9"/>
    <w:rsid w:val="00B9125A"/>
    <w:rsid w:val="00B91991"/>
    <w:rsid w:val="00B928BB"/>
    <w:rsid w:val="00B93475"/>
    <w:rsid w:val="00B934C3"/>
    <w:rsid w:val="00B93AA2"/>
    <w:rsid w:val="00B93CC7"/>
    <w:rsid w:val="00B93FB0"/>
    <w:rsid w:val="00B94441"/>
    <w:rsid w:val="00B946BC"/>
    <w:rsid w:val="00B94AD4"/>
    <w:rsid w:val="00B94C85"/>
    <w:rsid w:val="00B978DF"/>
    <w:rsid w:val="00BA0599"/>
    <w:rsid w:val="00BA05FA"/>
    <w:rsid w:val="00BA1027"/>
    <w:rsid w:val="00BA102B"/>
    <w:rsid w:val="00BA117D"/>
    <w:rsid w:val="00BA24EF"/>
    <w:rsid w:val="00BA2E6D"/>
    <w:rsid w:val="00BA2F61"/>
    <w:rsid w:val="00BA3198"/>
    <w:rsid w:val="00BA3489"/>
    <w:rsid w:val="00BA359C"/>
    <w:rsid w:val="00BA3873"/>
    <w:rsid w:val="00BA3CBD"/>
    <w:rsid w:val="00BA52B2"/>
    <w:rsid w:val="00BA558B"/>
    <w:rsid w:val="00BA7EF6"/>
    <w:rsid w:val="00BB00B2"/>
    <w:rsid w:val="00BB0471"/>
    <w:rsid w:val="00BB11C4"/>
    <w:rsid w:val="00BB1AA0"/>
    <w:rsid w:val="00BB2D05"/>
    <w:rsid w:val="00BB3718"/>
    <w:rsid w:val="00BB3D51"/>
    <w:rsid w:val="00BB3DBE"/>
    <w:rsid w:val="00BB5E3F"/>
    <w:rsid w:val="00BB791B"/>
    <w:rsid w:val="00BB7F23"/>
    <w:rsid w:val="00BC04F0"/>
    <w:rsid w:val="00BC0694"/>
    <w:rsid w:val="00BC0B72"/>
    <w:rsid w:val="00BC1141"/>
    <w:rsid w:val="00BC1E4C"/>
    <w:rsid w:val="00BC2189"/>
    <w:rsid w:val="00BC24DB"/>
    <w:rsid w:val="00BC261F"/>
    <w:rsid w:val="00BC2B92"/>
    <w:rsid w:val="00BC34B5"/>
    <w:rsid w:val="00BC401D"/>
    <w:rsid w:val="00BC413C"/>
    <w:rsid w:val="00BC4B7E"/>
    <w:rsid w:val="00BC6653"/>
    <w:rsid w:val="00BC69B7"/>
    <w:rsid w:val="00BC6F46"/>
    <w:rsid w:val="00BC7808"/>
    <w:rsid w:val="00BC7D8A"/>
    <w:rsid w:val="00BD03F6"/>
    <w:rsid w:val="00BD1264"/>
    <w:rsid w:val="00BD13DD"/>
    <w:rsid w:val="00BD1D75"/>
    <w:rsid w:val="00BD337D"/>
    <w:rsid w:val="00BD495F"/>
    <w:rsid w:val="00BD49E4"/>
    <w:rsid w:val="00BD4A41"/>
    <w:rsid w:val="00BD5AD8"/>
    <w:rsid w:val="00BD5E23"/>
    <w:rsid w:val="00BD667C"/>
    <w:rsid w:val="00BD79B1"/>
    <w:rsid w:val="00BE0020"/>
    <w:rsid w:val="00BE06E5"/>
    <w:rsid w:val="00BE2434"/>
    <w:rsid w:val="00BE3F77"/>
    <w:rsid w:val="00BE47F3"/>
    <w:rsid w:val="00BE4EA9"/>
    <w:rsid w:val="00BE606B"/>
    <w:rsid w:val="00BE6291"/>
    <w:rsid w:val="00BE70EB"/>
    <w:rsid w:val="00BE7A15"/>
    <w:rsid w:val="00BF0231"/>
    <w:rsid w:val="00BF101B"/>
    <w:rsid w:val="00BF1402"/>
    <w:rsid w:val="00BF1C2A"/>
    <w:rsid w:val="00BF2DC3"/>
    <w:rsid w:val="00BF347C"/>
    <w:rsid w:val="00BF3A28"/>
    <w:rsid w:val="00BF453A"/>
    <w:rsid w:val="00BF4567"/>
    <w:rsid w:val="00BF4C55"/>
    <w:rsid w:val="00BF4C6D"/>
    <w:rsid w:val="00BF5D0F"/>
    <w:rsid w:val="00BF5D10"/>
    <w:rsid w:val="00BF5D2D"/>
    <w:rsid w:val="00BF6EE6"/>
    <w:rsid w:val="00BF7A26"/>
    <w:rsid w:val="00BF7C28"/>
    <w:rsid w:val="00BF7FC2"/>
    <w:rsid w:val="00C025D0"/>
    <w:rsid w:val="00C02684"/>
    <w:rsid w:val="00C02C81"/>
    <w:rsid w:val="00C02D43"/>
    <w:rsid w:val="00C03BBC"/>
    <w:rsid w:val="00C04722"/>
    <w:rsid w:val="00C0637A"/>
    <w:rsid w:val="00C0644B"/>
    <w:rsid w:val="00C069ED"/>
    <w:rsid w:val="00C072F4"/>
    <w:rsid w:val="00C074B4"/>
    <w:rsid w:val="00C077DF"/>
    <w:rsid w:val="00C07BD0"/>
    <w:rsid w:val="00C1052F"/>
    <w:rsid w:val="00C1119C"/>
    <w:rsid w:val="00C119EC"/>
    <w:rsid w:val="00C121E0"/>
    <w:rsid w:val="00C1253B"/>
    <w:rsid w:val="00C126F0"/>
    <w:rsid w:val="00C13E78"/>
    <w:rsid w:val="00C160EE"/>
    <w:rsid w:val="00C208EB"/>
    <w:rsid w:val="00C217C1"/>
    <w:rsid w:val="00C21A48"/>
    <w:rsid w:val="00C21BD8"/>
    <w:rsid w:val="00C21E9D"/>
    <w:rsid w:val="00C228F1"/>
    <w:rsid w:val="00C24087"/>
    <w:rsid w:val="00C24661"/>
    <w:rsid w:val="00C24CD9"/>
    <w:rsid w:val="00C24D73"/>
    <w:rsid w:val="00C2622D"/>
    <w:rsid w:val="00C2792B"/>
    <w:rsid w:val="00C279E0"/>
    <w:rsid w:val="00C30114"/>
    <w:rsid w:val="00C30939"/>
    <w:rsid w:val="00C30A49"/>
    <w:rsid w:val="00C30B68"/>
    <w:rsid w:val="00C30C6D"/>
    <w:rsid w:val="00C30E73"/>
    <w:rsid w:val="00C31D01"/>
    <w:rsid w:val="00C326C0"/>
    <w:rsid w:val="00C3369B"/>
    <w:rsid w:val="00C35C09"/>
    <w:rsid w:val="00C35C15"/>
    <w:rsid w:val="00C35E82"/>
    <w:rsid w:val="00C365A3"/>
    <w:rsid w:val="00C37F44"/>
    <w:rsid w:val="00C402AD"/>
    <w:rsid w:val="00C40FF3"/>
    <w:rsid w:val="00C4140D"/>
    <w:rsid w:val="00C428A1"/>
    <w:rsid w:val="00C43949"/>
    <w:rsid w:val="00C43C43"/>
    <w:rsid w:val="00C44393"/>
    <w:rsid w:val="00C45349"/>
    <w:rsid w:val="00C45756"/>
    <w:rsid w:val="00C45C34"/>
    <w:rsid w:val="00C46D14"/>
    <w:rsid w:val="00C50759"/>
    <w:rsid w:val="00C508CB"/>
    <w:rsid w:val="00C50E56"/>
    <w:rsid w:val="00C51AD2"/>
    <w:rsid w:val="00C5223A"/>
    <w:rsid w:val="00C539F8"/>
    <w:rsid w:val="00C53A51"/>
    <w:rsid w:val="00C53F72"/>
    <w:rsid w:val="00C541CD"/>
    <w:rsid w:val="00C54EB6"/>
    <w:rsid w:val="00C554ED"/>
    <w:rsid w:val="00C56813"/>
    <w:rsid w:val="00C56B6B"/>
    <w:rsid w:val="00C56D08"/>
    <w:rsid w:val="00C57FBD"/>
    <w:rsid w:val="00C616F2"/>
    <w:rsid w:val="00C62A1B"/>
    <w:rsid w:val="00C63AA3"/>
    <w:rsid w:val="00C63AFB"/>
    <w:rsid w:val="00C6459F"/>
    <w:rsid w:val="00C64A9E"/>
    <w:rsid w:val="00C64DFC"/>
    <w:rsid w:val="00C64FC0"/>
    <w:rsid w:val="00C651A7"/>
    <w:rsid w:val="00C651E0"/>
    <w:rsid w:val="00C6562D"/>
    <w:rsid w:val="00C6597D"/>
    <w:rsid w:val="00C66049"/>
    <w:rsid w:val="00C663BC"/>
    <w:rsid w:val="00C67556"/>
    <w:rsid w:val="00C678CD"/>
    <w:rsid w:val="00C7035B"/>
    <w:rsid w:val="00C70CC5"/>
    <w:rsid w:val="00C70E71"/>
    <w:rsid w:val="00C7124D"/>
    <w:rsid w:val="00C723EB"/>
    <w:rsid w:val="00C72525"/>
    <w:rsid w:val="00C7261C"/>
    <w:rsid w:val="00C72D96"/>
    <w:rsid w:val="00C734F2"/>
    <w:rsid w:val="00C7380D"/>
    <w:rsid w:val="00C740BD"/>
    <w:rsid w:val="00C75452"/>
    <w:rsid w:val="00C755C9"/>
    <w:rsid w:val="00C75716"/>
    <w:rsid w:val="00C76D10"/>
    <w:rsid w:val="00C76E78"/>
    <w:rsid w:val="00C76F78"/>
    <w:rsid w:val="00C7796A"/>
    <w:rsid w:val="00C77D50"/>
    <w:rsid w:val="00C8092E"/>
    <w:rsid w:val="00C80DDE"/>
    <w:rsid w:val="00C827F0"/>
    <w:rsid w:val="00C8293F"/>
    <w:rsid w:val="00C82E83"/>
    <w:rsid w:val="00C83611"/>
    <w:rsid w:val="00C8364D"/>
    <w:rsid w:val="00C8427A"/>
    <w:rsid w:val="00C85646"/>
    <w:rsid w:val="00C85686"/>
    <w:rsid w:val="00C8629B"/>
    <w:rsid w:val="00C866B5"/>
    <w:rsid w:val="00C86C1A"/>
    <w:rsid w:val="00C9033A"/>
    <w:rsid w:val="00C90552"/>
    <w:rsid w:val="00C90804"/>
    <w:rsid w:val="00C913AE"/>
    <w:rsid w:val="00C91647"/>
    <w:rsid w:val="00C920DC"/>
    <w:rsid w:val="00C92185"/>
    <w:rsid w:val="00C92896"/>
    <w:rsid w:val="00C92BEA"/>
    <w:rsid w:val="00C9332F"/>
    <w:rsid w:val="00C9376C"/>
    <w:rsid w:val="00C93E12"/>
    <w:rsid w:val="00C93F58"/>
    <w:rsid w:val="00C94268"/>
    <w:rsid w:val="00C949B4"/>
    <w:rsid w:val="00C95545"/>
    <w:rsid w:val="00C95FD8"/>
    <w:rsid w:val="00C96228"/>
    <w:rsid w:val="00C96D90"/>
    <w:rsid w:val="00C97959"/>
    <w:rsid w:val="00CA03E0"/>
    <w:rsid w:val="00CA0645"/>
    <w:rsid w:val="00CA07F8"/>
    <w:rsid w:val="00CA0CA3"/>
    <w:rsid w:val="00CA123C"/>
    <w:rsid w:val="00CA1250"/>
    <w:rsid w:val="00CA282D"/>
    <w:rsid w:val="00CA2B2B"/>
    <w:rsid w:val="00CA3B62"/>
    <w:rsid w:val="00CA52B7"/>
    <w:rsid w:val="00CA719B"/>
    <w:rsid w:val="00CA7575"/>
    <w:rsid w:val="00CA774F"/>
    <w:rsid w:val="00CA7F78"/>
    <w:rsid w:val="00CB06F2"/>
    <w:rsid w:val="00CB0EC4"/>
    <w:rsid w:val="00CB1004"/>
    <w:rsid w:val="00CB25EA"/>
    <w:rsid w:val="00CB3148"/>
    <w:rsid w:val="00CB3B7A"/>
    <w:rsid w:val="00CB4D32"/>
    <w:rsid w:val="00CB5643"/>
    <w:rsid w:val="00CB597F"/>
    <w:rsid w:val="00CB65FA"/>
    <w:rsid w:val="00CB71EB"/>
    <w:rsid w:val="00CB75DC"/>
    <w:rsid w:val="00CB7F1C"/>
    <w:rsid w:val="00CC021B"/>
    <w:rsid w:val="00CC0837"/>
    <w:rsid w:val="00CC15BB"/>
    <w:rsid w:val="00CC1928"/>
    <w:rsid w:val="00CC2872"/>
    <w:rsid w:val="00CC2AD6"/>
    <w:rsid w:val="00CC3153"/>
    <w:rsid w:val="00CC37DA"/>
    <w:rsid w:val="00CC3F02"/>
    <w:rsid w:val="00CC45FE"/>
    <w:rsid w:val="00CC5CC6"/>
    <w:rsid w:val="00CC67B5"/>
    <w:rsid w:val="00CC7544"/>
    <w:rsid w:val="00CC7CC5"/>
    <w:rsid w:val="00CC7D52"/>
    <w:rsid w:val="00CD0493"/>
    <w:rsid w:val="00CD0B8A"/>
    <w:rsid w:val="00CD17F3"/>
    <w:rsid w:val="00CD1CBB"/>
    <w:rsid w:val="00CD2658"/>
    <w:rsid w:val="00CD2CD6"/>
    <w:rsid w:val="00CD39E6"/>
    <w:rsid w:val="00CD4C50"/>
    <w:rsid w:val="00CD5906"/>
    <w:rsid w:val="00CD5EB4"/>
    <w:rsid w:val="00CD61DA"/>
    <w:rsid w:val="00CD6233"/>
    <w:rsid w:val="00CD6627"/>
    <w:rsid w:val="00CD68C5"/>
    <w:rsid w:val="00CD6DB5"/>
    <w:rsid w:val="00CD6DE9"/>
    <w:rsid w:val="00CE0940"/>
    <w:rsid w:val="00CE129A"/>
    <w:rsid w:val="00CE2D2B"/>
    <w:rsid w:val="00CE34D4"/>
    <w:rsid w:val="00CE3814"/>
    <w:rsid w:val="00CE3A7A"/>
    <w:rsid w:val="00CE3B40"/>
    <w:rsid w:val="00CE4110"/>
    <w:rsid w:val="00CE45E0"/>
    <w:rsid w:val="00CE5065"/>
    <w:rsid w:val="00CE5A13"/>
    <w:rsid w:val="00CE5A59"/>
    <w:rsid w:val="00CE6499"/>
    <w:rsid w:val="00CE6B10"/>
    <w:rsid w:val="00CE78E9"/>
    <w:rsid w:val="00CE7C54"/>
    <w:rsid w:val="00CE7F5C"/>
    <w:rsid w:val="00CE7FDB"/>
    <w:rsid w:val="00CF0D48"/>
    <w:rsid w:val="00CF11BC"/>
    <w:rsid w:val="00CF243E"/>
    <w:rsid w:val="00CF2A7B"/>
    <w:rsid w:val="00CF3281"/>
    <w:rsid w:val="00CF4618"/>
    <w:rsid w:val="00CF465B"/>
    <w:rsid w:val="00CF488C"/>
    <w:rsid w:val="00CF4E56"/>
    <w:rsid w:val="00CF6207"/>
    <w:rsid w:val="00CF68F3"/>
    <w:rsid w:val="00CF6EA2"/>
    <w:rsid w:val="00CF7A94"/>
    <w:rsid w:val="00D0003B"/>
    <w:rsid w:val="00D0173A"/>
    <w:rsid w:val="00D01A85"/>
    <w:rsid w:val="00D01D35"/>
    <w:rsid w:val="00D02D02"/>
    <w:rsid w:val="00D03649"/>
    <w:rsid w:val="00D0387B"/>
    <w:rsid w:val="00D03ABE"/>
    <w:rsid w:val="00D03C6C"/>
    <w:rsid w:val="00D03E5D"/>
    <w:rsid w:val="00D0468B"/>
    <w:rsid w:val="00D04B56"/>
    <w:rsid w:val="00D0539C"/>
    <w:rsid w:val="00D054EB"/>
    <w:rsid w:val="00D0581D"/>
    <w:rsid w:val="00D05947"/>
    <w:rsid w:val="00D05B7A"/>
    <w:rsid w:val="00D05E15"/>
    <w:rsid w:val="00D061FC"/>
    <w:rsid w:val="00D064B5"/>
    <w:rsid w:val="00D068DB"/>
    <w:rsid w:val="00D10623"/>
    <w:rsid w:val="00D116B9"/>
    <w:rsid w:val="00D122F3"/>
    <w:rsid w:val="00D12476"/>
    <w:rsid w:val="00D13717"/>
    <w:rsid w:val="00D138DE"/>
    <w:rsid w:val="00D13D5C"/>
    <w:rsid w:val="00D15AEC"/>
    <w:rsid w:val="00D1625E"/>
    <w:rsid w:val="00D1642B"/>
    <w:rsid w:val="00D1660E"/>
    <w:rsid w:val="00D16F6F"/>
    <w:rsid w:val="00D179CB"/>
    <w:rsid w:val="00D2071F"/>
    <w:rsid w:val="00D20AD1"/>
    <w:rsid w:val="00D212F5"/>
    <w:rsid w:val="00D223F0"/>
    <w:rsid w:val="00D2371A"/>
    <w:rsid w:val="00D23E89"/>
    <w:rsid w:val="00D240A5"/>
    <w:rsid w:val="00D24B61"/>
    <w:rsid w:val="00D24C64"/>
    <w:rsid w:val="00D2535D"/>
    <w:rsid w:val="00D253E7"/>
    <w:rsid w:val="00D25EDA"/>
    <w:rsid w:val="00D27D6E"/>
    <w:rsid w:val="00D30DAB"/>
    <w:rsid w:val="00D30EA8"/>
    <w:rsid w:val="00D3396F"/>
    <w:rsid w:val="00D33CBA"/>
    <w:rsid w:val="00D33E78"/>
    <w:rsid w:val="00D3400F"/>
    <w:rsid w:val="00D354D7"/>
    <w:rsid w:val="00D356FE"/>
    <w:rsid w:val="00D35AB1"/>
    <w:rsid w:val="00D365C7"/>
    <w:rsid w:val="00D36FEE"/>
    <w:rsid w:val="00D3702F"/>
    <w:rsid w:val="00D37B3C"/>
    <w:rsid w:val="00D41BF6"/>
    <w:rsid w:val="00D41CA5"/>
    <w:rsid w:val="00D421DC"/>
    <w:rsid w:val="00D431B8"/>
    <w:rsid w:val="00D433E6"/>
    <w:rsid w:val="00D44339"/>
    <w:rsid w:val="00D45AA3"/>
    <w:rsid w:val="00D47B00"/>
    <w:rsid w:val="00D500B3"/>
    <w:rsid w:val="00D5075F"/>
    <w:rsid w:val="00D5083A"/>
    <w:rsid w:val="00D50E43"/>
    <w:rsid w:val="00D51153"/>
    <w:rsid w:val="00D51BA2"/>
    <w:rsid w:val="00D53553"/>
    <w:rsid w:val="00D53662"/>
    <w:rsid w:val="00D54088"/>
    <w:rsid w:val="00D545CF"/>
    <w:rsid w:val="00D548AF"/>
    <w:rsid w:val="00D55C2C"/>
    <w:rsid w:val="00D55F51"/>
    <w:rsid w:val="00D567C9"/>
    <w:rsid w:val="00D57E3E"/>
    <w:rsid w:val="00D602F7"/>
    <w:rsid w:val="00D60939"/>
    <w:rsid w:val="00D628D1"/>
    <w:rsid w:val="00D6291B"/>
    <w:rsid w:val="00D63311"/>
    <w:rsid w:val="00D63DE8"/>
    <w:rsid w:val="00D645F9"/>
    <w:rsid w:val="00D655C5"/>
    <w:rsid w:val="00D65D22"/>
    <w:rsid w:val="00D65DAB"/>
    <w:rsid w:val="00D65F33"/>
    <w:rsid w:val="00D6690D"/>
    <w:rsid w:val="00D67BCB"/>
    <w:rsid w:val="00D7372D"/>
    <w:rsid w:val="00D74417"/>
    <w:rsid w:val="00D75558"/>
    <w:rsid w:val="00D75DB5"/>
    <w:rsid w:val="00D75DB6"/>
    <w:rsid w:val="00D76B1F"/>
    <w:rsid w:val="00D76F78"/>
    <w:rsid w:val="00D77CFB"/>
    <w:rsid w:val="00D808F7"/>
    <w:rsid w:val="00D80CAD"/>
    <w:rsid w:val="00D81276"/>
    <w:rsid w:val="00D812C9"/>
    <w:rsid w:val="00D81409"/>
    <w:rsid w:val="00D827A0"/>
    <w:rsid w:val="00D833C0"/>
    <w:rsid w:val="00D83981"/>
    <w:rsid w:val="00D84BE5"/>
    <w:rsid w:val="00D84E18"/>
    <w:rsid w:val="00D850B3"/>
    <w:rsid w:val="00D85967"/>
    <w:rsid w:val="00D85C78"/>
    <w:rsid w:val="00D85C98"/>
    <w:rsid w:val="00D864A3"/>
    <w:rsid w:val="00D8658E"/>
    <w:rsid w:val="00D86948"/>
    <w:rsid w:val="00D87488"/>
    <w:rsid w:val="00D87579"/>
    <w:rsid w:val="00D87FFD"/>
    <w:rsid w:val="00D900CE"/>
    <w:rsid w:val="00D909A6"/>
    <w:rsid w:val="00D90C9B"/>
    <w:rsid w:val="00D917C9"/>
    <w:rsid w:val="00D921B6"/>
    <w:rsid w:val="00D921D8"/>
    <w:rsid w:val="00D930C7"/>
    <w:rsid w:val="00D934F5"/>
    <w:rsid w:val="00D940B1"/>
    <w:rsid w:val="00D94CE5"/>
    <w:rsid w:val="00D9512A"/>
    <w:rsid w:val="00D952A8"/>
    <w:rsid w:val="00D959AF"/>
    <w:rsid w:val="00D95D5C"/>
    <w:rsid w:val="00D963B4"/>
    <w:rsid w:val="00D963B5"/>
    <w:rsid w:val="00D97F02"/>
    <w:rsid w:val="00DA0596"/>
    <w:rsid w:val="00DA0603"/>
    <w:rsid w:val="00DA2976"/>
    <w:rsid w:val="00DA326B"/>
    <w:rsid w:val="00DA363D"/>
    <w:rsid w:val="00DA5629"/>
    <w:rsid w:val="00DA5A09"/>
    <w:rsid w:val="00DA5DCE"/>
    <w:rsid w:val="00DA71A5"/>
    <w:rsid w:val="00DA764A"/>
    <w:rsid w:val="00DA7F6A"/>
    <w:rsid w:val="00DB0DE8"/>
    <w:rsid w:val="00DB296A"/>
    <w:rsid w:val="00DB400B"/>
    <w:rsid w:val="00DB4338"/>
    <w:rsid w:val="00DB5EBF"/>
    <w:rsid w:val="00DB661D"/>
    <w:rsid w:val="00DB6684"/>
    <w:rsid w:val="00DB7990"/>
    <w:rsid w:val="00DB7A70"/>
    <w:rsid w:val="00DB7C6E"/>
    <w:rsid w:val="00DC0B23"/>
    <w:rsid w:val="00DC11A6"/>
    <w:rsid w:val="00DC1B05"/>
    <w:rsid w:val="00DC2051"/>
    <w:rsid w:val="00DC3130"/>
    <w:rsid w:val="00DC4057"/>
    <w:rsid w:val="00DC551A"/>
    <w:rsid w:val="00DC56C5"/>
    <w:rsid w:val="00DC6D94"/>
    <w:rsid w:val="00DC7A2A"/>
    <w:rsid w:val="00DD06EE"/>
    <w:rsid w:val="00DD168D"/>
    <w:rsid w:val="00DD1B6A"/>
    <w:rsid w:val="00DD255A"/>
    <w:rsid w:val="00DD285C"/>
    <w:rsid w:val="00DD2B3C"/>
    <w:rsid w:val="00DD318A"/>
    <w:rsid w:val="00DD4372"/>
    <w:rsid w:val="00DD449C"/>
    <w:rsid w:val="00DD492F"/>
    <w:rsid w:val="00DD58C5"/>
    <w:rsid w:val="00DD5D4A"/>
    <w:rsid w:val="00DD5FAD"/>
    <w:rsid w:val="00DD619F"/>
    <w:rsid w:val="00DD62F8"/>
    <w:rsid w:val="00DD6BEC"/>
    <w:rsid w:val="00DD799A"/>
    <w:rsid w:val="00DD799D"/>
    <w:rsid w:val="00DE02AC"/>
    <w:rsid w:val="00DE0405"/>
    <w:rsid w:val="00DE1133"/>
    <w:rsid w:val="00DE1549"/>
    <w:rsid w:val="00DE17DE"/>
    <w:rsid w:val="00DE1AEB"/>
    <w:rsid w:val="00DE2BE5"/>
    <w:rsid w:val="00DE2C0A"/>
    <w:rsid w:val="00DE3878"/>
    <w:rsid w:val="00DE3900"/>
    <w:rsid w:val="00DE54F3"/>
    <w:rsid w:val="00DE5A40"/>
    <w:rsid w:val="00DE5B0B"/>
    <w:rsid w:val="00DE61E7"/>
    <w:rsid w:val="00DE7A98"/>
    <w:rsid w:val="00DE7BDC"/>
    <w:rsid w:val="00DE7C59"/>
    <w:rsid w:val="00DF2463"/>
    <w:rsid w:val="00DF2F35"/>
    <w:rsid w:val="00DF31C9"/>
    <w:rsid w:val="00DF36D9"/>
    <w:rsid w:val="00DF3A3A"/>
    <w:rsid w:val="00DF3B1E"/>
    <w:rsid w:val="00DF41E8"/>
    <w:rsid w:val="00DF4852"/>
    <w:rsid w:val="00DF4E92"/>
    <w:rsid w:val="00DF5DCD"/>
    <w:rsid w:val="00DF61CF"/>
    <w:rsid w:val="00DF681A"/>
    <w:rsid w:val="00E010BB"/>
    <w:rsid w:val="00E0218D"/>
    <w:rsid w:val="00E02AEB"/>
    <w:rsid w:val="00E034D6"/>
    <w:rsid w:val="00E03739"/>
    <w:rsid w:val="00E04C66"/>
    <w:rsid w:val="00E06F4C"/>
    <w:rsid w:val="00E070EA"/>
    <w:rsid w:val="00E102FB"/>
    <w:rsid w:val="00E10789"/>
    <w:rsid w:val="00E10CED"/>
    <w:rsid w:val="00E116E1"/>
    <w:rsid w:val="00E11CCA"/>
    <w:rsid w:val="00E13FF3"/>
    <w:rsid w:val="00E151B6"/>
    <w:rsid w:val="00E15776"/>
    <w:rsid w:val="00E15855"/>
    <w:rsid w:val="00E15CA6"/>
    <w:rsid w:val="00E15D15"/>
    <w:rsid w:val="00E16FE1"/>
    <w:rsid w:val="00E17E47"/>
    <w:rsid w:val="00E2072A"/>
    <w:rsid w:val="00E210D5"/>
    <w:rsid w:val="00E24D68"/>
    <w:rsid w:val="00E260C4"/>
    <w:rsid w:val="00E261E2"/>
    <w:rsid w:val="00E3122A"/>
    <w:rsid w:val="00E3214C"/>
    <w:rsid w:val="00E33B34"/>
    <w:rsid w:val="00E35585"/>
    <w:rsid w:val="00E3573B"/>
    <w:rsid w:val="00E36138"/>
    <w:rsid w:val="00E42667"/>
    <w:rsid w:val="00E4284A"/>
    <w:rsid w:val="00E4299A"/>
    <w:rsid w:val="00E4333D"/>
    <w:rsid w:val="00E44894"/>
    <w:rsid w:val="00E44D05"/>
    <w:rsid w:val="00E45C23"/>
    <w:rsid w:val="00E466B0"/>
    <w:rsid w:val="00E46957"/>
    <w:rsid w:val="00E471F9"/>
    <w:rsid w:val="00E476B6"/>
    <w:rsid w:val="00E47DF0"/>
    <w:rsid w:val="00E500EB"/>
    <w:rsid w:val="00E50BC6"/>
    <w:rsid w:val="00E518F5"/>
    <w:rsid w:val="00E51BA0"/>
    <w:rsid w:val="00E51F3F"/>
    <w:rsid w:val="00E51F55"/>
    <w:rsid w:val="00E52A61"/>
    <w:rsid w:val="00E5386D"/>
    <w:rsid w:val="00E53B52"/>
    <w:rsid w:val="00E540D4"/>
    <w:rsid w:val="00E5458E"/>
    <w:rsid w:val="00E5510C"/>
    <w:rsid w:val="00E5614E"/>
    <w:rsid w:val="00E60052"/>
    <w:rsid w:val="00E60061"/>
    <w:rsid w:val="00E60E9E"/>
    <w:rsid w:val="00E60EB3"/>
    <w:rsid w:val="00E61280"/>
    <w:rsid w:val="00E616B2"/>
    <w:rsid w:val="00E61B54"/>
    <w:rsid w:val="00E6217D"/>
    <w:rsid w:val="00E6425B"/>
    <w:rsid w:val="00E6555C"/>
    <w:rsid w:val="00E65A10"/>
    <w:rsid w:val="00E6612D"/>
    <w:rsid w:val="00E702F2"/>
    <w:rsid w:val="00E7038B"/>
    <w:rsid w:val="00E707E9"/>
    <w:rsid w:val="00E70ACE"/>
    <w:rsid w:val="00E70B39"/>
    <w:rsid w:val="00E70EBA"/>
    <w:rsid w:val="00E71001"/>
    <w:rsid w:val="00E72292"/>
    <w:rsid w:val="00E72675"/>
    <w:rsid w:val="00E72DDC"/>
    <w:rsid w:val="00E73129"/>
    <w:rsid w:val="00E73C31"/>
    <w:rsid w:val="00E74C4F"/>
    <w:rsid w:val="00E74FAA"/>
    <w:rsid w:val="00E75461"/>
    <w:rsid w:val="00E7680C"/>
    <w:rsid w:val="00E76C4D"/>
    <w:rsid w:val="00E7776F"/>
    <w:rsid w:val="00E77F9A"/>
    <w:rsid w:val="00E8060C"/>
    <w:rsid w:val="00E80E21"/>
    <w:rsid w:val="00E81598"/>
    <w:rsid w:val="00E82A06"/>
    <w:rsid w:val="00E838C1"/>
    <w:rsid w:val="00E83DDC"/>
    <w:rsid w:val="00E8497E"/>
    <w:rsid w:val="00E8548E"/>
    <w:rsid w:val="00E85B7A"/>
    <w:rsid w:val="00E86549"/>
    <w:rsid w:val="00E8659A"/>
    <w:rsid w:val="00E87B80"/>
    <w:rsid w:val="00E90F59"/>
    <w:rsid w:val="00E90F9E"/>
    <w:rsid w:val="00E9176A"/>
    <w:rsid w:val="00E919B7"/>
    <w:rsid w:val="00E91B61"/>
    <w:rsid w:val="00E92FFB"/>
    <w:rsid w:val="00E93DF2"/>
    <w:rsid w:val="00E94738"/>
    <w:rsid w:val="00E95175"/>
    <w:rsid w:val="00E95B83"/>
    <w:rsid w:val="00E966DF"/>
    <w:rsid w:val="00E96D72"/>
    <w:rsid w:val="00EA0ED4"/>
    <w:rsid w:val="00EA19DA"/>
    <w:rsid w:val="00EA1C0E"/>
    <w:rsid w:val="00EA2628"/>
    <w:rsid w:val="00EA2860"/>
    <w:rsid w:val="00EA32F6"/>
    <w:rsid w:val="00EA3549"/>
    <w:rsid w:val="00EA4B5E"/>
    <w:rsid w:val="00EA4D36"/>
    <w:rsid w:val="00EA54EC"/>
    <w:rsid w:val="00EA561A"/>
    <w:rsid w:val="00EA6BBC"/>
    <w:rsid w:val="00EA6C24"/>
    <w:rsid w:val="00EA6D59"/>
    <w:rsid w:val="00EA7041"/>
    <w:rsid w:val="00EA7F82"/>
    <w:rsid w:val="00EB06E2"/>
    <w:rsid w:val="00EB1198"/>
    <w:rsid w:val="00EB11FF"/>
    <w:rsid w:val="00EB1ABB"/>
    <w:rsid w:val="00EB1B6C"/>
    <w:rsid w:val="00EB2B0D"/>
    <w:rsid w:val="00EB326C"/>
    <w:rsid w:val="00EB4BD8"/>
    <w:rsid w:val="00EB505C"/>
    <w:rsid w:val="00EB51DE"/>
    <w:rsid w:val="00EB523D"/>
    <w:rsid w:val="00EB6EAD"/>
    <w:rsid w:val="00EB72D0"/>
    <w:rsid w:val="00EB7FA3"/>
    <w:rsid w:val="00EC0353"/>
    <w:rsid w:val="00EC07C1"/>
    <w:rsid w:val="00EC0F9F"/>
    <w:rsid w:val="00EC12A1"/>
    <w:rsid w:val="00EC14D0"/>
    <w:rsid w:val="00EC1C73"/>
    <w:rsid w:val="00EC2B53"/>
    <w:rsid w:val="00EC364A"/>
    <w:rsid w:val="00EC36BE"/>
    <w:rsid w:val="00EC38F1"/>
    <w:rsid w:val="00EC43B4"/>
    <w:rsid w:val="00EC51BD"/>
    <w:rsid w:val="00EC5E43"/>
    <w:rsid w:val="00EC5F05"/>
    <w:rsid w:val="00EC64A4"/>
    <w:rsid w:val="00EC7ACE"/>
    <w:rsid w:val="00ED08EB"/>
    <w:rsid w:val="00ED104E"/>
    <w:rsid w:val="00ED18B9"/>
    <w:rsid w:val="00ED20F1"/>
    <w:rsid w:val="00ED2CD0"/>
    <w:rsid w:val="00ED308E"/>
    <w:rsid w:val="00ED3E8C"/>
    <w:rsid w:val="00ED457F"/>
    <w:rsid w:val="00ED493A"/>
    <w:rsid w:val="00ED602B"/>
    <w:rsid w:val="00EE01F5"/>
    <w:rsid w:val="00EE0226"/>
    <w:rsid w:val="00EE0707"/>
    <w:rsid w:val="00EE0BA4"/>
    <w:rsid w:val="00EE278E"/>
    <w:rsid w:val="00EE2F0F"/>
    <w:rsid w:val="00EE441E"/>
    <w:rsid w:val="00EE4665"/>
    <w:rsid w:val="00EE47A2"/>
    <w:rsid w:val="00EE4A63"/>
    <w:rsid w:val="00EE508E"/>
    <w:rsid w:val="00EE66D9"/>
    <w:rsid w:val="00EE676D"/>
    <w:rsid w:val="00EE692F"/>
    <w:rsid w:val="00EE699B"/>
    <w:rsid w:val="00EE775F"/>
    <w:rsid w:val="00EE7A94"/>
    <w:rsid w:val="00EF03BD"/>
    <w:rsid w:val="00EF06FC"/>
    <w:rsid w:val="00EF0D15"/>
    <w:rsid w:val="00EF16D3"/>
    <w:rsid w:val="00EF3316"/>
    <w:rsid w:val="00EF35FA"/>
    <w:rsid w:val="00EF5239"/>
    <w:rsid w:val="00EF5D40"/>
    <w:rsid w:val="00EF61F9"/>
    <w:rsid w:val="00EF6542"/>
    <w:rsid w:val="00EF7E4D"/>
    <w:rsid w:val="00F009DF"/>
    <w:rsid w:val="00F00AF0"/>
    <w:rsid w:val="00F012A3"/>
    <w:rsid w:val="00F01A1A"/>
    <w:rsid w:val="00F01EAB"/>
    <w:rsid w:val="00F0349F"/>
    <w:rsid w:val="00F036F0"/>
    <w:rsid w:val="00F04C3D"/>
    <w:rsid w:val="00F05444"/>
    <w:rsid w:val="00F054DC"/>
    <w:rsid w:val="00F05510"/>
    <w:rsid w:val="00F06FF8"/>
    <w:rsid w:val="00F07932"/>
    <w:rsid w:val="00F07A76"/>
    <w:rsid w:val="00F11DB9"/>
    <w:rsid w:val="00F125BB"/>
    <w:rsid w:val="00F133F0"/>
    <w:rsid w:val="00F152ED"/>
    <w:rsid w:val="00F153BA"/>
    <w:rsid w:val="00F16363"/>
    <w:rsid w:val="00F16D49"/>
    <w:rsid w:val="00F17A99"/>
    <w:rsid w:val="00F20616"/>
    <w:rsid w:val="00F2104E"/>
    <w:rsid w:val="00F21804"/>
    <w:rsid w:val="00F21805"/>
    <w:rsid w:val="00F2190C"/>
    <w:rsid w:val="00F22BB7"/>
    <w:rsid w:val="00F24027"/>
    <w:rsid w:val="00F259DC"/>
    <w:rsid w:val="00F27CCB"/>
    <w:rsid w:val="00F30236"/>
    <w:rsid w:val="00F30707"/>
    <w:rsid w:val="00F30B53"/>
    <w:rsid w:val="00F31746"/>
    <w:rsid w:val="00F31BA7"/>
    <w:rsid w:val="00F3301B"/>
    <w:rsid w:val="00F3442B"/>
    <w:rsid w:val="00F34AD2"/>
    <w:rsid w:val="00F3572F"/>
    <w:rsid w:val="00F3577B"/>
    <w:rsid w:val="00F36159"/>
    <w:rsid w:val="00F36175"/>
    <w:rsid w:val="00F409D4"/>
    <w:rsid w:val="00F40AAB"/>
    <w:rsid w:val="00F41003"/>
    <w:rsid w:val="00F410C7"/>
    <w:rsid w:val="00F42C2F"/>
    <w:rsid w:val="00F44355"/>
    <w:rsid w:val="00F44897"/>
    <w:rsid w:val="00F451F4"/>
    <w:rsid w:val="00F45991"/>
    <w:rsid w:val="00F4620D"/>
    <w:rsid w:val="00F4630D"/>
    <w:rsid w:val="00F4747D"/>
    <w:rsid w:val="00F47587"/>
    <w:rsid w:val="00F475C7"/>
    <w:rsid w:val="00F47853"/>
    <w:rsid w:val="00F506DA"/>
    <w:rsid w:val="00F50816"/>
    <w:rsid w:val="00F522E7"/>
    <w:rsid w:val="00F535E6"/>
    <w:rsid w:val="00F53DCF"/>
    <w:rsid w:val="00F540E0"/>
    <w:rsid w:val="00F544F8"/>
    <w:rsid w:val="00F547FD"/>
    <w:rsid w:val="00F54814"/>
    <w:rsid w:val="00F54942"/>
    <w:rsid w:val="00F550FB"/>
    <w:rsid w:val="00F55F79"/>
    <w:rsid w:val="00F56771"/>
    <w:rsid w:val="00F567CF"/>
    <w:rsid w:val="00F567D0"/>
    <w:rsid w:val="00F569E1"/>
    <w:rsid w:val="00F61525"/>
    <w:rsid w:val="00F62824"/>
    <w:rsid w:val="00F6341D"/>
    <w:rsid w:val="00F63596"/>
    <w:rsid w:val="00F63A6C"/>
    <w:rsid w:val="00F6471E"/>
    <w:rsid w:val="00F64A40"/>
    <w:rsid w:val="00F64BE2"/>
    <w:rsid w:val="00F65605"/>
    <w:rsid w:val="00F65F2D"/>
    <w:rsid w:val="00F708D0"/>
    <w:rsid w:val="00F70DAB"/>
    <w:rsid w:val="00F722BB"/>
    <w:rsid w:val="00F728D5"/>
    <w:rsid w:val="00F73228"/>
    <w:rsid w:val="00F733CE"/>
    <w:rsid w:val="00F7373F"/>
    <w:rsid w:val="00F73AD8"/>
    <w:rsid w:val="00F74024"/>
    <w:rsid w:val="00F745A1"/>
    <w:rsid w:val="00F74851"/>
    <w:rsid w:val="00F74B01"/>
    <w:rsid w:val="00F74C2D"/>
    <w:rsid w:val="00F75610"/>
    <w:rsid w:val="00F75AAD"/>
    <w:rsid w:val="00F75CD4"/>
    <w:rsid w:val="00F76F60"/>
    <w:rsid w:val="00F7797F"/>
    <w:rsid w:val="00F77A5D"/>
    <w:rsid w:val="00F80583"/>
    <w:rsid w:val="00F80F7B"/>
    <w:rsid w:val="00F812F9"/>
    <w:rsid w:val="00F82624"/>
    <w:rsid w:val="00F8320A"/>
    <w:rsid w:val="00F833A5"/>
    <w:rsid w:val="00F837A4"/>
    <w:rsid w:val="00F843D1"/>
    <w:rsid w:val="00F85BA1"/>
    <w:rsid w:val="00F85CF2"/>
    <w:rsid w:val="00F86B68"/>
    <w:rsid w:val="00F86F51"/>
    <w:rsid w:val="00F87D84"/>
    <w:rsid w:val="00F87F40"/>
    <w:rsid w:val="00F90052"/>
    <w:rsid w:val="00F91143"/>
    <w:rsid w:val="00F91587"/>
    <w:rsid w:val="00F9193C"/>
    <w:rsid w:val="00F91C1D"/>
    <w:rsid w:val="00F92795"/>
    <w:rsid w:val="00F9286B"/>
    <w:rsid w:val="00F93872"/>
    <w:rsid w:val="00F93AE9"/>
    <w:rsid w:val="00F94AE5"/>
    <w:rsid w:val="00F94F60"/>
    <w:rsid w:val="00F961E2"/>
    <w:rsid w:val="00F961F1"/>
    <w:rsid w:val="00F96275"/>
    <w:rsid w:val="00F97021"/>
    <w:rsid w:val="00F972B2"/>
    <w:rsid w:val="00F97842"/>
    <w:rsid w:val="00FA00D6"/>
    <w:rsid w:val="00FA05B3"/>
    <w:rsid w:val="00FA1248"/>
    <w:rsid w:val="00FA1F26"/>
    <w:rsid w:val="00FA219F"/>
    <w:rsid w:val="00FA2AD6"/>
    <w:rsid w:val="00FA329C"/>
    <w:rsid w:val="00FA5C82"/>
    <w:rsid w:val="00FA5D2B"/>
    <w:rsid w:val="00FA63E0"/>
    <w:rsid w:val="00FA6D10"/>
    <w:rsid w:val="00FA7071"/>
    <w:rsid w:val="00FA7218"/>
    <w:rsid w:val="00FA7CA8"/>
    <w:rsid w:val="00FA7F1B"/>
    <w:rsid w:val="00FB04F8"/>
    <w:rsid w:val="00FB0834"/>
    <w:rsid w:val="00FB0BC1"/>
    <w:rsid w:val="00FB12EA"/>
    <w:rsid w:val="00FB18E0"/>
    <w:rsid w:val="00FB23D2"/>
    <w:rsid w:val="00FB29EE"/>
    <w:rsid w:val="00FB30BF"/>
    <w:rsid w:val="00FB3299"/>
    <w:rsid w:val="00FB3300"/>
    <w:rsid w:val="00FB35F4"/>
    <w:rsid w:val="00FB3937"/>
    <w:rsid w:val="00FB3ECD"/>
    <w:rsid w:val="00FB5B7C"/>
    <w:rsid w:val="00FB5C58"/>
    <w:rsid w:val="00FB63B3"/>
    <w:rsid w:val="00FB6A36"/>
    <w:rsid w:val="00FB760C"/>
    <w:rsid w:val="00FB7D73"/>
    <w:rsid w:val="00FC0D99"/>
    <w:rsid w:val="00FC100E"/>
    <w:rsid w:val="00FC1860"/>
    <w:rsid w:val="00FC3A1F"/>
    <w:rsid w:val="00FC3D65"/>
    <w:rsid w:val="00FC41DD"/>
    <w:rsid w:val="00FC47DC"/>
    <w:rsid w:val="00FC5556"/>
    <w:rsid w:val="00FC5658"/>
    <w:rsid w:val="00FC5A9E"/>
    <w:rsid w:val="00FC614F"/>
    <w:rsid w:val="00FC7517"/>
    <w:rsid w:val="00FC7587"/>
    <w:rsid w:val="00FC765B"/>
    <w:rsid w:val="00FD1294"/>
    <w:rsid w:val="00FD1349"/>
    <w:rsid w:val="00FD13D5"/>
    <w:rsid w:val="00FD1BB0"/>
    <w:rsid w:val="00FD27C0"/>
    <w:rsid w:val="00FD2D13"/>
    <w:rsid w:val="00FD2F07"/>
    <w:rsid w:val="00FD361A"/>
    <w:rsid w:val="00FD363E"/>
    <w:rsid w:val="00FD3826"/>
    <w:rsid w:val="00FD5165"/>
    <w:rsid w:val="00FD62E4"/>
    <w:rsid w:val="00FD634B"/>
    <w:rsid w:val="00FD651F"/>
    <w:rsid w:val="00FD6875"/>
    <w:rsid w:val="00FD793F"/>
    <w:rsid w:val="00FD7AC8"/>
    <w:rsid w:val="00FE008E"/>
    <w:rsid w:val="00FE0238"/>
    <w:rsid w:val="00FE0575"/>
    <w:rsid w:val="00FE1B6D"/>
    <w:rsid w:val="00FE2ECA"/>
    <w:rsid w:val="00FE3C26"/>
    <w:rsid w:val="00FE556B"/>
    <w:rsid w:val="00FE706D"/>
    <w:rsid w:val="00FE7378"/>
    <w:rsid w:val="00FE76AB"/>
    <w:rsid w:val="00FE772A"/>
    <w:rsid w:val="00FE7A98"/>
    <w:rsid w:val="00FF25F5"/>
    <w:rsid w:val="00FF279A"/>
    <w:rsid w:val="00FF28A4"/>
    <w:rsid w:val="00FF3CC6"/>
    <w:rsid w:val="00FF3EA1"/>
    <w:rsid w:val="00FF453C"/>
    <w:rsid w:val="00FF63D9"/>
    <w:rsid w:val="00FF7CA9"/>
    <w:rsid w:val="019A3E44"/>
    <w:rsid w:val="0201046E"/>
    <w:rsid w:val="04EDEBCA"/>
    <w:rsid w:val="052C7FDD"/>
    <w:rsid w:val="07A33281"/>
    <w:rsid w:val="07C01889"/>
    <w:rsid w:val="081611E8"/>
    <w:rsid w:val="0BC48621"/>
    <w:rsid w:val="0E050673"/>
    <w:rsid w:val="105E02FB"/>
    <w:rsid w:val="122BD6A1"/>
    <w:rsid w:val="13D3502E"/>
    <w:rsid w:val="14885CF9"/>
    <w:rsid w:val="18826FB2"/>
    <w:rsid w:val="1AB3A8AF"/>
    <w:rsid w:val="1BBADC20"/>
    <w:rsid w:val="1BEB9646"/>
    <w:rsid w:val="1D15F680"/>
    <w:rsid w:val="1D88C0EF"/>
    <w:rsid w:val="1E0128F8"/>
    <w:rsid w:val="1E764999"/>
    <w:rsid w:val="1F64E18D"/>
    <w:rsid w:val="1FA2F2A8"/>
    <w:rsid w:val="20121944"/>
    <w:rsid w:val="21EA61EA"/>
    <w:rsid w:val="22BE85C1"/>
    <w:rsid w:val="22C583C2"/>
    <w:rsid w:val="22E96E5C"/>
    <w:rsid w:val="2466C104"/>
    <w:rsid w:val="277341DE"/>
    <w:rsid w:val="2784BFBC"/>
    <w:rsid w:val="28468761"/>
    <w:rsid w:val="28B3FDC0"/>
    <w:rsid w:val="29700942"/>
    <w:rsid w:val="2B63EE77"/>
    <w:rsid w:val="2BA12CC9"/>
    <w:rsid w:val="2CFA2F32"/>
    <w:rsid w:val="2F087769"/>
    <w:rsid w:val="300F08CD"/>
    <w:rsid w:val="32F78062"/>
    <w:rsid w:val="3385FEC7"/>
    <w:rsid w:val="342CCDDD"/>
    <w:rsid w:val="34F0479A"/>
    <w:rsid w:val="352F923D"/>
    <w:rsid w:val="35D65B8B"/>
    <w:rsid w:val="37C2BBFE"/>
    <w:rsid w:val="38229447"/>
    <w:rsid w:val="390B772F"/>
    <w:rsid w:val="39369EAF"/>
    <w:rsid w:val="397774F5"/>
    <w:rsid w:val="3A5E3C65"/>
    <w:rsid w:val="3B66D399"/>
    <w:rsid w:val="3BBE5DA5"/>
    <w:rsid w:val="3E253272"/>
    <w:rsid w:val="3E29BD63"/>
    <w:rsid w:val="3E7D88C9"/>
    <w:rsid w:val="410FE522"/>
    <w:rsid w:val="41F748C6"/>
    <w:rsid w:val="42350EE0"/>
    <w:rsid w:val="440453AC"/>
    <w:rsid w:val="449C823C"/>
    <w:rsid w:val="45EA04CF"/>
    <w:rsid w:val="464A8791"/>
    <w:rsid w:val="4745BC3D"/>
    <w:rsid w:val="4867F5A8"/>
    <w:rsid w:val="48772011"/>
    <w:rsid w:val="4969CC41"/>
    <w:rsid w:val="4A03C906"/>
    <w:rsid w:val="4A6182B0"/>
    <w:rsid w:val="4FC66F2B"/>
    <w:rsid w:val="50013D57"/>
    <w:rsid w:val="50D137EC"/>
    <w:rsid w:val="510D595C"/>
    <w:rsid w:val="5188CA71"/>
    <w:rsid w:val="5463F18F"/>
    <w:rsid w:val="54BFF6DF"/>
    <w:rsid w:val="56DB1B39"/>
    <w:rsid w:val="5816E76D"/>
    <w:rsid w:val="58C10D2F"/>
    <w:rsid w:val="5B0B99E4"/>
    <w:rsid w:val="5E0FEAAB"/>
    <w:rsid w:val="61ED4CC3"/>
    <w:rsid w:val="62CC5805"/>
    <w:rsid w:val="63E7CC02"/>
    <w:rsid w:val="645E0334"/>
    <w:rsid w:val="658FA057"/>
    <w:rsid w:val="67A329A2"/>
    <w:rsid w:val="6863D4A5"/>
    <w:rsid w:val="691F81E7"/>
    <w:rsid w:val="698DE988"/>
    <w:rsid w:val="6A2CFC97"/>
    <w:rsid w:val="6A78E1DA"/>
    <w:rsid w:val="6B9D04E1"/>
    <w:rsid w:val="6B9F587D"/>
    <w:rsid w:val="6C7C1CD6"/>
    <w:rsid w:val="6F0865D8"/>
    <w:rsid w:val="70286321"/>
    <w:rsid w:val="70F400AA"/>
    <w:rsid w:val="71517DB7"/>
    <w:rsid w:val="72473055"/>
    <w:rsid w:val="725302C4"/>
    <w:rsid w:val="73396844"/>
    <w:rsid w:val="744933CB"/>
    <w:rsid w:val="7502BA18"/>
    <w:rsid w:val="762EC90B"/>
    <w:rsid w:val="775E8EB0"/>
    <w:rsid w:val="77F825D0"/>
    <w:rsid w:val="7820AE8C"/>
    <w:rsid w:val="78EECD5C"/>
    <w:rsid w:val="7968C11C"/>
    <w:rsid w:val="7A3B12BA"/>
    <w:rsid w:val="7AC04DC7"/>
    <w:rsid w:val="7B752D62"/>
    <w:rsid w:val="7C95A537"/>
    <w:rsid w:val="7DEBD3BD"/>
    <w:rsid w:val="7E56CE8D"/>
    <w:rsid w:val="7EDDBD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4161360E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 w:qFormat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45217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9"/>
    <w:qFormat/>
    <w:rsid w:val="001E6EC5"/>
    <w:pPr>
      <w:keepNext/>
      <w:keepLines/>
      <w:spacing w:before="480" w:after="60"/>
      <w:jc w:val="both"/>
      <w:outlineLvl w:val="0"/>
    </w:pPr>
    <w:rPr>
      <w:rFonts w:ascii="Cambria" w:eastAsia="Times New Roman" w:hAnsi="Cambria"/>
      <w:b/>
      <w:bCs/>
      <w:color w:val="365F91"/>
      <w:sz w:val="28"/>
      <w:szCs w:val="28"/>
      <w:lang w:val="pt-BR"/>
    </w:rPr>
  </w:style>
  <w:style w:type="paragraph" w:styleId="Heading6">
    <w:name w:val="heading 6"/>
    <w:basedOn w:val="Normal"/>
    <w:next w:val="Normal"/>
    <w:link w:val="Heading6Char"/>
    <w:uiPriority w:val="99"/>
    <w:qFormat/>
    <w:rsid w:val="00634A79"/>
    <w:pPr>
      <w:spacing w:before="240" w:after="60"/>
      <w:jc w:val="center"/>
      <w:outlineLvl w:val="5"/>
    </w:pPr>
    <w:rPr>
      <w:rFonts w:eastAsia="Arial"/>
      <w:b/>
      <w:bCs/>
      <w:color w:val="000000"/>
      <w:lang w:val="pt-B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rsid w:val="001E6EC5"/>
    <w:rPr>
      <w:rFonts w:ascii="Cambria" w:eastAsia="Times New Roman" w:hAnsi="Cambria" w:cs="Times New Roman"/>
      <w:b/>
      <w:bCs/>
      <w:color w:val="365F91"/>
      <w:sz w:val="28"/>
      <w:szCs w:val="28"/>
      <w:lang w:val="en-US"/>
    </w:rPr>
  </w:style>
  <w:style w:type="table" w:styleId="TableGrid">
    <w:name w:val="Table Grid"/>
    <w:basedOn w:val="TableNormal"/>
    <w:uiPriority w:val="59"/>
    <w:rsid w:val="00584339"/>
    <w:pPr>
      <w:spacing w:after="0" w:line="240" w:lineRule="auto"/>
    </w:pPr>
    <w:rPr>
      <w:lang w:val="pt-BR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CronogramaParagrafo">
    <w:name w:val="Cronograma Paragrafo"/>
    <w:basedOn w:val="Normal"/>
    <w:autoRedefine/>
    <w:qFormat/>
    <w:rsid w:val="005152E0"/>
    <w:rPr>
      <w:rFonts w:cs="Arial"/>
      <w:lang w:val="pt-BR"/>
    </w:rPr>
  </w:style>
  <w:style w:type="paragraph" w:customStyle="1" w:styleId="Formataodoresumo">
    <w:name w:val="Formatação do resumo"/>
    <w:basedOn w:val="Normal"/>
    <w:autoRedefine/>
    <w:uiPriority w:val="99"/>
    <w:rsid w:val="004D7AF4"/>
    <w:pPr>
      <w:spacing w:after="300"/>
      <w:jc w:val="both"/>
      <w:pPrChange w:id="0" w:author="Elias de Moraes Fernandes" w:date="2016-11-01T22:33:00Z">
        <w:pPr>
          <w:spacing w:after="300"/>
          <w:jc w:val="both"/>
        </w:pPr>
      </w:pPrChange>
    </w:pPr>
    <w:rPr>
      <w:rFonts w:eastAsia="Times New Roman"/>
      <w:color w:val="000000"/>
      <w:lang w:val="pt-BR"/>
      <w:rPrChange w:id="0" w:author="Elias de Moraes Fernandes" w:date="2016-11-01T22:33:00Z">
        <w:rPr>
          <w:rFonts w:ascii="Arial" w:hAnsi="Arial"/>
          <w:color w:val="000000"/>
          <w:sz w:val="24"/>
          <w:szCs w:val="24"/>
          <w:lang w:val="pt-BR" w:eastAsia="en-US" w:bidi="ar-SA"/>
        </w:rPr>
      </w:rPrChange>
    </w:rPr>
  </w:style>
  <w:style w:type="paragraph" w:customStyle="1" w:styleId="FormataodasReferncias">
    <w:name w:val="Formatação das Referências"/>
    <w:basedOn w:val="Normal"/>
    <w:uiPriority w:val="99"/>
    <w:rsid w:val="006A48A6"/>
    <w:pPr>
      <w:spacing w:before="60" w:after="600"/>
    </w:pPr>
    <w:rPr>
      <w:rFonts w:ascii="Arial" w:eastAsia="Times New Roman" w:hAnsi="Arial"/>
      <w:lang w:val="pt-BR"/>
    </w:rPr>
  </w:style>
  <w:style w:type="character" w:customStyle="1" w:styleId="Heading6Char">
    <w:name w:val="Heading 6 Char"/>
    <w:basedOn w:val="DefaultParagraphFont"/>
    <w:link w:val="Heading6"/>
    <w:uiPriority w:val="99"/>
    <w:rsid w:val="00634A79"/>
    <w:rPr>
      <w:rFonts w:ascii="Times New Roman" w:eastAsia="Arial" w:hAnsi="Times New Roman" w:cs="Times New Roman"/>
      <w:b/>
      <w:bCs/>
      <w:color w:val="000000"/>
      <w:sz w:val="24"/>
      <w:szCs w:val="24"/>
      <w:lang w:val="pt-BR"/>
    </w:rPr>
  </w:style>
  <w:style w:type="paragraph" w:customStyle="1" w:styleId="TextodoTrabalho">
    <w:name w:val="Texto do Trabalho"/>
    <w:basedOn w:val="Normal"/>
    <w:uiPriority w:val="99"/>
    <w:qFormat/>
    <w:rsid w:val="009577D1"/>
    <w:pPr>
      <w:spacing w:line="360" w:lineRule="auto"/>
      <w:ind w:firstLine="851"/>
      <w:jc w:val="both"/>
    </w:pPr>
    <w:rPr>
      <w:rFonts w:eastAsia="Times New Roman"/>
      <w:color w:val="000000"/>
      <w:lang w:val="pt-BR"/>
    </w:rPr>
  </w:style>
  <w:style w:type="paragraph" w:customStyle="1" w:styleId="PargrafoparaIlustraes">
    <w:name w:val="Parágrafo para Ilustrações"/>
    <w:basedOn w:val="Normal"/>
    <w:next w:val="Normal"/>
    <w:uiPriority w:val="99"/>
    <w:rsid w:val="005152E0"/>
    <w:pPr>
      <w:keepNext/>
      <w:keepLines/>
      <w:spacing w:before="60" w:after="60"/>
      <w:jc w:val="center"/>
    </w:pPr>
    <w:rPr>
      <w:rFonts w:eastAsia="Times New Roman"/>
      <w:color w:val="000000"/>
      <w:sz w:val="20"/>
      <w:lang w:val="pt-BR"/>
    </w:rPr>
  </w:style>
  <w:style w:type="paragraph" w:customStyle="1" w:styleId="CapitulosXX">
    <w:name w:val="Capitulos X.X"/>
    <w:basedOn w:val="Formataodoresumo"/>
    <w:autoRedefine/>
    <w:qFormat/>
    <w:rsid w:val="005152E0"/>
    <w:pPr>
      <w:spacing w:after="0" w:line="360" w:lineRule="auto"/>
      <w:ind w:firstLine="993"/>
      <w:contextualSpacing/>
    </w:pPr>
    <w:rPr>
      <w:rFonts w:cs="Arial"/>
      <w:sz w:val="22"/>
    </w:rPr>
  </w:style>
  <w:style w:type="paragraph" w:customStyle="1" w:styleId="Introdespacamento">
    <w:name w:val="Introd + espacamento"/>
    <w:basedOn w:val="Normal"/>
    <w:autoRedefine/>
    <w:qFormat/>
    <w:rsid w:val="00F009DF"/>
    <w:pPr>
      <w:spacing w:line="360" w:lineRule="auto"/>
      <w:ind w:firstLine="1134"/>
      <w:jc w:val="both"/>
    </w:pPr>
    <w:rPr>
      <w:rFonts w:eastAsia="Times New Roman"/>
      <w:color w:val="000000"/>
      <w:lang w:val="pt-BR"/>
    </w:rPr>
  </w:style>
  <w:style w:type="paragraph" w:customStyle="1" w:styleId="REFERENCIA">
    <w:name w:val="REFERENCIA"/>
    <w:basedOn w:val="Normal"/>
    <w:autoRedefine/>
    <w:qFormat/>
    <w:rsid w:val="00954AE0"/>
    <w:pPr>
      <w:pPrChange w:id="1" w:author="Elias De Moraes Fernandes" w:date="2016-10-30T02:29:00Z">
        <w:pPr/>
      </w:pPrChange>
    </w:pPr>
    <w:rPr>
      <w:rFonts w:eastAsia="Times New Roman" w:cs="Arial"/>
      <w:color w:val="000000"/>
      <w:lang w:val="pt-BR"/>
      <w:rPrChange w:id="1" w:author="Elias De Moraes Fernandes" w:date="2016-10-30T02:29:00Z">
        <w:rPr>
          <w:rFonts w:cs="Arial"/>
          <w:color w:val="000000"/>
          <w:sz w:val="24"/>
          <w:szCs w:val="24"/>
          <w:lang w:val="pt-BR" w:eastAsia="en-US" w:bidi="ar-SA"/>
        </w:rPr>
      </w:rPrChange>
    </w:rPr>
  </w:style>
  <w:style w:type="paragraph" w:customStyle="1" w:styleId="ParagrafoPosTitulo">
    <w:name w:val="Paragrafo Pos Titulo"/>
    <w:basedOn w:val="Normal"/>
    <w:autoRedefine/>
    <w:qFormat/>
    <w:rsid w:val="005152E0"/>
    <w:pPr>
      <w:ind w:firstLine="167"/>
    </w:pPr>
    <w:rPr>
      <w:rFonts w:eastAsia="Times New Roman" w:cs="Arial"/>
      <w:color w:val="000000"/>
      <w:lang w:val="pt-BR"/>
    </w:rPr>
  </w:style>
  <w:style w:type="paragraph" w:customStyle="1" w:styleId="CapitulosXXX">
    <w:name w:val="Capitulos X.X.X"/>
    <w:basedOn w:val="Normal"/>
    <w:autoRedefine/>
    <w:qFormat/>
    <w:rsid w:val="00B25B22"/>
    <w:pPr>
      <w:keepNext/>
      <w:spacing w:before="240" w:after="120" w:line="360" w:lineRule="auto"/>
      <w:ind w:firstLine="993"/>
      <w:contextualSpacing/>
    </w:pPr>
    <w:rPr>
      <w:rFonts w:eastAsia="Times New Roman" w:cs="Arial"/>
      <w:color w:val="000000"/>
      <w:lang w:val="pt-BR"/>
    </w:rPr>
  </w:style>
  <w:style w:type="paragraph" w:styleId="Revision">
    <w:name w:val="Revision"/>
    <w:hidden/>
    <w:uiPriority w:val="99"/>
    <w:semiHidden/>
    <w:rsid w:val="00EF06FC"/>
    <w:pPr>
      <w:spacing w:after="0" w:line="240" w:lineRule="auto"/>
    </w:pPr>
  </w:style>
  <w:style w:type="paragraph" w:styleId="TableofFigures">
    <w:name w:val="table of figures"/>
    <w:basedOn w:val="Normal"/>
    <w:next w:val="Normal"/>
    <w:uiPriority w:val="99"/>
    <w:unhideWhenUsed/>
    <w:rsid w:val="005152E0"/>
    <w:rPr>
      <w:rFonts w:cstheme="minorHAnsi"/>
      <w:i/>
      <w:iCs/>
      <w:sz w:val="20"/>
      <w:szCs w:val="20"/>
      <w:lang w:val="pt-BR"/>
    </w:rPr>
  </w:style>
  <w:style w:type="paragraph" w:customStyle="1" w:styleId="Capitulos">
    <w:name w:val="Capitulos"/>
    <w:basedOn w:val="Normal"/>
    <w:next w:val="CapitulosXXX"/>
    <w:autoRedefine/>
    <w:qFormat/>
    <w:rsid w:val="00D6690D"/>
    <w:pPr>
      <w:spacing w:before="240" w:line="360" w:lineRule="auto"/>
      <w:ind w:firstLine="709"/>
      <w:contextualSpacing/>
      <w:jc w:val="both"/>
      <w:pPrChange w:id="2" w:author="Elias de Moraes Fernandes" w:date="2016-11-01T21:51:00Z">
        <w:pPr>
          <w:spacing w:before="240" w:line="360" w:lineRule="auto"/>
          <w:contextualSpacing/>
          <w:jc w:val="both"/>
        </w:pPr>
      </w:pPrChange>
    </w:pPr>
    <w:rPr>
      <w:rFonts w:eastAsia="Arial"/>
      <w:b/>
      <w:noProof/>
      <w:color w:val="000000"/>
      <w:lang w:val="pt-BR"/>
      <w:rPrChange w:id="2" w:author="Elias de Moraes Fernandes" w:date="2016-11-01T21:51:00Z">
        <w:rPr>
          <w:b/>
          <w:color w:val="000000"/>
          <w:sz w:val="24"/>
          <w:szCs w:val="24"/>
          <w:lang w:val="pt-BR" w:eastAsia="en-US" w:bidi="ar-SA"/>
        </w:rPr>
      </w:rPrChange>
    </w:rPr>
  </w:style>
  <w:style w:type="paragraph" w:customStyle="1" w:styleId="StyleXXX">
    <w:name w:val="Style X.X.X"/>
    <w:basedOn w:val="Normal"/>
    <w:qFormat/>
    <w:rsid w:val="00EB2B0D"/>
    <w:pPr>
      <w:spacing w:before="120" w:line="360" w:lineRule="auto"/>
      <w:ind w:left="397" w:firstLine="284"/>
      <w:jc w:val="both"/>
    </w:pPr>
    <w:rPr>
      <w:rFonts w:ascii="Arial" w:eastAsia="Times New Roman" w:hAnsi="Arial" w:cs="Arial"/>
      <w:color w:val="000000"/>
      <w:lang w:val="pt-BR"/>
    </w:rPr>
  </w:style>
  <w:style w:type="paragraph" w:customStyle="1" w:styleId="StyleXX">
    <w:name w:val="Style X.X"/>
    <w:basedOn w:val="Normal"/>
    <w:autoRedefine/>
    <w:qFormat/>
    <w:rsid w:val="00D87579"/>
    <w:pPr>
      <w:spacing w:line="360" w:lineRule="auto"/>
      <w:ind w:left="400"/>
      <w:jc w:val="both"/>
      <w:pPrChange w:id="3" w:author="Elias De Moraes Fernandes" w:date="2016-10-30T01:59:00Z">
        <w:pPr>
          <w:spacing w:line="360" w:lineRule="auto"/>
          <w:ind w:left="400"/>
          <w:jc w:val="both"/>
        </w:pPr>
      </w:pPrChange>
    </w:pPr>
    <w:rPr>
      <w:rFonts w:eastAsia="Times New Roman" w:cs="Arial"/>
      <w:color w:val="000000"/>
      <w:lang w:val="pt-BR"/>
      <w:rPrChange w:id="3" w:author="Elias De Moraes Fernandes" w:date="2016-10-30T01:59:00Z">
        <w:rPr>
          <w:rFonts w:cs="Arial"/>
          <w:color w:val="000000"/>
          <w:sz w:val="24"/>
          <w:szCs w:val="24"/>
          <w:lang w:val="pt-BR" w:eastAsia="en-US" w:bidi="ar-SA"/>
        </w:rPr>
      </w:rPrChange>
    </w:rPr>
  </w:style>
  <w:style w:type="paragraph" w:customStyle="1" w:styleId="StyleX">
    <w:name w:val="Style X"/>
    <w:basedOn w:val="Normal"/>
    <w:qFormat/>
    <w:rsid w:val="00B62A6F"/>
    <w:pPr>
      <w:spacing w:line="360" w:lineRule="auto"/>
      <w:ind w:left="142"/>
      <w:jc w:val="both"/>
    </w:pPr>
    <w:rPr>
      <w:rFonts w:eastAsia="Times New Roman" w:cs="Arial"/>
      <w:b/>
      <w:color w:val="000000"/>
      <w:lang w:val="pt-BR"/>
    </w:rPr>
  </w:style>
  <w:style w:type="paragraph" w:styleId="CommentText">
    <w:name w:val="annotation text"/>
    <w:basedOn w:val="Normal"/>
    <w:link w:val="CommentTextChar"/>
    <w:uiPriority w:val="99"/>
    <w:semiHidden/>
    <w:unhideWhenUsed/>
    <w:rPr>
      <w:rFonts w:ascii="Arial" w:hAnsi="Arial"/>
      <w:lang w:val="pt-BR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8"/>
      <w:szCs w:val="18"/>
    </w:rPr>
  </w:style>
  <w:style w:type="paragraph" w:styleId="ListParagraph">
    <w:name w:val="List Paragraph"/>
    <w:basedOn w:val="Normal"/>
    <w:uiPriority w:val="34"/>
    <w:qFormat/>
    <w:rsid w:val="00DD255A"/>
    <w:pPr>
      <w:spacing w:line="360" w:lineRule="auto"/>
      <w:ind w:left="720"/>
      <w:contextualSpacing/>
    </w:pPr>
    <w:rPr>
      <w:rFonts w:ascii="Arial" w:hAnsi="Arial"/>
      <w:lang w:val="pt-BR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639C0"/>
    <w:rPr>
      <w:sz w:val="18"/>
      <w:szCs w:val="18"/>
      <w:lang w:val="pt-BR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39C0"/>
    <w:rPr>
      <w:rFonts w:ascii="Times New Roman" w:hAnsi="Times New Roman" w:cs="Times New Roman"/>
      <w:sz w:val="18"/>
      <w:szCs w:val="18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3D017E"/>
    <w:pPr>
      <w:jc w:val="center"/>
      <w:pPrChange w:id="4" w:author="Elias de Moraes Fernandes" w:date="2016-11-02T21:12:00Z">
        <w:pPr>
          <w:jc w:val="center"/>
        </w:pPr>
      </w:pPrChange>
    </w:pPr>
    <w:rPr>
      <w:i/>
      <w:iCs/>
      <w:color w:val="000000" w:themeColor="text1"/>
      <w:sz w:val="20"/>
      <w:szCs w:val="18"/>
      <w:lang w:val="pt-BR"/>
      <w:rPrChange w:id="4" w:author="Elias de Moraes Fernandes" w:date="2016-11-02T21:12:00Z">
        <w:rPr>
          <w:rFonts w:eastAsiaTheme="minorHAnsi"/>
          <w:i/>
          <w:iCs/>
          <w:color w:val="000000" w:themeColor="text1"/>
          <w:szCs w:val="18"/>
          <w:lang w:val="pt-BR" w:eastAsia="en-US" w:bidi="ar-SA"/>
        </w:rPr>
      </w:rPrChange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F4630D"/>
    <w:rPr>
      <w:rFonts w:ascii="Arial" w:hAnsi="Arial"/>
      <w:lang w:val="pt-BR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F4630D"/>
    <w:rPr>
      <w:rFonts w:ascii="Times New Roman" w:hAnsi="Times New Roman" w:cs="Times New Roman"/>
      <w:sz w:val="24"/>
      <w:szCs w:val="24"/>
    </w:rPr>
  </w:style>
  <w:style w:type="paragraph" w:styleId="NoteLevel9">
    <w:name w:val="Note Level 9"/>
    <w:basedOn w:val="Normal"/>
    <w:uiPriority w:val="99"/>
    <w:rsid w:val="006B6749"/>
    <w:pPr>
      <w:keepNext/>
      <w:numPr>
        <w:ilvl w:val="8"/>
        <w:numId w:val="2"/>
      </w:numPr>
      <w:contextualSpacing/>
      <w:outlineLvl w:val="8"/>
    </w:pPr>
    <w:rPr>
      <w:rFonts w:ascii="Verdana" w:hAnsi="Verdana"/>
      <w:lang w:val="pt-BR"/>
    </w:rPr>
  </w:style>
  <w:style w:type="paragraph" w:styleId="Footer">
    <w:name w:val="footer"/>
    <w:basedOn w:val="Normal"/>
    <w:link w:val="FooterChar"/>
    <w:uiPriority w:val="99"/>
    <w:unhideWhenUsed/>
    <w:rsid w:val="00016C69"/>
    <w:pPr>
      <w:tabs>
        <w:tab w:val="center" w:pos="4680"/>
        <w:tab w:val="right" w:pos="9360"/>
      </w:tabs>
    </w:pPr>
    <w:rPr>
      <w:rFonts w:ascii="Arial" w:hAnsi="Arial"/>
      <w:lang w:val="pt-BR"/>
    </w:rPr>
  </w:style>
  <w:style w:type="character" w:customStyle="1" w:styleId="FooterChar">
    <w:name w:val="Footer Char"/>
    <w:basedOn w:val="DefaultParagraphFont"/>
    <w:link w:val="Footer"/>
    <w:uiPriority w:val="99"/>
    <w:rsid w:val="00016C69"/>
    <w:rPr>
      <w:rFonts w:ascii="Arial" w:hAnsi="Arial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016C69"/>
    <w:pPr>
      <w:tabs>
        <w:tab w:val="center" w:pos="4680"/>
        <w:tab w:val="right" w:pos="9360"/>
      </w:tabs>
    </w:pPr>
    <w:rPr>
      <w:rFonts w:ascii="Arial" w:hAnsi="Arial"/>
      <w:lang w:val="pt-BR"/>
    </w:rPr>
  </w:style>
  <w:style w:type="character" w:customStyle="1" w:styleId="HeaderChar">
    <w:name w:val="Header Char"/>
    <w:basedOn w:val="DefaultParagraphFont"/>
    <w:link w:val="Header"/>
    <w:uiPriority w:val="99"/>
    <w:rsid w:val="00016C69"/>
    <w:rPr>
      <w:rFonts w:ascii="Arial" w:hAnsi="Arial" w:cs="Times New Roman"/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702E9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702E9"/>
    <w:rPr>
      <w:rFonts w:ascii="Arial" w:hAnsi="Arial" w:cs="Times New Roman"/>
      <w:b/>
      <w:bCs/>
      <w:sz w:val="20"/>
      <w:szCs w:val="20"/>
    </w:rPr>
  </w:style>
  <w:style w:type="paragraph" w:customStyle="1" w:styleId="Palavras-chave">
    <w:name w:val="Palavras-chave"/>
    <w:basedOn w:val="Formataodoresumo"/>
    <w:autoRedefine/>
    <w:uiPriority w:val="99"/>
    <w:rsid w:val="00C35C09"/>
    <w:pPr>
      <w:tabs>
        <w:tab w:val="left" w:leader="dot" w:pos="8789"/>
      </w:tabs>
      <w:spacing w:after="120"/>
      <w:ind w:left="1276" w:hanging="1276"/>
      <w:pPrChange w:id="5" w:author="Elias de Moraes Fernandes" w:date="2016-11-01T23:02:00Z">
        <w:pPr>
          <w:ind w:left="1560" w:hanging="1560"/>
          <w:jc w:val="center"/>
        </w:pPr>
      </w:pPrChange>
    </w:pPr>
    <w:rPr>
      <w:rFonts w:eastAsia="Arial"/>
      <w:b/>
      <w:rPrChange w:id="5" w:author="Elias de Moraes Fernandes" w:date="2016-11-01T23:02:00Z">
        <w:rPr>
          <w:rFonts w:eastAsia="Arial"/>
          <w:b/>
          <w:color w:val="000000"/>
          <w:sz w:val="24"/>
          <w:szCs w:val="24"/>
          <w:lang w:val="pt-BR" w:eastAsia="en-US" w:bidi="ar-SA"/>
        </w:rPr>
      </w:rPrChange>
    </w:rPr>
  </w:style>
  <w:style w:type="paragraph" w:customStyle="1" w:styleId="CitaoDireta">
    <w:name w:val="Citação Direta"/>
    <w:basedOn w:val="Palavras-chave"/>
    <w:autoRedefine/>
    <w:qFormat/>
    <w:rsid w:val="0057617D"/>
    <w:pPr>
      <w:ind w:left="2268" w:firstLine="0"/>
      <w:pPrChange w:id="6" w:author="Elias De Moraes Fernandes" w:date="2016-11-01T21:41:00Z">
        <w:pPr>
          <w:ind w:left="2268"/>
          <w:jc w:val="both"/>
        </w:pPr>
      </w:pPrChange>
    </w:pPr>
    <w:rPr>
      <w:rFonts w:cs="Arial"/>
      <w:b w:val="0"/>
      <w:sz w:val="20"/>
      <w:szCs w:val="20"/>
      <w:rPrChange w:id="6" w:author="Elias De Moraes Fernandes" w:date="2016-11-01T21:41:00Z">
        <w:rPr>
          <w:rFonts w:eastAsia="Arial" w:cs="Arial"/>
          <w:color w:val="000000"/>
          <w:lang w:val="pt-BR" w:eastAsia="en-US" w:bidi="ar-SA"/>
        </w:rPr>
      </w:rPrChange>
    </w:rPr>
  </w:style>
  <w:style w:type="character" w:styleId="Hyperlink">
    <w:name w:val="Hyperlink"/>
    <w:uiPriority w:val="99"/>
    <w:unhideWhenUsed/>
    <w:rsid w:val="00217BFD"/>
    <w:rPr>
      <w:color w:val="0000FF"/>
      <w:u w:val="single"/>
    </w:rPr>
  </w:style>
  <w:style w:type="paragraph" w:styleId="FootnoteText">
    <w:name w:val="footnote text"/>
    <w:basedOn w:val="Normal"/>
    <w:link w:val="FootnoteTextChar"/>
    <w:autoRedefine/>
    <w:uiPriority w:val="99"/>
    <w:unhideWhenUsed/>
    <w:qFormat/>
    <w:rsid w:val="00A72F79"/>
    <w:rPr>
      <w:sz w:val="20"/>
      <w:lang w:val="pt-BR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A72F79"/>
    <w:rPr>
      <w:rFonts w:ascii="Times New Roman" w:hAnsi="Times New Roman" w:cs="Times New Roman"/>
      <w:sz w:val="20"/>
      <w:szCs w:val="24"/>
      <w:lang w:val="pt-BR"/>
    </w:rPr>
  </w:style>
  <w:style w:type="character" w:styleId="FootnoteReference">
    <w:name w:val="footnote reference"/>
    <w:basedOn w:val="DefaultParagraphFont"/>
    <w:uiPriority w:val="99"/>
    <w:unhideWhenUsed/>
    <w:rsid w:val="00675589"/>
    <w:rPr>
      <w:vertAlign w:val="superscript"/>
    </w:rPr>
  </w:style>
  <w:style w:type="paragraph" w:styleId="NormalWeb">
    <w:name w:val="Normal (Web)"/>
    <w:basedOn w:val="Normal"/>
    <w:uiPriority w:val="99"/>
    <w:semiHidden/>
    <w:unhideWhenUsed/>
    <w:rsid w:val="0066635D"/>
    <w:pPr>
      <w:spacing w:before="100" w:beforeAutospacing="1" w:after="100" w:afterAutospacing="1"/>
    </w:pPr>
    <w:rPr>
      <w:lang w:val="pt-BR"/>
    </w:rPr>
  </w:style>
  <w:style w:type="character" w:styleId="Emphasis">
    <w:name w:val="Emphasis"/>
    <w:basedOn w:val="DefaultParagraphFont"/>
    <w:uiPriority w:val="20"/>
    <w:qFormat/>
    <w:rsid w:val="00DE02AC"/>
    <w:rPr>
      <w:i/>
      <w:iCs/>
    </w:rPr>
  </w:style>
  <w:style w:type="paragraph" w:styleId="TOCHeading">
    <w:name w:val="TOC Heading"/>
    <w:basedOn w:val="Heading1"/>
    <w:next w:val="Normal"/>
    <w:uiPriority w:val="39"/>
    <w:unhideWhenUsed/>
    <w:qFormat/>
    <w:rsid w:val="00FD361A"/>
    <w:pPr>
      <w:spacing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D361A"/>
    <w:pPr>
      <w:spacing w:before="120"/>
    </w:pPr>
    <w:rPr>
      <w:rFonts w:asciiTheme="minorHAnsi" w:hAnsiTheme="minorHAnsi" w:cstheme="minorHAnsi"/>
      <w:b/>
      <w:bCs/>
      <w:lang w:val="pt-BR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FD361A"/>
    <w:pPr>
      <w:ind w:left="240"/>
    </w:pPr>
    <w:rPr>
      <w:rFonts w:asciiTheme="minorHAnsi" w:hAnsiTheme="minorHAnsi" w:cstheme="minorHAnsi"/>
      <w:b/>
      <w:bCs/>
      <w:sz w:val="22"/>
      <w:szCs w:val="22"/>
      <w:lang w:val="pt-BR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FD361A"/>
    <w:pPr>
      <w:ind w:left="480"/>
    </w:pPr>
    <w:rPr>
      <w:rFonts w:asciiTheme="minorHAnsi" w:hAnsiTheme="minorHAnsi" w:cstheme="minorHAnsi"/>
      <w:sz w:val="22"/>
      <w:szCs w:val="22"/>
      <w:lang w:val="pt-BR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FD361A"/>
    <w:pPr>
      <w:ind w:left="720"/>
    </w:pPr>
    <w:rPr>
      <w:rFonts w:asciiTheme="minorHAnsi" w:hAnsiTheme="minorHAnsi" w:cstheme="minorHAnsi"/>
      <w:sz w:val="20"/>
      <w:szCs w:val="20"/>
      <w:lang w:val="pt-BR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FD361A"/>
    <w:pPr>
      <w:ind w:left="960"/>
    </w:pPr>
    <w:rPr>
      <w:rFonts w:asciiTheme="minorHAnsi" w:hAnsiTheme="minorHAnsi" w:cstheme="minorHAnsi"/>
      <w:sz w:val="20"/>
      <w:szCs w:val="20"/>
      <w:lang w:val="pt-BR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FD361A"/>
    <w:pPr>
      <w:ind w:left="1200"/>
    </w:pPr>
    <w:rPr>
      <w:rFonts w:asciiTheme="minorHAnsi" w:hAnsiTheme="minorHAnsi" w:cstheme="minorHAnsi"/>
      <w:sz w:val="20"/>
      <w:szCs w:val="20"/>
      <w:lang w:val="pt-BR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FD361A"/>
    <w:pPr>
      <w:ind w:left="1440"/>
    </w:pPr>
    <w:rPr>
      <w:rFonts w:asciiTheme="minorHAnsi" w:hAnsiTheme="minorHAnsi" w:cstheme="minorHAnsi"/>
      <w:sz w:val="20"/>
      <w:szCs w:val="20"/>
      <w:lang w:val="pt-BR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FD361A"/>
    <w:pPr>
      <w:ind w:left="1680"/>
    </w:pPr>
    <w:rPr>
      <w:rFonts w:asciiTheme="minorHAnsi" w:hAnsiTheme="minorHAnsi" w:cstheme="minorHAnsi"/>
      <w:sz w:val="20"/>
      <w:szCs w:val="20"/>
      <w:lang w:val="pt-BR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FD361A"/>
    <w:pPr>
      <w:ind w:left="1920"/>
    </w:pPr>
    <w:rPr>
      <w:rFonts w:asciiTheme="minorHAnsi" w:hAnsiTheme="minorHAnsi" w:cstheme="minorHAnsi"/>
      <w:sz w:val="20"/>
      <w:szCs w:val="20"/>
      <w:lang w:val="pt-BR"/>
    </w:rPr>
  </w:style>
  <w:style w:type="character" w:customStyle="1" w:styleId="apple-converted-space">
    <w:name w:val="apple-converted-space"/>
    <w:basedOn w:val="DefaultParagraphFont"/>
    <w:rsid w:val="00046918"/>
  </w:style>
  <w:style w:type="character" w:styleId="Strong">
    <w:name w:val="Strong"/>
    <w:basedOn w:val="DefaultParagraphFont"/>
    <w:uiPriority w:val="22"/>
    <w:qFormat/>
    <w:rsid w:val="00046918"/>
    <w:rPr>
      <w:b/>
      <w:bCs/>
    </w:rPr>
  </w:style>
  <w:style w:type="character" w:styleId="PageNumber">
    <w:name w:val="page number"/>
    <w:basedOn w:val="DefaultParagraphFont"/>
    <w:uiPriority w:val="99"/>
    <w:semiHidden/>
    <w:unhideWhenUsed/>
    <w:rsid w:val="004B3AE8"/>
  </w:style>
  <w:style w:type="paragraph" w:customStyle="1" w:styleId="SumarioLevel11">
    <w:name w:val="Sumario Level 1.1"/>
    <w:basedOn w:val="ListParagraph"/>
    <w:autoRedefine/>
    <w:qFormat/>
    <w:rsid w:val="00442772"/>
    <w:pPr>
      <w:numPr>
        <w:ilvl w:val="1"/>
        <w:numId w:val="6"/>
      </w:numPr>
      <w:tabs>
        <w:tab w:val="left" w:pos="709"/>
        <w:tab w:val="right" w:leader="dot" w:pos="8931"/>
      </w:tabs>
    </w:pPr>
    <w:rPr>
      <w:rFonts w:ascii="Times New Roman" w:hAnsi="Times New Roman"/>
    </w:rPr>
  </w:style>
  <w:style w:type="paragraph" w:customStyle="1" w:styleId="SumarioLevel111">
    <w:name w:val="Sumario Level 1.1.1"/>
    <w:basedOn w:val="ListParagraph"/>
    <w:autoRedefine/>
    <w:qFormat/>
    <w:rsid w:val="007A36C3"/>
    <w:pPr>
      <w:numPr>
        <w:ilvl w:val="2"/>
        <w:numId w:val="6"/>
      </w:numPr>
      <w:tabs>
        <w:tab w:val="left" w:pos="993"/>
        <w:tab w:val="right" w:leader="dot" w:pos="8931"/>
      </w:tabs>
      <w:spacing w:before="100" w:beforeAutospacing="1" w:after="120" w:line="199" w:lineRule="auto"/>
      <w:ind w:hanging="542"/>
      <w:contextualSpacing w:val="0"/>
      <w:pPrChange w:id="7" w:author="Elias de Moraes Fernandes" w:date="2016-11-01T22:44:00Z">
        <w:pPr>
          <w:numPr>
            <w:ilvl w:val="2"/>
            <w:numId w:val="6"/>
          </w:numPr>
          <w:tabs>
            <w:tab w:val="left" w:pos="1134"/>
            <w:tab w:val="right" w:leader="dot" w:pos="8931"/>
          </w:tabs>
          <w:spacing w:line="360" w:lineRule="auto"/>
          <w:ind w:left="542" w:hanging="542"/>
          <w:contextualSpacing/>
        </w:pPr>
      </w:pPrChange>
    </w:pPr>
    <w:rPr>
      <w:rFonts w:ascii="Times New Roman" w:hAnsi="Times New Roman"/>
      <w:rPrChange w:id="7" w:author="Elias de Moraes Fernandes" w:date="2016-11-01T22:44:00Z">
        <w:rPr>
          <w:rFonts w:eastAsiaTheme="minorHAnsi"/>
          <w:sz w:val="24"/>
          <w:szCs w:val="24"/>
          <w:lang w:val="pt-BR" w:eastAsia="en-US" w:bidi="ar-SA"/>
        </w:rPr>
      </w:rPrChange>
    </w:rPr>
  </w:style>
  <w:style w:type="paragraph" w:customStyle="1" w:styleId="SumarioSemLevel">
    <w:name w:val="Sumario Sem Level"/>
    <w:basedOn w:val="Normal"/>
    <w:qFormat/>
    <w:rsid w:val="0092024B"/>
    <w:pPr>
      <w:tabs>
        <w:tab w:val="right" w:leader="dot" w:pos="8931"/>
      </w:tabs>
      <w:spacing w:line="360" w:lineRule="auto"/>
      <w:contextualSpacing/>
    </w:pPr>
    <w:rPr>
      <w:b/>
      <w:bCs/>
      <w:lang w:val="pt-BR"/>
    </w:rPr>
  </w:style>
  <w:style w:type="paragraph" w:customStyle="1" w:styleId="SumarioLevel1">
    <w:name w:val="Sumario Level 1"/>
    <w:basedOn w:val="Normal"/>
    <w:autoRedefine/>
    <w:qFormat/>
    <w:rsid w:val="004002C5"/>
    <w:pPr>
      <w:numPr>
        <w:numId w:val="6"/>
      </w:numPr>
      <w:tabs>
        <w:tab w:val="right" w:leader="dot" w:pos="8931"/>
      </w:tabs>
      <w:spacing w:before="120" w:after="120" w:line="199" w:lineRule="auto"/>
      <w:pPrChange w:id="8" w:author="Elias De Moraes Fernandes" w:date="2016-10-30T02:13:00Z">
        <w:pPr>
          <w:numPr>
            <w:numId w:val="6"/>
          </w:numPr>
          <w:tabs>
            <w:tab w:val="right" w:leader="dot" w:pos="8931"/>
          </w:tabs>
          <w:spacing w:line="360" w:lineRule="auto"/>
          <w:ind w:left="400" w:hanging="400"/>
          <w:contextualSpacing/>
        </w:pPr>
      </w:pPrChange>
    </w:pPr>
    <w:rPr>
      <w:b/>
      <w:bCs/>
      <w:lang w:val="pt-BR"/>
      <w:rPrChange w:id="8" w:author="Elias De Moraes Fernandes" w:date="2016-10-30T02:13:00Z">
        <w:rPr>
          <w:rFonts w:eastAsiaTheme="minorHAnsi"/>
          <w:b/>
          <w:bCs/>
          <w:sz w:val="24"/>
          <w:szCs w:val="24"/>
          <w:lang w:val="pt-BR" w:eastAsia="en-US" w:bidi="ar-SA"/>
        </w:rPr>
      </w:rPrChange>
    </w:rPr>
  </w:style>
  <w:style w:type="character" w:styleId="FollowedHyperlink">
    <w:name w:val="FollowedHyperlink"/>
    <w:basedOn w:val="DefaultParagraphFont"/>
    <w:uiPriority w:val="99"/>
    <w:semiHidden/>
    <w:unhideWhenUsed/>
    <w:rsid w:val="007B7565"/>
    <w:rPr>
      <w:color w:val="800080" w:themeColor="followedHyperlink"/>
      <w:u w:val="single"/>
    </w:rPr>
  </w:style>
  <w:style w:type="paragraph" w:customStyle="1" w:styleId="Titulo">
    <w:name w:val="Titulo"/>
    <w:basedOn w:val="Normal"/>
    <w:qFormat/>
    <w:rsid w:val="001461C0"/>
    <w:pPr>
      <w:spacing w:after="120"/>
      <w:jc w:val="center"/>
      <w:outlineLvl w:val="0"/>
    </w:pPr>
    <w:rPr>
      <w:rFonts w:eastAsia="Arial" w:cs="Arial"/>
    </w:rPr>
  </w:style>
  <w:style w:type="paragraph" w:customStyle="1" w:styleId="SumarioLevel1111">
    <w:name w:val="Sumario Level 1.1.1.1"/>
    <w:basedOn w:val="SumarioLevel111"/>
    <w:qFormat/>
    <w:rsid w:val="004976F7"/>
    <w:pPr>
      <w:numPr>
        <w:ilvl w:val="3"/>
      </w:numPr>
      <w:tabs>
        <w:tab w:val="left" w:pos="709"/>
      </w:tabs>
      <w:ind w:left="1560" w:hanging="1560"/>
    </w:pPr>
  </w:style>
  <w:style w:type="paragraph" w:styleId="Title">
    <w:name w:val="Title"/>
    <w:basedOn w:val="Normal"/>
    <w:next w:val="Normal"/>
    <w:link w:val="TitleChar"/>
    <w:autoRedefine/>
    <w:uiPriority w:val="10"/>
    <w:qFormat/>
    <w:rsid w:val="005E224C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E224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AlinhamentoDireita">
    <w:name w:val="Alinhamento Direita"/>
    <w:basedOn w:val="Normal"/>
    <w:qFormat/>
    <w:rsid w:val="00642686"/>
    <w:pPr>
      <w:ind w:left="4536"/>
      <w:jc w:val="both"/>
    </w:pPr>
    <w:rPr>
      <w:rFonts w:eastAsia="Arial"/>
      <w:sz w:val="20"/>
      <w:szCs w:val="20"/>
    </w:rPr>
  </w:style>
  <w:style w:type="paragraph" w:customStyle="1" w:styleId="FormataoTabela">
    <w:name w:val="Formatação Tabela"/>
    <w:basedOn w:val="Palavras-chave"/>
    <w:autoRedefine/>
    <w:qFormat/>
    <w:rsid w:val="00AF743D"/>
    <w:rPr>
      <w:rFonts w:cs="Arial"/>
      <w:b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1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1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46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48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8433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0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68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68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0081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04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4754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133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58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13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79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103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608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87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2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47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99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8467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247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5916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5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64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548008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813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4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4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14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7323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031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8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87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24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592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821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99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8205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676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72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04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6987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515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41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13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880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7680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596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40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27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41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31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6069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869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0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57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5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368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695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15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8500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048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01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8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4990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549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6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3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87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37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3065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497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7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94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2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701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646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27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29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642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627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82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9755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4730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9743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01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4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461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075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2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24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540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196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06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36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0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2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22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26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92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6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29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93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12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3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246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200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3823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89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27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2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4760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644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0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3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5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680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350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16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74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2905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header" Target="header7.xml"/><Relationship Id="rId47" Type="http://schemas.openxmlformats.org/officeDocument/2006/relationships/fontTable" Target="fontTable.xml"/><Relationship Id="rId48" Type="http://schemas.microsoft.com/office/2011/relationships/people" Target="people.xml"/><Relationship Id="rId49" Type="http://schemas.openxmlformats.org/officeDocument/2006/relationships/theme" Target="theme/theme1.xml"/><Relationship Id="rId20" Type="http://schemas.microsoft.com/office/2007/relationships/hdphoto" Target="media/hdphoto1.wdp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image" Target="media/image16.em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17.emf"/><Relationship Id="rId31" Type="http://schemas.openxmlformats.org/officeDocument/2006/relationships/image" Target="media/image18.emf"/><Relationship Id="rId32" Type="http://schemas.openxmlformats.org/officeDocument/2006/relationships/image" Target="media/image19.png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image" Target="media/image20.emf"/><Relationship Id="rId34" Type="http://schemas.openxmlformats.org/officeDocument/2006/relationships/image" Target="media/image21.emf"/><Relationship Id="rId35" Type="http://schemas.openxmlformats.org/officeDocument/2006/relationships/image" Target="media/image22.emf"/><Relationship Id="rId36" Type="http://schemas.openxmlformats.org/officeDocument/2006/relationships/image" Target="media/image23.png"/><Relationship Id="rId10" Type="http://schemas.openxmlformats.org/officeDocument/2006/relationships/comments" Target="comments.xml"/><Relationship Id="rId11" Type="http://schemas.microsoft.com/office/2011/relationships/commentsExtended" Target="commentsExtended.xml"/><Relationship Id="rId12" Type="http://schemas.openxmlformats.org/officeDocument/2006/relationships/header" Target="header1.xml"/><Relationship Id="rId13" Type="http://schemas.openxmlformats.org/officeDocument/2006/relationships/header" Target="header2.xml"/><Relationship Id="rId14" Type="http://schemas.openxmlformats.org/officeDocument/2006/relationships/header" Target="header3.xml"/><Relationship Id="rId15" Type="http://schemas.openxmlformats.org/officeDocument/2006/relationships/image" Target="media/image3.png"/><Relationship Id="rId16" Type="http://schemas.openxmlformats.org/officeDocument/2006/relationships/image" Target="media/image4.png"/><Relationship Id="rId17" Type="http://schemas.openxmlformats.org/officeDocument/2006/relationships/image" Target="media/image5.jpeg"/><Relationship Id="rId18" Type="http://schemas.openxmlformats.org/officeDocument/2006/relationships/image" Target="media/image6.gif"/><Relationship Id="rId19" Type="http://schemas.openxmlformats.org/officeDocument/2006/relationships/image" Target="media/image7.png"/><Relationship Id="rId37" Type="http://schemas.openxmlformats.org/officeDocument/2006/relationships/image" Target="media/image24.png"/><Relationship Id="rId38" Type="http://schemas.openxmlformats.org/officeDocument/2006/relationships/image" Target="media/image25.png"/><Relationship Id="rId39" Type="http://schemas.openxmlformats.org/officeDocument/2006/relationships/image" Target="media/image26.png"/><Relationship Id="rId40" Type="http://schemas.openxmlformats.org/officeDocument/2006/relationships/image" Target="media/image27.png"/><Relationship Id="rId41" Type="http://schemas.openxmlformats.org/officeDocument/2006/relationships/image" Target="media/image28.png"/><Relationship Id="rId42" Type="http://schemas.openxmlformats.org/officeDocument/2006/relationships/header" Target="header4.xml"/><Relationship Id="rId43" Type="http://schemas.openxmlformats.org/officeDocument/2006/relationships/header" Target="header5.xml"/><Relationship Id="rId44" Type="http://schemas.openxmlformats.org/officeDocument/2006/relationships/image" Target="media/image29.emf"/><Relationship Id="rId45" Type="http://schemas.openxmlformats.org/officeDocument/2006/relationships/header" Target="header6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0D233BD-866A-5447-B04D-A17E104C52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53</Pages>
  <Words>10174</Words>
  <Characters>57996</Characters>
  <Application>Microsoft Macintosh Word</Application>
  <DocSecurity>0</DocSecurity>
  <Lines>483</Lines>
  <Paragraphs>136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>UTFPR</Company>
  <LinksUpToDate>false</LinksUpToDate>
  <CharactersWithSpaces>68034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TCC, </dc:subject>
  <dc:creator>Elias De Moraes Fernandes</dc:creator>
  <cp:keywords/>
  <dc:description/>
  <cp:lastModifiedBy>Elias de Moraes Fernandes</cp:lastModifiedBy>
  <cp:revision>2</cp:revision>
  <cp:lastPrinted>2016-11-02T23:28:00Z</cp:lastPrinted>
  <dcterms:created xsi:type="dcterms:W3CDTF">2016-11-06T17:53:00Z</dcterms:created>
  <dcterms:modified xsi:type="dcterms:W3CDTF">2016-11-06T17:53:00Z</dcterms:modified>
  <cp:category/>
</cp:coreProperties>
</file>